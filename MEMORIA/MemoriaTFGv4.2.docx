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jpg" ContentType="image/gi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77777777" w:rsidR="005D64F6" w:rsidRPr="001F1BB4" w:rsidRDefault="005806D3" w:rsidP="00C51EC6">
      <w:pPr>
        <w:pStyle w:val="Estilo12ptPrimeralnea05cm"/>
        <w:jc w:val="center"/>
        <w:rPr>
          <w:b/>
          <w:bCs/>
          <w:smallCaps/>
          <w:sz w:val="48"/>
          <w:szCs w:val="36"/>
        </w:rPr>
      </w:pPr>
      <w:r>
        <w:rPr>
          <w:b/>
          <w:bCs/>
          <w:smallCaps/>
          <w:sz w:val="48"/>
          <w:szCs w:val="36"/>
        </w:rPr>
        <w:t>XXXX</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6733B4E1" w14:textId="77777777" w:rsidR="00C51EC6" w:rsidRDefault="00C51EC6" w:rsidP="00C51EC6">
      <w:pPr>
        <w:pStyle w:val="Estilo12ptPrimeralnea05cm"/>
        <w:spacing w:after="0"/>
        <w:ind w:firstLine="0"/>
        <w:jc w:val="center"/>
        <w:rPr>
          <w:b/>
          <w:sz w:val="36"/>
          <w:szCs w:val="36"/>
        </w:rPr>
      </w:pP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7B56F2B5" w14:textId="77777777" w:rsidR="005B4106" w:rsidRPr="001F1BB4" w:rsidRDefault="005B4106" w:rsidP="001F1BB4">
      <w:pPr>
        <w:pStyle w:val="Estilo12ptPrimeralnea05cm"/>
        <w:ind w:firstLine="0"/>
        <w:rPr>
          <w:lang w:val="es-ES"/>
        </w:rPr>
      </w:pPr>
      <w:r w:rsidRPr="001F1BB4">
        <w:rPr>
          <w:lang w:val="es-ES"/>
        </w:rPr>
        <w:lastRenderedPageBreak/>
        <w:t xml:space="preserve">El presente Trabajo Fin de Grado se enmarca dentro de un proyecto de investigación titulado RAMSES aprobado por la Comisión Europea dentro del Programa Marco de Investigación e Innovación Horizonte 2020 y en el que participa el Grupo GASS del Departamento de Ingeniería del Software e Inteligencia Artificial de la Facultad de Informática de la Universidad Complutense de Madrid (Grupo de Análisis, Seguridad y Sistemas, http://gass.ucm.es, grupo 910623 del catálogo de grupos de investigación reconocidos por la UCM). </w:t>
      </w:r>
    </w:p>
    <w:p w14:paraId="51AA1040" w14:textId="77777777" w:rsidR="00C51EC6" w:rsidRPr="001F1BB4" w:rsidRDefault="005B4106" w:rsidP="005B4106">
      <w:pPr>
        <w:pStyle w:val="Estilo12ptPrimeralnea05cm"/>
        <w:spacing w:after="0"/>
        <w:rPr>
          <w:lang w:val="es-ES"/>
        </w:rPr>
      </w:pPr>
      <w:r w:rsidRPr="001F1BB4">
        <w:rPr>
          <w:lang w:val="es-ES"/>
        </w:rPr>
        <w:t>Por razones de confidencialidad del proyecto se ha omitido información del trabajo desarrollado para no infringir la normativa correspondiente.</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r>
        <w:rPr>
          <w:lang w:val="es-ES"/>
        </w:rPr>
        <w:t>xxxx</w:t>
      </w:r>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1F1BB4" w:rsidRDefault="005806D3" w:rsidP="001C3BF5">
      <w:pPr>
        <w:pStyle w:val="Estilo12ptPrimeralnea05cm"/>
        <w:spacing w:after="0"/>
        <w:ind w:firstLine="0"/>
        <w:rPr>
          <w:szCs w:val="24"/>
        </w:rPr>
      </w:pPr>
      <w:r>
        <w:rPr>
          <w:szCs w:val="24"/>
        </w:rPr>
        <w:t>xxx</w:t>
      </w:r>
      <w:r w:rsidR="00A74C3F" w:rsidRPr="001F1BB4">
        <w:rPr>
          <w:szCs w:val="24"/>
        </w:rPr>
        <w:t xml:space="preserve">, </w:t>
      </w:r>
      <w:r>
        <w:rPr>
          <w:szCs w:val="24"/>
        </w:rPr>
        <w:t>xxx</w:t>
      </w:r>
      <w:r w:rsidR="001C3BF5" w:rsidRPr="001F1BB4">
        <w:rPr>
          <w:szCs w:val="24"/>
        </w:rPr>
        <w:t>.</w:t>
      </w:r>
    </w:p>
    <w:p w14:paraId="727CB7A2" w14:textId="77777777" w:rsidR="001C3BF5" w:rsidRPr="001F1BB4" w:rsidRDefault="001C3BF5" w:rsidP="001C3BF5">
      <w:pPr>
        <w:pStyle w:val="Estilo12ptPrimeralnea05cm"/>
        <w:spacing w:after="0"/>
        <w:ind w:firstLine="0"/>
        <w:rPr>
          <w:b/>
          <w:i/>
          <w:sz w:val="28"/>
          <w:lang w:val="es-ES"/>
        </w:rPr>
        <w:sectPr w:rsidR="001C3BF5" w:rsidRPr="001F1BB4"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1F1BB4">
        <w:rPr>
          <w:b/>
          <w:i/>
          <w:sz w:val="28"/>
          <w:lang w:val="es-E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r>
        <w:rPr>
          <w:lang w:val="en-US"/>
        </w:rPr>
        <w:t>ccccc</w:t>
      </w:r>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1F1BB4" w:rsidRDefault="001C3BF5" w:rsidP="001C3BF5">
      <w:pPr>
        <w:spacing w:line="360" w:lineRule="auto"/>
        <w:rPr>
          <w:rFonts w:ascii="Book Antiqua" w:hAnsi="Book Antiqua"/>
          <w:b/>
          <w:i/>
          <w:sz w:val="28"/>
        </w:rPr>
        <w:sectPr w:rsidR="001C3BF5" w:rsidRPr="001F1BB4" w:rsidSect="00B27247">
          <w:type w:val="oddPage"/>
          <w:pgSz w:w="11907" w:h="16840" w:code="9"/>
          <w:pgMar w:top="1701" w:right="1701" w:bottom="1701" w:left="1701" w:header="720" w:footer="851" w:gutter="0"/>
          <w:pgNumType w:fmt="lowerRoman"/>
          <w:cols w:space="720"/>
        </w:sectPr>
      </w:pPr>
      <w:r w:rsidRPr="001F1BB4">
        <w:rPr>
          <w:rFonts w:ascii="Book Antiqua" w:hAnsi="Book Antiqua"/>
        </w:rPr>
        <w:t>.</w:t>
      </w:r>
    </w:p>
    <w:p w14:paraId="21CA7918" w14:textId="77777777" w:rsidR="00C51EC6" w:rsidRPr="001F1BB4" w:rsidRDefault="00C51EC6" w:rsidP="00CF68E1">
      <w:pPr>
        <w:spacing w:line="360" w:lineRule="auto"/>
        <w:jc w:val="center"/>
        <w:rPr>
          <w:rFonts w:ascii="Book Antiqua" w:hAnsi="Book Antiqua"/>
          <w:b/>
          <w:i/>
          <w:sz w:val="28"/>
        </w:rPr>
      </w:pPr>
      <w:r w:rsidRPr="001F1BB4">
        <w:rPr>
          <w:rFonts w:ascii="Book Antiqua" w:hAnsi="Book Antiqua"/>
          <w:b/>
          <w:i/>
          <w:sz w:val="28"/>
        </w:rPr>
        <w:lastRenderedPageBreak/>
        <w:t>Lista de Acrónimos</w:t>
      </w:r>
      <w:bookmarkEnd w:id="0"/>
      <w:bookmarkEnd w:id="1"/>
      <w:bookmarkEnd w:id="2"/>
    </w:p>
    <w:p w14:paraId="6F944F5A" w14:textId="77777777" w:rsidR="00CF68E1" w:rsidRPr="001F1BB4" w:rsidRDefault="00CF68E1" w:rsidP="00CF68E1">
      <w:pPr>
        <w:spacing w:line="360" w:lineRule="auto"/>
        <w:jc w:val="center"/>
        <w:rPr>
          <w:rFonts w:ascii="Book Antiqua" w:hAnsi="Book Antiqua"/>
          <w:b/>
          <w:i/>
          <w:sz w:val="28"/>
        </w:rPr>
      </w:pPr>
    </w:p>
    <w:p w14:paraId="27B53465" w14:textId="6B372269" w:rsidR="00B27247" w:rsidRPr="001F1BB4" w:rsidDel="00C13889" w:rsidRDefault="00B27247" w:rsidP="00B27247">
      <w:pPr>
        <w:pStyle w:val="Estilo12ptPrimeralnea05cm"/>
        <w:spacing w:before="120" w:after="0"/>
        <w:ind w:left="1560" w:hanging="1560"/>
        <w:rPr>
          <w:del w:id="3" w:author="Pablo Blanco Peris" w:date="2017-05-24T18:49:00Z"/>
          <w:iCs/>
          <w:lang w:val="es-ES"/>
        </w:rPr>
      </w:pPr>
      <w:del w:id="4" w:author="Pablo Blanco Peris" w:date="2017-05-24T18:49:00Z">
        <w:r w:rsidRPr="001F1BB4" w:rsidDel="00C13889">
          <w:rPr>
            <w:iCs/>
            <w:lang w:val="es-ES"/>
          </w:rPr>
          <w:delText xml:space="preserve">AAC </w:delText>
        </w:r>
        <w:r w:rsidRPr="001F1BB4" w:rsidDel="00C13889">
          <w:rPr>
            <w:iCs/>
            <w:lang w:val="es-ES"/>
          </w:rPr>
          <w:tab/>
          <w:delText>Advanced Audio Coding</w:delText>
        </w:r>
      </w:del>
    </w:p>
    <w:p w14:paraId="6DA7D48A" w14:textId="74D9B3E9" w:rsidR="00B27247" w:rsidRPr="001F1BB4" w:rsidDel="00C13889" w:rsidRDefault="00B27247" w:rsidP="00CF68E1">
      <w:pPr>
        <w:pStyle w:val="Estilo12ptPrimeralnea05cm"/>
        <w:spacing w:before="120" w:after="360"/>
        <w:ind w:left="1559" w:hanging="1559"/>
        <w:rPr>
          <w:del w:id="5" w:author="Pablo Blanco Peris" w:date="2017-05-24T18:49:00Z"/>
          <w:iCs/>
          <w:lang w:val="en-US"/>
        </w:rPr>
      </w:pPr>
      <w:del w:id="6" w:author="Pablo Blanco Peris" w:date="2017-05-24T18:49:00Z">
        <w:r w:rsidRPr="001F1BB4" w:rsidDel="00C13889">
          <w:rPr>
            <w:iCs/>
            <w:lang w:val="en-US"/>
          </w:rPr>
          <w:delText>AVC</w:delText>
        </w:r>
        <w:r w:rsidRPr="001F1BB4" w:rsidDel="00C13889">
          <w:rPr>
            <w:iCs/>
            <w:lang w:val="en-US"/>
          </w:rPr>
          <w:tab/>
          <w:delText>Advanced Vídeo Coding</w:delText>
        </w:r>
      </w:del>
    </w:p>
    <w:p w14:paraId="5A91A7C5" w14:textId="65B161DA" w:rsidR="00B27247" w:rsidRPr="001F1BB4" w:rsidDel="00C13889" w:rsidRDefault="00B27247" w:rsidP="00B27247">
      <w:pPr>
        <w:pStyle w:val="Estilo12ptPrimeralnea05cm"/>
        <w:spacing w:before="120" w:after="360"/>
        <w:ind w:left="1559" w:hanging="1559"/>
        <w:rPr>
          <w:del w:id="7" w:author="Pablo Blanco Peris" w:date="2017-05-24T18:49:00Z"/>
          <w:iCs/>
          <w:lang w:val="en-US"/>
        </w:rPr>
      </w:pPr>
      <w:del w:id="8" w:author="Pablo Blanco Peris" w:date="2017-05-24T18:49:00Z">
        <w:r w:rsidRPr="001F1BB4" w:rsidDel="00C13889">
          <w:rPr>
            <w:iCs/>
            <w:lang w:val="en-US"/>
          </w:rPr>
          <w:delText>B-Frames</w:delText>
        </w:r>
        <w:r w:rsidRPr="001F1BB4" w:rsidDel="00C13889">
          <w:rPr>
            <w:iCs/>
            <w:lang w:val="en-US"/>
          </w:rPr>
          <w:tab/>
        </w:r>
        <w:r w:rsidR="006D3CF7" w:rsidRPr="001F1BB4" w:rsidDel="00C13889">
          <w:rPr>
            <w:iCs/>
            <w:lang w:val="en-US"/>
          </w:rPr>
          <w:delText>Bi-predictive Frame</w:delText>
        </w:r>
      </w:del>
    </w:p>
    <w:p w14:paraId="20DE114D" w14:textId="77777777" w:rsidR="00B27247" w:rsidRPr="001F1BB4" w:rsidRDefault="00B27247" w:rsidP="00B27247">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024A7D8F" w14:textId="5A607E49" w:rsidR="00DF154C" w:rsidRPr="001F1BB4" w:rsidDel="00C13889" w:rsidRDefault="00DF154C" w:rsidP="00B27247">
      <w:pPr>
        <w:pStyle w:val="Estilo12ptPrimeralnea05cm"/>
        <w:spacing w:before="120" w:after="0"/>
        <w:ind w:left="1560" w:hanging="1560"/>
        <w:rPr>
          <w:del w:id="9" w:author="Pablo Blanco Peris" w:date="2017-05-24T18:48:00Z"/>
          <w:iCs/>
          <w:lang w:val="en-US"/>
        </w:rPr>
      </w:pPr>
      <w:del w:id="10" w:author="Pablo Blanco Peris" w:date="2017-05-24T18:48:00Z">
        <w:r w:rsidRPr="001F1BB4" w:rsidDel="00C13889">
          <w:rPr>
            <w:lang w:val="en-US"/>
          </w:rPr>
          <w:delText>CLUT</w:delText>
        </w:r>
        <w:r w:rsidRPr="001F1BB4" w:rsidDel="00C13889">
          <w:rPr>
            <w:lang w:val="en-US"/>
          </w:rPr>
          <w:tab/>
          <w:delText xml:space="preserve">Colour Lookup Table </w:delText>
        </w:r>
      </w:del>
    </w:p>
    <w:p w14:paraId="7EBF8E78" w14:textId="3166D55E" w:rsidR="00B27247" w:rsidRPr="001F1BB4" w:rsidDel="00C13889" w:rsidRDefault="00B27247" w:rsidP="00CF68E1">
      <w:pPr>
        <w:pStyle w:val="Estilo12ptPrimeralnea05cm"/>
        <w:spacing w:before="120" w:after="360"/>
        <w:ind w:left="1559" w:hanging="1559"/>
        <w:rPr>
          <w:del w:id="11" w:author="Pablo Blanco Peris" w:date="2017-05-24T18:48:00Z"/>
          <w:iCs/>
          <w:lang w:val="en-US"/>
        </w:rPr>
      </w:pPr>
      <w:del w:id="12" w:author="Pablo Blanco Peris" w:date="2017-05-24T18:48:00Z">
        <w:r w:rsidRPr="001F1BB4" w:rsidDel="00C13889">
          <w:rPr>
            <w:iCs/>
            <w:lang w:val="en-US"/>
          </w:rPr>
          <w:delText>CPU</w:delText>
        </w:r>
        <w:r w:rsidRPr="001F1BB4" w:rsidDel="00C13889">
          <w:rPr>
            <w:iCs/>
            <w:lang w:val="en-US"/>
          </w:rPr>
          <w:tab/>
          <w:delText>Central Processing Unit</w:delText>
        </w:r>
      </w:del>
    </w:p>
    <w:p w14:paraId="15C9824B" w14:textId="77777777" w:rsidR="00B27247" w:rsidRPr="001F1BB4" w:rsidRDefault="00B27247" w:rsidP="00B27247">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6E9822A1" w14:textId="131D8F77" w:rsidR="00B27247" w:rsidRPr="001F1BB4" w:rsidDel="00C13889" w:rsidRDefault="00B27247" w:rsidP="00B27247">
      <w:pPr>
        <w:pStyle w:val="Estilo12ptPrimeralnea05cm"/>
        <w:spacing w:before="120" w:after="0"/>
        <w:ind w:left="1560" w:hanging="1560"/>
        <w:rPr>
          <w:del w:id="13" w:author="Pablo Blanco Peris" w:date="2017-05-24T18:48:00Z"/>
          <w:iCs/>
          <w:lang w:val="en-US"/>
        </w:rPr>
      </w:pPr>
      <w:del w:id="14" w:author="Pablo Blanco Peris" w:date="2017-05-24T18:48:00Z">
        <w:r w:rsidRPr="001F1BB4" w:rsidDel="00C13889">
          <w:rPr>
            <w:iCs/>
            <w:lang w:val="en-US"/>
          </w:rPr>
          <w:delText>DQ</w:delText>
        </w:r>
        <w:r w:rsidRPr="001F1BB4" w:rsidDel="00C13889">
          <w:rPr>
            <w:iCs/>
            <w:lang w:val="en-US"/>
          </w:rPr>
          <w:tab/>
          <w:delText>Double Quantification</w:delText>
        </w:r>
      </w:del>
    </w:p>
    <w:p w14:paraId="5D755AD8" w14:textId="046E1276" w:rsidR="00B27247" w:rsidRPr="001F1BB4" w:rsidDel="00C13889" w:rsidRDefault="00B27247" w:rsidP="00B27247">
      <w:pPr>
        <w:pStyle w:val="Estilo12ptPrimeralnea05cm"/>
        <w:spacing w:before="120" w:after="360"/>
        <w:ind w:left="1559" w:hanging="1559"/>
        <w:rPr>
          <w:del w:id="15" w:author="Pablo Blanco Peris" w:date="2017-05-24T18:48:00Z"/>
          <w:iCs/>
          <w:lang w:val="en-US"/>
        </w:rPr>
      </w:pPr>
      <w:del w:id="16" w:author="Pablo Blanco Peris" w:date="2017-05-24T18:48:00Z">
        <w:r w:rsidRPr="001F1BB4" w:rsidDel="00C13889">
          <w:rPr>
            <w:iCs/>
            <w:lang w:val="en-US"/>
          </w:rPr>
          <w:delText>DSC</w:delText>
        </w:r>
        <w:r w:rsidRPr="001F1BB4" w:rsidDel="00C13889">
          <w:rPr>
            <w:iCs/>
            <w:lang w:val="en-US"/>
          </w:rPr>
          <w:tab/>
          <w:delText>Digital Still Camera</w:delText>
        </w:r>
      </w:del>
    </w:p>
    <w:p w14:paraId="7A2B0115" w14:textId="382BD01A" w:rsidR="00B27247" w:rsidRPr="001F1BB4" w:rsidDel="00C13889" w:rsidRDefault="00B27247" w:rsidP="00B27247">
      <w:pPr>
        <w:pStyle w:val="Estilo12ptPrimeralnea05cm"/>
        <w:spacing w:before="120" w:after="0"/>
        <w:ind w:left="1560" w:hanging="1560"/>
        <w:rPr>
          <w:del w:id="17" w:author="Pablo Blanco Peris" w:date="2017-05-24T18:48:00Z"/>
          <w:iCs/>
          <w:lang w:val="en-US"/>
        </w:rPr>
      </w:pPr>
      <w:del w:id="18" w:author="Pablo Blanco Peris" w:date="2017-05-24T18:48:00Z">
        <w:r w:rsidRPr="001F1BB4" w:rsidDel="00C13889">
          <w:rPr>
            <w:iCs/>
            <w:lang w:val="en-US"/>
          </w:rPr>
          <w:delText>GOP</w:delText>
        </w:r>
        <w:r w:rsidRPr="001F1BB4" w:rsidDel="00C13889">
          <w:rPr>
            <w:iCs/>
            <w:lang w:val="en-US"/>
          </w:rPr>
          <w:tab/>
          <w:delText>Group of Pictures</w:delText>
        </w:r>
      </w:del>
    </w:p>
    <w:p w14:paraId="5ED5830E" w14:textId="0D7AEC58" w:rsidR="00B27247" w:rsidRPr="001F1BB4" w:rsidDel="00C13889" w:rsidRDefault="00B27247" w:rsidP="00CF68E1">
      <w:pPr>
        <w:pStyle w:val="Estilo12ptPrimeralnea05cm"/>
        <w:spacing w:before="120" w:after="360"/>
        <w:ind w:left="1559" w:hanging="1559"/>
        <w:rPr>
          <w:del w:id="19" w:author="Pablo Blanco Peris" w:date="2017-05-24T18:48:00Z"/>
          <w:iCs/>
          <w:lang w:val="en-US"/>
        </w:rPr>
      </w:pPr>
      <w:del w:id="20" w:author="Pablo Blanco Peris" w:date="2017-05-24T18:48:00Z">
        <w:r w:rsidRPr="001F1BB4" w:rsidDel="00C13889">
          <w:rPr>
            <w:iCs/>
            <w:lang w:val="en-US"/>
          </w:rPr>
          <w:delText>GPS</w:delText>
        </w:r>
        <w:r w:rsidRPr="001F1BB4" w:rsidDel="00C13889">
          <w:rPr>
            <w:iCs/>
            <w:lang w:val="en-US"/>
          </w:rPr>
          <w:tab/>
          <w:delText>Global Position System</w:delText>
        </w:r>
      </w:del>
    </w:p>
    <w:p w14:paraId="401196D0" w14:textId="00787CA3" w:rsidR="00B27247" w:rsidRPr="001F1BB4" w:rsidDel="00C13889" w:rsidRDefault="00B27247" w:rsidP="00B27247">
      <w:pPr>
        <w:pStyle w:val="Estilo12ptPrimeralnea05cm"/>
        <w:spacing w:before="120" w:after="0"/>
        <w:ind w:left="1560" w:hanging="1560"/>
        <w:rPr>
          <w:del w:id="21" w:author="Pablo Blanco Peris" w:date="2017-05-24T18:48:00Z"/>
          <w:iCs/>
          <w:lang w:val="en-US"/>
        </w:rPr>
      </w:pPr>
      <w:del w:id="22" w:author="Pablo Blanco Peris" w:date="2017-05-24T18:48:00Z">
        <w:r w:rsidRPr="001F1BB4" w:rsidDel="00C13889">
          <w:rPr>
            <w:iCs/>
            <w:lang w:val="en-US"/>
          </w:rPr>
          <w:delText>I-Frames</w:delText>
        </w:r>
        <w:r w:rsidRPr="001F1BB4" w:rsidDel="00C13889">
          <w:rPr>
            <w:iCs/>
            <w:lang w:val="en-US"/>
          </w:rPr>
          <w:tab/>
        </w:r>
        <w:r w:rsidR="009E5A2D" w:rsidRPr="001F1BB4" w:rsidDel="00C13889">
          <w:rPr>
            <w:iCs/>
            <w:lang w:val="en-US"/>
          </w:rPr>
          <w:delText>Intra-coded Frame</w:delText>
        </w:r>
      </w:del>
    </w:p>
    <w:p w14:paraId="7DD38486" w14:textId="11F762D0" w:rsidR="00B27247" w:rsidRPr="001F1BB4" w:rsidDel="00C13889" w:rsidRDefault="00B27247" w:rsidP="00CF68E1">
      <w:pPr>
        <w:pStyle w:val="Estilo12ptPrimeralnea05cm"/>
        <w:spacing w:before="120" w:after="360"/>
        <w:ind w:left="1559" w:hanging="1559"/>
        <w:rPr>
          <w:del w:id="23" w:author="Pablo Blanco Peris" w:date="2017-05-24T18:48:00Z"/>
          <w:iCs/>
          <w:lang w:val="en-US"/>
        </w:rPr>
      </w:pPr>
      <w:del w:id="24" w:author="Pablo Blanco Peris" w:date="2017-05-24T18:48:00Z">
        <w:r w:rsidRPr="001F1BB4" w:rsidDel="00C13889">
          <w:rPr>
            <w:iCs/>
            <w:lang w:val="en-US"/>
          </w:rPr>
          <w:delText>I-MB</w:delText>
        </w:r>
        <w:r w:rsidRPr="001F1BB4" w:rsidDel="00C13889">
          <w:rPr>
            <w:iCs/>
            <w:lang w:val="en-US"/>
          </w:rPr>
          <w:tab/>
        </w:r>
        <w:r w:rsidR="00CF68E1" w:rsidRPr="001F1BB4" w:rsidDel="00C13889">
          <w:rPr>
            <w:iCs/>
            <w:lang w:val="en-US"/>
          </w:rPr>
          <w:delText>Intra</w:delText>
        </w:r>
        <w:r w:rsidR="009E5A2D" w:rsidRPr="001F1BB4" w:rsidDel="00C13889">
          <w:rPr>
            <w:iCs/>
            <w:lang w:val="en-US"/>
          </w:rPr>
          <w:delText xml:space="preserve"> </w:delText>
        </w:r>
        <w:r w:rsidR="00CF68E1" w:rsidRPr="001F1BB4" w:rsidDel="00C13889">
          <w:rPr>
            <w:iCs/>
            <w:lang w:val="en-US"/>
          </w:rPr>
          <w:delText>Macro</w:delText>
        </w:r>
        <w:r w:rsidR="009E5A2D" w:rsidRPr="001F1BB4" w:rsidDel="00C13889">
          <w:rPr>
            <w:iCs/>
            <w:lang w:val="en-US"/>
          </w:rPr>
          <w:delText>Block</w:delText>
        </w:r>
      </w:del>
    </w:p>
    <w:p w14:paraId="368FF627" w14:textId="3635BBBB" w:rsidR="00C200AE" w:rsidRPr="001F1BB4" w:rsidDel="00C13889" w:rsidRDefault="00C200AE" w:rsidP="00CF68E1">
      <w:pPr>
        <w:pStyle w:val="Estilo12ptPrimeralnea05cm"/>
        <w:spacing w:before="120" w:after="360"/>
        <w:ind w:left="1559" w:hanging="1559"/>
        <w:rPr>
          <w:del w:id="25" w:author="Pablo Blanco Peris" w:date="2017-05-24T18:48:00Z"/>
          <w:iCs/>
          <w:lang w:val="en-US"/>
        </w:rPr>
      </w:pPr>
      <w:del w:id="26" w:author="Pablo Blanco Peris" w:date="2017-05-24T18:48:00Z">
        <w:r w:rsidRPr="001F1BB4" w:rsidDel="00C13889">
          <w:rPr>
            <w:lang w:val="en-US"/>
          </w:rPr>
          <w:delText>ITU</w:delText>
        </w:r>
        <w:r w:rsidRPr="001F1BB4" w:rsidDel="00C13889">
          <w:rPr>
            <w:lang w:val="en-US"/>
          </w:rPr>
          <w:tab/>
          <w:delText>International Telecommunication Union</w:delText>
        </w:r>
      </w:del>
    </w:p>
    <w:p w14:paraId="4BE2F82E" w14:textId="77777777" w:rsidR="00B27247" w:rsidRPr="001F1BB4" w:rsidRDefault="00B27247" w:rsidP="00B27247">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5D57D786" w14:textId="44498B86" w:rsidR="00B27247" w:rsidRPr="001F1BB4" w:rsidDel="00C13889" w:rsidRDefault="00B27247" w:rsidP="00B27247">
      <w:pPr>
        <w:pStyle w:val="Estilo12ptPrimeralnea05cm"/>
        <w:spacing w:before="120" w:after="0"/>
        <w:ind w:left="1560" w:hanging="1560"/>
        <w:rPr>
          <w:del w:id="27" w:author="Pablo Blanco Peris" w:date="2017-05-24T18:48:00Z"/>
          <w:iCs/>
          <w:lang w:val="en-US"/>
        </w:rPr>
      </w:pPr>
      <w:del w:id="28" w:author="Pablo Blanco Peris" w:date="2017-05-24T18:48:00Z">
        <w:r w:rsidRPr="001F1BB4" w:rsidDel="00C13889">
          <w:rPr>
            <w:iCs/>
            <w:lang w:val="en-US"/>
          </w:rPr>
          <w:delText>MOV</w:delText>
        </w:r>
        <w:r w:rsidRPr="001F1BB4" w:rsidDel="00C13889">
          <w:rPr>
            <w:iCs/>
            <w:lang w:val="en-US"/>
          </w:rPr>
          <w:tab/>
          <w:delText>Quick Time Movie Format</w:delText>
        </w:r>
      </w:del>
    </w:p>
    <w:p w14:paraId="0DF40F37" w14:textId="7749DEAD" w:rsidR="00B27247" w:rsidRPr="001F1BB4" w:rsidDel="00C13889" w:rsidRDefault="00B27247" w:rsidP="00B27247">
      <w:pPr>
        <w:pStyle w:val="Estilo12ptPrimeralnea05cm"/>
        <w:spacing w:before="120" w:after="0"/>
        <w:ind w:left="1560" w:hanging="1560"/>
        <w:rPr>
          <w:del w:id="29" w:author="Pablo Blanco Peris" w:date="2017-05-24T18:48:00Z"/>
          <w:iCs/>
          <w:lang w:val="en-US"/>
        </w:rPr>
      </w:pPr>
      <w:del w:id="30" w:author="Pablo Blanco Peris" w:date="2017-05-24T18:48:00Z">
        <w:r w:rsidRPr="001F1BB4" w:rsidDel="00C13889">
          <w:rPr>
            <w:iCs/>
            <w:lang w:val="en-US"/>
          </w:rPr>
          <w:delText>MP4</w:delText>
        </w:r>
        <w:r w:rsidRPr="001F1BB4" w:rsidDel="00C13889">
          <w:rPr>
            <w:iCs/>
            <w:lang w:val="en-US"/>
          </w:rPr>
          <w:tab/>
          <w:delText>Media Player 4</w:delText>
        </w:r>
      </w:del>
    </w:p>
    <w:p w14:paraId="66F87B28" w14:textId="11A27E5B" w:rsidR="00B27247" w:rsidRPr="001F1BB4" w:rsidDel="00C13889" w:rsidRDefault="00B27247" w:rsidP="00B27247">
      <w:pPr>
        <w:pStyle w:val="Estilo12ptPrimeralnea05cm"/>
        <w:spacing w:before="120" w:after="360"/>
        <w:ind w:left="1559" w:hanging="1559"/>
        <w:rPr>
          <w:del w:id="31" w:author="Pablo Blanco Peris" w:date="2017-05-24T18:48:00Z"/>
          <w:iCs/>
          <w:lang w:val="en-US"/>
        </w:rPr>
      </w:pPr>
      <w:del w:id="32" w:author="Pablo Blanco Peris" w:date="2017-05-24T18:48:00Z">
        <w:r w:rsidRPr="001F1BB4" w:rsidDel="00C13889">
          <w:rPr>
            <w:iCs/>
            <w:lang w:val="en-US"/>
          </w:rPr>
          <w:delText>MPEG</w:delText>
        </w:r>
        <w:r w:rsidRPr="001F1BB4" w:rsidDel="00C13889">
          <w:rPr>
            <w:iCs/>
            <w:lang w:val="en-US"/>
          </w:rPr>
          <w:tab/>
          <w:delText>Moving Picture Expert Group</w:delText>
        </w:r>
      </w:del>
    </w:p>
    <w:p w14:paraId="6599A6FD" w14:textId="229813A5" w:rsidR="00B27247" w:rsidRPr="001F1BB4" w:rsidDel="00C13889" w:rsidRDefault="00B27247" w:rsidP="00B27247">
      <w:pPr>
        <w:pStyle w:val="Estilo12ptPrimeralnea05cm"/>
        <w:spacing w:before="120" w:after="0"/>
        <w:ind w:left="1560" w:hanging="1560"/>
        <w:rPr>
          <w:del w:id="33" w:author="Pablo Blanco Peris" w:date="2017-05-24T18:48:00Z"/>
          <w:iCs/>
          <w:lang w:val="en-US"/>
        </w:rPr>
      </w:pPr>
      <w:del w:id="34" w:author="Pablo Blanco Peris" w:date="2017-05-24T18:48:00Z">
        <w:r w:rsidRPr="001F1BB4" w:rsidDel="00C13889">
          <w:rPr>
            <w:iCs/>
            <w:lang w:val="en-US"/>
          </w:rPr>
          <w:delText xml:space="preserve">PC </w:delText>
        </w:r>
        <w:r w:rsidRPr="001F1BB4" w:rsidDel="00C13889">
          <w:rPr>
            <w:iCs/>
            <w:lang w:val="en-US"/>
          </w:rPr>
          <w:tab/>
          <w:delText>Personal Computer</w:delText>
        </w:r>
      </w:del>
    </w:p>
    <w:p w14:paraId="52A8229B" w14:textId="54634C17" w:rsidR="00CF68E1" w:rsidRPr="001F1BB4" w:rsidDel="00C13889" w:rsidRDefault="00B27247" w:rsidP="00CF68E1">
      <w:pPr>
        <w:pStyle w:val="Estilo12ptPrimeralnea05cm"/>
        <w:spacing w:before="120" w:after="0"/>
        <w:ind w:left="1560" w:hanging="1560"/>
        <w:rPr>
          <w:del w:id="35" w:author="Pablo Blanco Peris" w:date="2017-05-24T18:48:00Z"/>
          <w:iCs/>
          <w:lang w:val="en-US"/>
        </w:rPr>
      </w:pPr>
      <w:del w:id="36" w:author="Pablo Blanco Peris" w:date="2017-05-24T18:48:00Z">
        <w:r w:rsidRPr="001F1BB4" w:rsidDel="00C13889">
          <w:rPr>
            <w:iCs/>
            <w:lang w:val="en-US"/>
          </w:rPr>
          <w:delText>P-Frames</w:delText>
        </w:r>
        <w:r w:rsidRPr="001F1BB4" w:rsidDel="00C13889">
          <w:rPr>
            <w:iCs/>
            <w:lang w:val="en-US"/>
          </w:rPr>
          <w:tab/>
        </w:r>
        <w:r w:rsidR="009E5A2D" w:rsidRPr="001F1BB4" w:rsidDel="00C13889">
          <w:rPr>
            <w:iCs/>
            <w:lang w:val="en-US"/>
          </w:rPr>
          <w:delText>Predicted frames</w:delText>
        </w:r>
      </w:del>
    </w:p>
    <w:p w14:paraId="17448754" w14:textId="1F29E58C" w:rsidR="00CF68E1" w:rsidRPr="001F1BB4" w:rsidDel="00C13889" w:rsidRDefault="00CF68E1" w:rsidP="00CF68E1">
      <w:pPr>
        <w:pStyle w:val="Estilo12ptPrimeralnea05cm"/>
        <w:spacing w:before="120" w:after="0"/>
        <w:ind w:left="1560" w:hanging="1560"/>
        <w:rPr>
          <w:del w:id="37" w:author="Pablo Blanco Peris" w:date="2017-05-24T18:48:00Z"/>
          <w:iCs/>
          <w:lang w:val="en-US"/>
        </w:rPr>
      </w:pPr>
      <w:del w:id="38" w:author="Pablo Blanco Peris" w:date="2017-05-24T18:48:00Z">
        <w:r w:rsidRPr="001F1BB4" w:rsidDel="00C13889">
          <w:rPr>
            <w:iCs/>
            <w:lang w:val="en-US"/>
          </w:rPr>
          <w:delText>P-MB</w:delText>
        </w:r>
        <w:r w:rsidRPr="001F1BB4" w:rsidDel="00C13889">
          <w:rPr>
            <w:iCs/>
            <w:lang w:val="en-US"/>
          </w:rPr>
          <w:tab/>
          <w:delText>Predicted MacroBlock</w:delText>
        </w:r>
      </w:del>
    </w:p>
    <w:p w14:paraId="3B084E06" w14:textId="0D680C8E" w:rsidR="00B27247" w:rsidRPr="001F1BB4" w:rsidDel="00C13889" w:rsidRDefault="00B27247" w:rsidP="00B27247">
      <w:pPr>
        <w:pStyle w:val="Estilo12ptPrimeralnea05cm"/>
        <w:spacing w:before="120" w:after="0"/>
        <w:ind w:left="1560" w:hanging="1560"/>
        <w:rPr>
          <w:del w:id="39" w:author="Pablo Blanco Peris" w:date="2017-05-24T18:48:00Z"/>
          <w:iCs/>
          <w:lang w:val="en-US"/>
        </w:rPr>
      </w:pPr>
      <w:del w:id="40" w:author="Pablo Blanco Peris" w:date="2017-05-24T18:48:00Z">
        <w:r w:rsidRPr="001F1BB4" w:rsidDel="00C13889">
          <w:rPr>
            <w:iCs/>
            <w:lang w:val="en-US"/>
          </w:rPr>
          <w:delText>S-MB</w:delText>
        </w:r>
        <w:r w:rsidRPr="001F1BB4" w:rsidDel="00C13889">
          <w:rPr>
            <w:iCs/>
            <w:lang w:val="en-US"/>
          </w:rPr>
          <w:tab/>
        </w:r>
        <w:r w:rsidR="00CF68E1" w:rsidRPr="001F1BB4" w:rsidDel="00C13889">
          <w:rPr>
            <w:iCs/>
            <w:lang w:val="en-US"/>
          </w:rPr>
          <w:delText>Switching Macroblock</w:delText>
        </w:r>
      </w:del>
    </w:p>
    <w:p w14:paraId="48A611F9" w14:textId="50924BD1" w:rsidR="00B27247" w:rsidRPr="001F1BB4" w:rsidDel="00C13889" w:rsidRDefault="00B27247" w:rsidP="00DF154C">
      <w:pPr>
        <w:pStyle w:val="Estilo12ptPrimeralnea05cm"/>
        <w:spacing w:before="120" w:after="0"/>
        <w:ind w:left="1560" w:hanging="1560"/>
        <w:rPr>
          <w:del w:id="41" w:author="Pablo Blanco Peris" w:date="2017-05-24T18:48:00Z"/>
          <w:iCs/>
          <w:lang w:val="en-US"/>
        </w:rPr>
      </w:pPr>
      <w:del w:id="42" w:author="Pablo Blanco Peris" w:date="2017-05-24T18:48:00Z">
        <w:r w:rsidRPr="001F1BB4" w:rsidDel="00C13889">
          <w:rPr>
            <w:iCs/>
            <w:lang w:val="en-US"/>
          </w:rPr>
          <w:delText>VPF</w:delText>
        </w:r>
        <w:r w:rsidRPr="001F1BB4" w:rsidDel="00C13889">
          <w:rPr>
            <w:iCs/>
            <w:lang w:val="en-US"/>
          </w:rPr>
          <w:tab/>
          <w:delText>Variation Prediction Footprint</w:delText>
        </w:r>
      </w:del>
    </w:p>
    <w:p w14:paraId="260C5679" w14:textId="035AC7FC" w:rsidR="00DF154C" w:rsidDel="00C13889" w:rsidRDefault="00DF154C" w:rsidP="00DF154C">
      <w:pPr>
        <w:pStyle w:val="Estilo12ptPrimeralnea05cm"/>
        <w:spacing w:before="120" w:after="0"/>
        <w:ind w:left="1560" w:hanging="1560"/>
        <w:rPr>
          <w:del w:id="43" w:author="Pablo Blanco Peris" w:date="2017-05-24T18:48:00Z"/>
          <w:lang w:val="en-US"/>
        </w:rPr>
      </w:pPr>
      <w:del w:id="44" w:author="Pablo Blanco Peris" w:date="2017-05-24T18:48:00Z">
        <w:r w:rsidRPr="001F1BB4" w:rsidDel="00C13889">
          <w:rPr>
            <w:iCs/>
            <w:lang w:val="en-US"/>
          </w:rPr>
          <w:delText>YUV</w:delText>
        </w:r>
        <w:r w:rsidRPr="001F1BB4" w:rsidDel="00C13889">
          <w:rPr>
            <w:iCs/>
            <w:lang w:val="en-US"/>
          </w:rPr>
          <w:tab/>
        </w:r>
        <w:r w:rsidRPr="001F1BB4" w:rsidDel="00C13889">
          <w:rPr>
            <w:lang w:val="en-US"/>
          </w:rPr>
          <w:delText xml:space="preserve">Intensity-Hue-value </w:delText>
        </w:r>
      </w:del>
    </w:p>
    <w:p w14:paraId="1F2D294C" w14:textId="28E7AD9D" w:rsidR="00B81B15" w:rsidRDefault="00B81B15" w:rsidP="00DF154C">
      <w:pPr>
        <w:pStyle w:val="Estilo12ptPrimeralnea05cm"/>
        <w:spacing w:before="120" w:after="0"/>
        <w:ind w:left="1560" w:hanging="1560"/>
        <w:rPr>
          <w:ins w:id="45" w:author="Pablo Blanco Peris" w:date="2017-05-24T18:32:00Z"/>
          <w:lang w:val="en-US"/>
        </w:rPr>
      </w:pPr>
      <w:r>
        <w:rPr>
          <w:lang w:val="en-US"/>
        </w:rPr>
        <w:t>SIFT</w:t>
      </w:r>
      <w:r>
        <w:rPr>
          <w:lang w:val="en-US"/>
        </w:rPr>
        <w:tab/>
        <w:t>Scale Invariant Feature Transform</w:t>
      </w:r>
    </w:p>
    <w:p w14:paraId="264A2514" w14:textId="057D3A60" w:rsidR="00666848" w:rsidRDefault="00666848" w:rsidP="00DF154C">
      <w:pPr>
        <w:pStyle w:val="Estilo12ptPrimeralnea05cm"/>
        <w:spacing w:before="120" w:after="0"/>
        <w:ind w:left="1560" w:hanging="1560"/>
        <w:rPr>
          <w:ins w:id="46" w:author="Pablo Blanco Peris" w:date="2017-05-24T18:43:00Z"/>
          <w:lang w:val="en-US"/>
        </w:rPr>
      </w:pPr>
      <w:ins w:id="47" w:author="Pablo Blanco Peris" w:date="2017-05-24T18:32:00Z">
        <w:r>
          <w:rPr>
            <w:lang w:val="en-US"/>
          </w:rPr>
          <w:t>NASA</w:t>
        </w:r>
        <w:r>
          <w:rPr>
            <w:lang w:val="en-US"/>
          </w:rPr>
          <w:tab/>
          <w:t>National Aeronautics and Space Administration</w:t>
        </w:r>
      </w:ins>
    </w:p>
    <w:p w14:paraId="1383C1DE" w14:textId="667867CB" w:rsidR="00DE270F" w:rsidRPr="00165D1E" w:rsidRDefault="00DE270F">
      <w:pPr>
        <w:pStyle w:val="Estilo12ptPrimeralnea05cm"/>
        <w:spacing w:before="120" w:after="360"/>
        <w:ind w:left="1559" w:hanging="1559"/>
        <w:rPr>
          <w:ins w:id="48" w:author="Pablo Blanco Peris" w:date="2017-05-24T18:32:00Z"/>
          <w:iCs/>
          <w:lang w:val="en-US"/>
        </w:rPr>
        <w:pPrChange w:id="49" w:author="Pablo Blanco Peris" w:date="2017-05-24T18:43:00Z">
          <w:pPr>
            <w:pStyle w:val="Estilo12ptPrimeralnea05cm"/>
            <w:spacing w:before="120" w:after="0"/>
            <w:ind w:left="1560" w:hanging="1560"/>
          </w:pPr>
        </w:pPrChange>
      </w:pPr>
      <w:ins w:id="50" w:author="Pablo Blanco Peris" w:date="2017-05-24T18:43:00Z">
        <w:r>
          <w:rPr>
            <w:iCs/>
            <w:lang w:val="es-ES"/>
          </w:rPr>
          <w:t>DIP</w:t>
        </w:r>
        <w:r>
          <w:rPr>
            <w:iCs/>
            <w:lang w:val="es-ES"/>
          </w:rPr>
          <w:tab/>
        </w:r>
        <w:r w:rsidRPr="00DE270F">
          <w:rPr>
            <w:iCs/>
            <w:lang w:val="es-ES"/>
          </w:rPr>
          <w:t>Digital Image Processor</w:t>
        </w:r>
      </w:ins>
    </w:p>
    <w:p w14:paraId="72AD98B6" w14:textId="772BFB8B" w:rsidR="00666848" w:rsidRPr="001F1BB4" w:rsidDel="00666848" w:rsidRDefault="00666848" w:rsidP="00DF154C">
      <w:pPr>
        <w:pStyle w:val="Estilo12ptPrimeralnea05cm"/>
        <w:spacing w:before="120" w:after="0"/>
        <w:ind w:left="1560" w:hanging="1560"/>
        <w:rPr>
          <w:del w:id="51" w:author="Pablo Blanco Peris" w:date="2017-05-24T18:32:00Z"/>
          <w:iCs/>
          <w:lang w:val="en-US"/>
        </w:rPr>
      </w:pPr>
    </w:p>
    <w:p w14:paraId="425E31B4" w14:textId="2E592538" w:rsidR="00DF154C" w:rsidRDefault="001012B1" w:rsidP="00B27247">
      <w:pPr>
        <w:pStyle w:val="Estilo12ptPrimeralnea05cm"/>
        <w:spacing w:before="120" w:after="360"/>
        <w:ind w:left="1559" w:hanging="1559"/>
        <w:rPr>
          <w:ins w:id="52" w:author="Pablo Blanco Peris" w:date="2017-05-24T18:44:00Z"/>
          <w:iCs/>
          <w:lang w:val="es-ES"/>
        </w:rPr>
      </w:pPr>
      <w:ins w:id="53" w:author="Pablo Blanco Peris" w:date="2017-05-24T18:27:00Z">
        <w:r w:rsidRPr="001012B1">
          <w:rPr>
            <w:iCs/>
            <w:lang w:val="es-ES"/>
          </w:rPr>
          <w:t>HOGM</w:t>
        </w:r>
        <w:r>
          <w:rPr>
            <w:iCs/>
            <w:lang w:val="es-ES"/>
          </w:rPr>
          <w:tab/>
        </w:r>
      </w:ins>
      <w:ins w:id="54" w:author="Pablo Blanco Peris" w:date="2017-05-24T18:28:00Z">
        <w:r w:rsidRPr="001012B1">
          <w:rPr>
            <w:iCs/>
            <w:lang w:val="es-ES"/>
          </w:rPr>
          <w:t>Histogram Of Orientated Gabor Magnitude</w:t>
        </w:r>
      </w:ins>
    </w:p>
    <w:p w14:paraId="352B290C" w14:textId="78FADAE9" w:rsidR="00DE270F" w:rsidRDefault="00DE270F" w:rsidP="00B27247">
      <w:pPr>
        <w:pStyle w:val="Estilo12ptPrimeralnea05cm"/>
        <w:spacing w:before="120" w:after="360"/>
        <w:ind w:left="1559" w:hanging="1559"/>
        <w:rPr>
          <w:ins w:id="55" w:author="Pablo Blanco Peris" w:date="2017-05-24T18:44:00Z"/>
          <w:iCs/>
          <w:lang w:val="es-ES"/>
        </w:rPr>
      </w:pPr>
      <w:ins w:id="56" w:author="Pablo Blanco Peris" w:date="2017-05-24T18:44:00Z">
        <w:r>
          <w:rPr>
            <w:iCs/>
            <w:lang w:val="es-ES"/>
          </w:rPr>
          <w:t>CYYM</w:t>
        </w:r>
        <w:r>
          <w:rPr>
            <w:iCs/>
            <w:lang w:val="es-ES"/>
          </w:rPr>
          <w:tab/>
          <w:t>Cyan-Yellow-Yellow-Magenta</w:t>
        </w:r>
      </w:ins>
    </w:p>
    <w:p w14:paraId="07378BCD" w14:textId="6DBCE810" w:rsidR="00DE270F" w:rsidRDefault="00DE270F" w:rsidP="00B27247">
      <w:pPr>
        <w:pStyle w:val="Estilo12ptPrimeralnea05cm"/>
        <w:spacing w:before="120" w:after="360"/>
        <w:ind w:left="1559" w:hanging="1559"/>
        <w:rPr>
          <w:ins w:id="57" w:author="Pablo Blanco Peris" w:date="2017-05-24T18:44:00Z"/>
          <w:iCs/>
          <w:lang w:val="es-ES"/>
        </w:rPr>
      </w:pPr>
      <w:ins w:id="58" w:author="Pablo Blanco Peris" w:date="2017-05-24T18:44:00Z">
        <w:r>
          <w:rPr>
            <w:iCs/>
            <w:lang w:val="es-ES"/>
          </w:rPr>
          <w:t>RGBE</w:t>
        </w:r>
        <w:r>
          <w:rPr>
            <w:iCs/>
            <w:lang w:val="es-ES"/>
          </w:rPr>
          <w:tab/>
          <w:t>Red-Green-Blue-Emerland</w:t>
        </w:r>
      </w:ins>
    </w:p>
    <w:p w14:paraId="4AAD19A0" w14:textId="6F21DB44" w:rsidR="00DE270F" w:rsidRDefault="00DE270F" w:rsidP="00B27247">
      <w:pPr>
        <w:pStyle w:val="Estilo12ptPrimeralnea05cm"/>
        <w:spacing w:before="120" w:after="360"/>
        <w:ind w:left="1559" w:hanging="1559"/>
        <w:rPr>
          <w:ins w:id="59" w:author="Pablo Blanco Peris" w:date="2017-05-24T18:46:00Z"/>
          <w:iCs/>
          <w:lang w:val="es-ES"/>
        </w:rPr>
      </w:pPr>
      <w:ins w:id="60" w:author="Pablo Blanco Peris" w:date="2017-05-24T18:45:00Z">
        <w:r>
          <w:rPr>
            <w:iCs/>
            <w:lang w:val="es-ES"/>
          </w:rPr>
          <w:t>CMY</w:t>
        </w:r>
        <w:r>
          <w:rPr>
            <w:iCs/>
            <w:lang w:val="es-ES"/>
          </w:rPr>
          <w:tab/>
          <w:t>Cyan-Magenta-Yellow</w:t>
        </w:r>
      </w:ins>
    </w:p>
    <w:p w14:paraId="48F64BF4" w14:textId="6754D0EB" w:rsidR="00DE270F" w:rsidRDefault="00DE270F" w:rsidP="00B27247">
      <w:pPr>
        <w:pStyle w:val="Estilo12ptPrimeralnea05cm"/>
        <w:spacing w:before="120" w:after="360"/>
        <w:ind w:left="1559" w:hanging="1559"/>
        <w:rPr>
          <w:ins w:id="61" w:author="Pablo Blanco Peris" w:date="2017-05-24T18:47:00Z"/>
          <w:iCs/>
        </w:rPr>
      </w:pPr>
      <w:ins w:id="62" w:author="Pablo Blanco Peris" w:date="2017-05-24T18:46:00Z">
        <w:r>
          <w:rPr>
            <w:iCs/>
            <w:lang w:val="es-ES"/>
          </w:rPr>
          <w:t>GRGB</w:t>
        </w:r>
        <w:r>
          <w:rPr>
            <w:iCs/>
            <w:lang w:val="es-ES"/>
          </w:rPr>
          <w:tab/>
        </w:r>
        <w:r w:rsidRPr="00C61687">
          <w:rPr>
            <w:iCs/>
          </w:rPr>
          <w:t>Green-Red-Green-Blue</w:t>
        </w:r>
      </w:ins>
    </w:p>
    <w:p w14:paraId="138F24D9" w14:textId="3EF2F798" w:rsidR="00C13889" w:rsidRDefault="00C13889" w:rsidP="00B27247">
      <w:pPr>
        <w:pStyle w:val="Estilo12ptPrimeralnea05cm"/>
        <w:spacing w:before="120" w:after="360"/>
        <w:ind w:left="1559" w:hanging="1559"/>
        <w:rPr>
          <w:ins w:id="63" w:author="Pablo Blanco Peris" w:date="2017-05-24T18:47:00Z"/>
          <w:iCs/>
        </w:rPr>
      </w:pPr>
      <w:ins w:id="64" w:author="Pablo Blanco Peris" w:date="2017-05-24T18:47:00Z">
        <w:r>
          <w:rPr>
            <w:iCs/>
          </w:rPr>
          <w:t>CCD</w:t>
        </w:r>
        <w:r>
          <w:rPr>
            <w:iCs/>
          </w:rPr>
          <w:tab/>
          <w:t>Charged-Coupled-Device</w:t>
        </w:r>
      </w:ins>
    </w:p>
    <w:p w14:paraId="0A1163B4" w14:textId="6A004FBB" w:rsidR="00C13889" w:rsidRDefault="00C13889" w:rsidP="00B27247">
      <w:pPr>
        <w:pStyle w:val="Estilo12ptPrimeralnea05cm"/>
        <w:spacing w:before="120" w:after="360"/>
        <w:ind w:left="1559" w:hanging="1559"/>
        <w:rPr>
          <w:ins w:id="65" w:author="Maria Solana Gonzalez" w:date="2017-05-29T22:51:00Z"/>
          <w:iCs/>
        </w:rPr>
      </w:pPr>
      <w:ins w:id="66" w:author="Pablo Blanco Peris" w:date="2017-05-24T18:47:00Z">
        <w:r>
          <w:rPr>
            <w:iCs/>
          </w:rPr>
          <w:t>CMOS</w:t>
        </w:r>
        <w:r>
          <w:rPr>
            <w:iCs/>
          </w:rPr>
          <w:tab/>
          <w:t>Complementary Metal-Oxide-Semiconductor</w:t>
        </w:r>
      </w:ins>
    </w:p>
    <w:p w14:paraId="5C7C75B3" w14:textId="47FFDC7A" w:rsidR="007D1D77" w:rsidRDefault="007D1D77" w:rsidP="007D1D77">
      <w:pPr>
        <w:pStyle w:val="Estilo12ptPrimeralnea05cm"/>
        <w:spacing w:before="120" w:after="360"/>
        <w:ind w:left="1559" w:hanging="1559"/>
        <w:rPr>
          <w:ins w:id="67" w:author="Maria Solana Gonzalez" w:date="2017-05-29T22:51:00Z"/>
          <w:iCs/>
        </w:rPr>
      </w:pPr>
      <w:ins w:id="68" w:author="Maria Solana Gonzalez" w:date="2017-05-29T22:51:00Z">
        <w:r>
          <w:rPr>
            <w:iCs/>
          </w:rPr>
          <w:t>TIFF</w:t>
        </w:r>
        <w:r>
          <w:rPr>
            <w:iCs/>
          </w:rPr>
          <w:tab/>
          <w:t>Tagged Image File Format</w:t>
        </w:r>
      </w:ins>
    </w:p>
    <w:p w14:paraId="27A88A47" w14:textId="121C5B4B" w:rsidR="007D1D77" w:rsidRDefault="00D86E79" w:rsidP="00B27247">
      <w:pPr>
        <w:pStyle w:val="Estilo12ptPrimeralnea05cm"/>
        <w:spacing w:before="120" w:after="360"/>
        <w:ind w:left="1559" w:hanging="1559"/>
        <w:rPr>
          <w:ins w:id="69" w:author="Maria Solana Gonzalez" w:date="2017-05-29T22:52:00Z"/>
          <w:iCs/>
        </w:rPr>
      </w:pPr>
      <w:ins w:id="70" w:author="Maria Solana Gonzalez" w:date="2017-05-29T22:52:00Z">
        <w:r>
          <w:rPr>
            <w:iCs/>
          </w:rPr>
          <w:t>PSD</w:t>
        </w:r>
        <w:r>
          <w:rPr>
            <w:iCs/>
          </w:rPr>
          <w:tab/>
          <w:t>Photo</w:t>
        </w:r>
      </w:ins>
      <w:ins w:id="71" w:author="Maria Solana Gonzalez" w:date="2017-05-29T23:01:00Z">
        <w:r>
          <w:rPr>
            <w:iCs/>
          </w:rPr>
          <w:t>shop Document</w:t>
        </w:r>
      </w:ins>
    </w:p>
    <w:p w14:paraId="7549C8D7" w14:textId="04FCE8B2" w:rsidR="007D1D77" w:rsidRDefault="007D1D77" w:rsidP="00B27247">
      <w:pPr>
        <w:pStyle w:val="Estilo12ptPrimeralnea05cm"/>
        <w:spacing w:before="120" w:after="360"/>
        <w:ind w:left="1559" w:hanging="1559"/>
        <w:rPr>
          <w:ins w:id="72" w:author="Maria Solana Gonzalez" w:date="2017-05-29T22:52:00Z"/>
          <w:iCs/>
        </w:rPr>
      </w:pPr>
      <w:ins w:id="73" w:author="Maria Solana Gonzalez" w:date="2017-05-29T22:52:00Z">
        <w:r>
          <w:rPr>
            <w:iCs/>
          </w:rPr>
          <w:t>EXIF</w:t>
        </w:r>
        <w:r>
          <w:rPr>
            <w:iCs/>
          </w:rPr>
          <w:tab/>
          <w:t>Exchangeable Image File Format</w:t>
        </w:r>
      </w:ins>
    </w:p>
    <w:p w14:paraId="78B9A507" w14:textId="090A4F4F" w:rsidR="007D1D77" w:rsidRDefault="007D1D77" w:rsidP="00B27247">
      <w:pPr>
        <w:pStyle w:val="Estilo12ptPrimeralnea05cm"/>
        <w:spacing w:before="120" w:after="360"/>
        <w:ind w:left="1559" w:hanging="1559"/>
        <w:rPr>
          <w:ins w:id="74" w:author="Maria Solana Gonzalez" w:date="2017-05-29T22:52:00Z"/>
          <w:iCs/>
        </w:rPr>
      </w:pPr>
      <w:ins w:id="75" w:author="Maria Solana Gonzalez" w:date="2017-05-29T22:52:00Z">
        <w:r>
          <w:rPr>
            <w:iCs/>
          </w:rPr>
          <w:t>GPS</w:t>
        </w:r>
        <w:r>
          <w:rPr>
            <w:iCs/>
          </w:rPr>
          <w:tab/>
          <w:t>Global Positioning System</w:t>
        </w:r>
      </w:ins>
    </w:p>
    <w:p w14:paraId="75779E8C" w14:textId="3C694A17" w:rsidR="007D1D77" w:rsidRDefault="007D1D77" w:rsidP="00B27247">
      <w:pPr>
        <w:pStyle w:val="Estilo12ptPrimeralnea05cm"/>
        <w:spacing w:before="120" w:after="360"/>
        <w:ind w:left="1559" w:hanging="1559"/>
        <w:rPr>
          <w:ins w:id="76" w:author="Maria Solana Gonzalez" w:date="2017-05-29T22:53:00Z"/>
          <w:iCs/>
        </w:rPr>
      </w:pPr>
      <w:ins w:id="77" w:author="Maria Solana Gonzalez" w:date="2017-05-29T22:53:00Z">
        <w:r>
          <w:rPr>
            <w:iCs/>
          </w:rPr>
          <w:lastRenderedPageBreak/>
          <w:t>EM</w:t>
        </w:r>
        <w:r>
          <w:rPr>
            <w:iCs/>
          </w:rPr>
          <w:tab/>
          <w:t>Expectation-Maximation</w:t>
        </w:r>
      </w:ins>
    </w:p>
    <w:p w14:paraId="6B913348" w14:textId="3C91FA75" w:rsidR="007D1D77" w:rsidRDefault="007D1D77" w:rsidP="00B27247">
      <w:pPr>
        <w:pStyle w:val="Estilo12ptPrimeralnea05cm"/>
        <w:spacing w:before="120" w:after="360"/>
        <w:ind w:left="1559" w:hanging="1559"/>
        <w:rPr>
          <w:ins w:id="78" w:author="Maria Solana Gonzalez" w:date="2017-05-29T22:53:00Z"/>
          <w:iCs/>
        </w:rPr>
      </w:pPr>
      <w:ins w:id="79" w:author="Maria Solana Gonzalez" w:date="2017-05-29T22:53:00Z">
        <w:r>
          <w:rPr>
            <w:iCs/>
          </w:rPr>
          <w:t>EC</w:t>
        </w:r>
        <w:r>
          <w:rPr>
            <w:iCs/>
          </w:rPr>
          <w:tab/>
          <w:t>Error Cumulants</w:t>
        </w:r>
      </w:ins>
    </w:p>
    <w:p w14:paraId="2E4C34CA" w14:textId="4F32C46B" w:rsidR="007D1D77" w:rsidRDefault="007D1D77" w:rsidP="00B27247">
      <w:pPr>
        <w:pStyle w:val="Estilo12ptPrimeralnea05cm"/>
        <w:spacing w:before="120" w:after="360"/>
        <w:ind w:left="1559" w:hanging="1559"/>
        <w:rPr>
          <w:ins w:id="80" w:author="Maria Solana Gonzalez" w:date="2017-05-29T22:53:00Z"/>
          <w:iCs/>
        </w:rPr>
      </w:pPr>
      <w:ins w:id="81" w:author="Maria Solana Gonzalez" w:date="2017-05-29T22:53:00Z">
        <w:r>
          <w:rPr>
            <w:iCs/>
          </w:rPr>
          <w:t>NGS</w:t>
        </w:r>
        <w:r>
          <w:rPr>
            <w:iCs/>
          </w:rPr>
          <w:tab/>
          <w:t>Normalized Group</w:t>
        </w:r>
      </w:ins>
    </w:p>
    <w:p w14:paraId="47422283" w14:textId="26F27110" w:rsidR="007D1D77" w:rsidRDefault="007D1D77" w:rsidP="00B27247">
      <w:pPr>
        <w:pStyle w:val="Estilo12ptPrimeralnea05cm"/>
        <w:spacing w:before="120" w:after="360"/>
        <w:ind w:left="1559" w:hanging="1559"/>
        <w:rPr>
          <w:ins w:id="82" w:author="Maria Solana Gonzalez" w:date="2017-05-29T22:54:00Z"/>
          <w:iCs/>
        </w:rPr>
      </w:pPr>
      <w:ins w:id="83" w:author="Maria Solana Gonzalez" w:date="2017-05-29T22:54:00Z">
        <w:r>
          <w:rPr>
            <w:iCs/>
          </w:rPr>
          <w:t>ERE</w:t>
        </w:r>
        <w:r>
          <w:rPr>
            <w:iCs/>
          </w:rPr>
          <w:tab/>
          <w:t>Eigenfeature Regularization</w:t>
        </w:r>
      </w:ins>
    </w:p>
    <w:p w14:paraId="69A62BFD" w14:textId="10D4D6BE" w:rsidR="007D1D77" w:rsidRDefault="007D1D77" w:rsidP="00B27247">
      <w:pPr>
        <w:pStyle w:val="Estilo12ptPrimeralnea05cm"/>
        <w:spacing w:before="120" w:after="360"/>
        <w:ind w:left="1559" w:hanging="1559"/>
        <w:rPr>
          <w:ins w:id="84" w:author="Maria Solana Gonzalez" w:date="2017-05-29T22:54:00Z"/>
          <w:iCs/>
        </w:rPr>
      </w:pPr>
      <w:ins w:id="85" w:author="Maria Solana Gonzalez" w:date="2017-05-29T22:54:00Z">
        <w:r>
          <w:rPr>
            <w:iCs/>
          </w:rPr>
          <w:t>1NN</w:t>
        </w:r>
        <w:r>
          <w:rPr>
            <w:iCs/>
          </w:rPr>
          <w:tab/>
          <w:t>First Nearest Neighbor</w:t>
        </w:r>
      </w:ins>
    </w:p>
    <w:p w14:paraId="3DE838B9" w14:textId="1BF2DCEE" w:rsidR="007D1D77" w:rsidRDefault="007D1D77" w:rsidP="00B27247">
      <w:pPr>
        <w:pStyle w:val="Estilo12ptPrimeralnea05cm"/>
        <w:spacing w:before="120" w:after="360"/>
        <w:ind w:left="1559" w:hanging="1559"/>
        <w:rPr>
          <w:ins w:id="86" w:author="Maria Solana Gonzalez" w:date="2017-05-29T22:54:00Z"/>
          <w:iCs/>
        </w:rPr>
      </w:pPr>
      <w:ins w:id="87" w:author="Maria Solana Gonzalez" w:date="2017-05-29T22:54:00Z">
        <w:r>
          <w:rPr>
            <w:iCs/>
          </w:rPr>
          <w:t>PSVM</w:t>
        </w:r>
        <w:r>
          <w:rPr>
            <w:iCs/>
          </w:rPr>
          <w:tab/>
          <w:t>Probabilistic Support Vector Machine</w:t>
        </w:r>
      </w:ins>
    </w:p>
    <w:p w14:paraId="503F0014" w14:textId="0BF60A80" w:rsidR="007D1D77" w:rsidRDefault="007D1D77" w:rsidP="00B27247">
      <w:pPr>
        <w:pStyle w:val="Estilo12ptPrimeralnea05cm"/>
        <w:spacing w:before="120" w:after="360"/>
        <w:ind w:left="1559" w:hanging="1559"/>
        <w:rPr>
          <w:ins w:id="88" w:author="Maria Solana Gonzalez" w:date="2017-05-29T22:55:00Z"/>
          <w:iCs/>
        </w:rPr>
      </w:pPr>
      <w:ins w:id="89" w:author="Maria Solana Gonzalez" w:date="2017-05-29T22:55:00Z">
        <w:r>
          <w:rPr>
            <w:iCs/>
          </w:rPr>
          <w:t>IQM</w:t>
        </w:r>
        <w:r>
          <w:rPr>
            <w:iCs/>
          </w:rPr>
          <w:tab/>
          <w:t>Image Quality Metrics</w:t>
        </w:r>
      </w:ins>
    </w:p>
    <w:p w14:paraId="4F124BE2" w14:textId="0B1F3381" w:rsidR="007D1D77" w:rsidRDefault="007D1D77" w:rsidP="00B27247">
      <w:pPr>
        <w:pStyle w:val="Estilo12ptPrimeralnea05cm"/>
        <w:spacing w:before="120" w:after="360"/>
        <w:ind w:left="1559" w:hanging="1559"/>
        <w:rPr>
          <w:ins w:id="90" w:author="Maria Solana Gonzalez" w:date="2017-05-29T22:55:00Z"/>
          <w:iCs/>
        </w:rPr>
      </w:pPr>
      <w:ins w:id="91" w:author="Maria Solana Gonzalez" w:date="2017-05-29T22:55:00Z">
        <w:r>
          <w:rPr>
            <w:iCs/>
          </w:rPr>
          <w:t>GA</w:t>
        </w:r>
        <w:r>
          <w:rPr>
            <w:iCs/>
          </w:rPr>
          <w:tab/>
          <w:t>Algoritmo Genético</w:t>
        </w:r>
      </w:ins>
    </w:p>
    <w:p w14:paraId="6C581B60" w14:textId="09773E3F" w:rsidR="007D1D77" w:rsidRDefault="007D1D77" w:rsidP="00B27247">
      <w:pPr>
        <w:pStyle w:val="Estilo12ptPrimeralnea05cm"/>
        <w:spacing w:before="120" w:after="360"/>
        <w:ind w:left="1559" w:hanging="1559"/>
        <w:rPr>
          <w:ins w:id="92" w:author="Maria Solana Gonzalez" w:date="2017-05-29T22:55:00Z"/>
          <w:iCs/>
        </w:rPr>
      </w:pPr>
      <w:ins w:id="93" w:author="Maria Solana Gonzalez" w:date="2017-05-29T22:55:00Z">
        <w:r>
          <w:rPr>
            <w:iCs/>
          </w:rPr>
          <w:t>SVM</w:t>
        </w:r>
        <w:r>
          <w:rPr>
            <w:iCs/>
          </w:rPr>
          <w:tab/>
          <w:t>Support Vector Machine</w:t>
        </w:r>
      </w:ins>
    </w:p>
    <w:p w14:paraId="470798A1" w14:textId="72FAD971" w:rsidR="007D1D77" w:rsidRDefault="007D1D77" w:rsidP="00B27247">
      <w:pPr>
        <w:pStyle w:val="Estilo12ptPrimeralnea05cm"/>
        <w:spacing w:before="120" w:after="360"/>
        <w:ind w:left="1559" w:hanging="1559"/>
        <w:rPr>
          <w:ins w:id="94" w:author="Maria Solana Gonzalez" w:date="2017-05-29T22:55:00Z"/>
          <w:iCs/>
        </w:rPr>
      </w:pPr>
      <w:ins w:id="95" w:author="Maria Solana Gonzalez" w:date="2017-05-29T22:55:00Z">
        <w:r>
          <w:rPr>
            <w:iCs/>
          </w:rPr>
          <w:t>QMF</w:t>
        </w:r>
        <w:r>
          <w:rPr>
            <w:iCs/>
          </w:rPr>
          <w:tab/>
          <w:t>Quadrature Mirror Filter</w:t>
        </w:r>
      </w:ins>
    </w:p>
    <w:p w14:paraId="3E9B9DA0" w14:textId="4249F505" w:rsidR="007D1D77" w:rsidRDefault="007D1D77" w:rsidP="00B27247">
      <w:pPr>
        <w:pStyle w:val="Estilo12ptPrimeralnea05cm"/>
        <w:spacing w:before="120" w:after="360"/>
        <w:ind w:left="1559" w:hanging="1559"/>
        <w:rPr>
          <w:ins w:id="96" w:author="Maria Solana Gonzalez" w:date="2017-05-29T22:57:00Z"/>
          <w:iCs/>
        </w:rPr>
      </w:pPr>
      <w:ins w:id="97" w:author="Maria Solana Gonzalez" w:date="2017-05-29T22:56:00Z">
        <w:r>
          <w:rPr>
            <w:iCs/>
          </w:rPr>
          <w:t>SFFS</w:t>
        </w:r>
        <w:r>
          <w:rPr>
            <w:iCs/>
          </w:rPr>
          <w:tab/>
          <w:t>Sequential Floating Forward Selection</w:t>
        </w:r>
      </w:ins>
    </w:p>
    <w:p w14:paraId="3DBA0A30" w14:textId="326103DC" w:rsidR="007D1D77" w:rsidRDefault="007D1D77" w:rsidP="00B27247">
      <w:pPr>
        <w:pStyle w:val="Estilo12ptPrimeralnea05cm"/>
        <w:spacing w:before="120" w:after="360"/>
        <w:ind w:left="1559" w:hanging="1559"/>
        <w:rPr>
          <w:ins w:id="98" w:author="Maria Solana Gonzalez" w:date="2017-05-29T22:57:00Z"/>
          <w:iCs/>
        </w:rPr>
      </w:pPr>
      <w:ins w:id="99" w:author="Maria Solana Gonzalez" w:date="2017-05-29T22:57:00Z">
        <w:r>
          <w:rPr>
            <w:iCs/>
          </w:rPr>
          <w:t>SPN</w:t>
        </w:r>
        <w:r>
          <w:rPr>
            <w:iCs/>
          </w:rPr>
          <w:tab/>
          <w:t>Sensor Pattern Noise</w:t>
        </w:r>
      </w:ins>
    </w:p>
    <w:p w14:paraId="2525B36C" w14:textId="333FC69D" w:rsidR="007D1D77" w:rsidRDefault="007D1D77" w:rsidP="00B27247">
      <w:pPr>
        <w:pStyle w:val="Estilo12ptPrimeralnea05cm"/>
        <w:spacing w:before="120" w:after="360"/>
        <w:ind w:left="1559" w:hanging="1559"/>
        <w:rPr>
          <w:ins w:id="100" w:author="Maria Solana Gonzalez" w:date="2017-05-29T22:57:00Z"/>
          <w:iCs/>
        </w:rPr>
      </w:pPr>
      <w:ins w:id="101" w:author="Maria Solana Gonzalez" w:date="2017-05-29T22:57:00Z">
        <w:r>
          <w:rPr>
            <w:iCs/>
          </w:rPr>
          <w:t>ROI</w:t>
        </w:r>
        <w:r>
          <w:rPr>
            <w:iCs/>
          </w:rPr>
          <w:tab/>
          <w:t>Region Of Interest</w:t>
        </w:r>
      </w:ins>
    </w:p>
    <w:p w14:paraId="4EDDEFA7" w14:textId="6A80F210" w:rsidR="007D1D77" w:rsidRDefault="007D1D77" w:rsidP="00B27247">
      <w:pPr>
        <w:pStyle w:val="Estilo12ptPrimeralnea05cm"/>
        <w:spacing w:before="120" w:after="360"/>
        <w:ind w:left="1559" w:hanging="1559"/>
        <w:rPr>
          <w:ins w:id="102" w:author="Maria Solana Gonzalez" w:date="2017-05-29T22:57:00Z"/>
          <w:iCs/>
        </w:rPr>
      </w:pPr>
      <w:ins w:id="103" w:author="Maria Solana Gonzalez" w:date="2017-05-29T22:57:00Z">
        <w:r>
          <w:rPr>
            <w:iCs/>
          </w:rPr>
          <w:t>DBC</w:t>
        </w:r>
        <w:r>
          <w:rPr>
            <w:iCs/>
          </w:rPr>
          <w:tab/>
          <w:t>Decision Boundary Carving</w:t>
        </w:r>
      </w:ins>
    </w:p>
    <w:p w14:paraId="30B352EC" w14:textId="1405B0ED" w:rsidR="007D1D77" w:rsidRDefault="007D1D77" w:rsidP="00B27247">
      <w:pPr>
        <w:pStyle w:val="Estilo12ptPrimeralnea05cm"/>
        <w:spacing w:before="120" w:after="360"/>
        <w:ind w:left="1559" w:hanging="1559"/>
        <w:rPr>
          <w:ins w:id="104" w:author="Maria Solana Gonzalez" w:date="2017-05-29T22:57:00Z"/>
          <w:iCs/>
        </w:rPr>
      </w:pPr>
      <w:ins w:id="105" w:author="Maria Solana Gonzalez" w:date="2017-05-29T22:57:00Z">
        <w:r>
          <w:rPr>
            <w:iCs/>
          </w:rPr>
          <w:t>QF</w:t>
        </w:r>
        <w:r>
          <w:rPr>
            <w:iCs/>
          </w:rPr>
          <w:tab/>
          <w:t>Qualify Factor</w:t>
        </w:r>
      </w:ins>
    </w:p>
    <w:p w14:paraId="6FD330D8" w14:textId="63205711" w:rsidR="007D1D77" w:rsidRDefault="007D1D77" w:rsidP="00B27247">
      <w:pPr>
        <w:pStyle w:val="Estilo12ptPrimeralnea05cm"/>
        <w:spacing w:before="120" w:after="360"/>
        <w:ind w:left="1559" w:hanging="1559"/>
        <w:rPr>
          <w:ins w:id="106" w:author="Maria Solana Gonzalez" w:date="2017-05-29T22:58:00Z"/>
          <w:iCs/>
        </w:rPr>
      </w:pPr>
      <w:ins w:id="107" w:author="Maria Solana Gonzalez" w:date="2017-05-29T22:58:00Z">
        <w:r>
          <w:rPr>
            <w:iCs/>
          </w:rPr>
          <w:t>CDR</w:t>
        </w:r>
      </w:ins>
    </w:p>
    <w:p w14:paraId="396141A6" w14:textId="59E3E008" w:rsidR="007D1D77" w:rsidRDefault="007D1D77" w:rsidP="00B27247">
      <w:pPr>
        <w:pStyle w:val="Estilo12ptPrimeralnea05cm"/>
        <w:spacing w:before="120" w:after="360"/>
        <w:ind w:left="1559" w:hanging="1559"/>
        <w:rPr>
          <w:ins w:id="108" w:author="Maria Solana Gonzalez" w:date="2017-05-29T22:58:00Z"/>
          <w:iCs/>
        </w:rPr>
      </w:pPr>
      <w:ins w:id="109" w:author="Maria Solana Gonzalez" w:date="2017-05-29T22:58:00Z">
        <w:r>
          <w:rPr>
            <w:iCs/>
          </w:rPr>
          <w:t>FDR</w:t>
        </w:r>
      </w:ins>
    </w:p>
    <w:p w14:paraId="6AB9183E" w14:textId="4804A660" w:rsidR="007D1D77" w:rsidRDefault="007D1D77" w:rsidP="00B27247">
      <w:pPr>
        <w:pStyle w:val="Estilo12ptPrimeralnea05cm"/>
        <w:spacing w:before="120" w:after="360"/>
        <w:ind w:left="1559" w:hanging="1559"/>
        <w:rPr>
          <w:ins w:id="110" w:author="Maria Solana Gonzalez" w:date="2017-05-29T22:56:00Z"/>
          <w:iCs/>
        </w:rPr>
      </w:pPr>
      <w:ins w:id="111" w:author="Maria Solana Gonzalez" w:date="2017-05-29T22:58:00Z">
        <w:r>
          <w:rPr>
            <w:iCs/>
          </w:rPr>
          <w:lastRenderedPageBreak/>
          <w:t>BPPM</w:t>
        </w:r>
        <w:r>
          <w:rPr>
            <w:iCs/>
          </w:rPr>
          <w:tab/>
          <w:t>Mapa de Probabilidad Posterior en Bloque</w:t>
        </w:r>
      </w:ins>
    </w:p>
    <w:p w14:paraId="1C74A77C" w14:textId="77777777" w:rsidR="007D1D77" w:rsidRDefault="007D1D77" w:rsidP="00B27247">
      <w:pPr>
        <w:pStyle w:val="Estilo12ptPrimeralnea05cm"/>
        <w:spacing w:before="120" w:after="360"/>
        <w:ind w:left="1559" w:hanging="1559"/>
        <w:rPr>
          <w:ins w:id="112" w:author="Pablo Blanco Peris" w:date="2017-05-24T18:44:00Z"/>
          <w:iCs/>
          <w:lang w:val="es-ES"/>
        </w:rPr>
      </w:pPr>
    </w:p>
    <w:p w14:paraId="55CE54F8" w14:textId="65B8D007" w:rsidR="00DE270F" w:rsidRPr="001F1BB4" w:rsidDel="00DE270F" w:rsidRDefault="00DE270F" w:rsidP="00B27247">
      <w:pPr>
        <w:pStyle w:val="Estilo12ptPrimeralnea05cm"/>
        <w:spacing w:before="120" w:after="360"/>
        <w:ind w:left="1559" w:hanging="1559"/>
        <w:rPr>
          <w:del w:id="113" w:author="Pablo Blanco Peris" w:date="2017-05-24T18:43:00Z"/>
          <w:iCs/>
          <w:lang w:val="en-US"/>
        </w:rPr>
      </w:pPr>
    </w:p>
    <w:p w14:paraId="32A5A6C0" w14:textId="6D8838B7" w:rsidR="00DF154C" w:rsidRPr="001F1BB4" w:rsidRDefault="00DF154C" w:rsidP="00DF154C">
      <w:pPr>
        <w:spacing w:after="240" w:line="360" w:lineRule="auto"/>
        <w:rPr>
          <w:rFonts w:ascii="Book Antiqua" w:hAnsi="Book Antiqua"/>
          <w:b/>
          <w:sz w:val="28"/>
          <w:lang w:val="en-US"/>
        </w:rPr>
        <w:sectPr w:rsidR="00DF154C" w:rsidRPr="001F1BB4" w:rsidSect="00B27247">
          <w:type w:val="oddPage"/>
          <w:pgSz w:w="11907" w:h="16840" w:code="9"/>
          <w:pgMar w:top="1701" w:right="1701" w:bottom="1701" w:left="1701" w:header="720" w:footer="851" w:gutter="0"/>
          <w:pgNumType w:fmt="lowerRoman"/>
          <w:cols w:space="720"/>
        </w:sectPr>
      </w:pPr>
      <w:del w:id="114" w:author="Pablo Blanco Peris" w:date="2017-05-24T18:32:00Z">
        <w:r w:rsidRPr="001F1BB4" w:rsidDel="00666848">
          <w:rPr>
            <w:rFonts w:ascii="Book Antiqua" w:hAnsi="Book Antiqua"/>
            <w:lang w:val="en-US"/>
          </w:rPr>
          <w:delText xml:space="preserve"> </w:delText>
        </w:r>
      </w:del>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702AFB5C" w14:textId="77777777" w:rsidR="00FA0EEB" w:rsidRDefault="00FF5EEA">
      <w:pPr>
        <w:pStyle w:val="TDC1"/>
        <w:rPr>
          <w:ins w:id="115" w:author="Maria Solana Gonzalez" w:date="2017-05-29T23:11:00Z"/>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ins w:id="116" w:author="Maria Solana Gonzalez" w:date="2017-05-29T23:11:00Z">
        <w:r w:rsidR="00FA0EEB" w:rsidRPr="00FE7405">
          <w:rPr>
            <w:rStyle w:val="Hipervnculo"/>
          </w:rPr>
          <w:fldChar w:fldCharType="begin"/>
        </w:r>
        <w:r w:rsidR="00FA0EEB" w:rsidRPr="00FE7405">
          <w:rPr>
            <w:rStyle w:val="Hipervnculo"/>
          </w:rPr>
          <w:instrText xml:space="preserve"> </w:instrText>
        </w:r>
        <w:r w:rsidR="00FA0EEB">
          <w:instrText>HYPERLINK \l "_Toc483862795"</w:instrText>
        </w:r>
        <w:r w:rsidR="00FA0EEB" w:rsidRPr="00FE7405">
          <w:rPr>
            <w:rStyle w:val="Hipervnculo"/>
          </w:rPr>
          <w:instrText xml:space="preserve"> </w:instrText>
        </w:r>
        <w:r w:rsidR="00FA0EEB" w:rsidRPr="00FE7405">
          <w:rPr>
            <w:rStyle w:val="Hipervnculo"/>
          </w:rPr>
          <w:fldChar w:fldCharType="separate"/>
        </w:r>
        <w:r w:rsidR="00FA0EEB" w:rsidRPr="00FE7405">
          <w:rPr>
            <w:rStyle w:val="Hipervnculo"/>
          </w:rPr>
          <w:t>1.</w:t>
        </w:r>
        <w:r w:rsidR="00FA0EEB">
          <w:rPr>
            <w:rFonts w:asciiTheme="minorHAnsi" w:eastAsiaTheme="minorEastAsia" w:hAnsiTheme="minorHAnsi" w:cstheme="minorBidi"/>
            <w:b w:val="0"/>
            <w:caps w:val="0"/>
            <w:sz w:val="24"/>
            <w:szCs w:val="24"/>
            <w:lang w:eastAsia="es-ES_tradnl"/>
          </w:rPr>
          <w:tab/>
        </w:r>
        <w:r w:rsidR="00FA0EEB" w:rsidRPr="00FE7405">
          <w:rPr>
            <w:rStyle w:val="Hipervnculo"/>
          </w:rPr>
          <w:t>Introducción</w:t>
        </w:r>
        <w:r w:rsidR="00FA0EEB">
          <w:rPr>
            <w:webHidden/>
          </w:rPr>
          <w:tab/>
        </w:r>
        <w:r w:rsidR="00FA0EEB">
          <w:rPr>
            <w:webHidden/>
          </w:rPr>
          <w:fldChar w:fldCharType="begin"/>
        </w:r>
        <w:r w:rsidR="00FA0EEB">
          <w:rPr>
            <w:webHidden/>
          </w:rPr>
          <w:instrText xml:space="preserve"> PAGEREF _Toc483862795 \h </w:instrText>
        </w:r>
      </w:ins>
      <w:r w:rsidR="00FA0EEB">
        <w:rPr>
          <w:webHidden/>
        </w:rPr>
      </w:r>
      <w:r w:rsidR="00FA0EEB">
        <w:rPr>
          <w:webHidden/>
        </w:rPr>
        <w:fldChar w:fldCharType="separate"/>
      </w:r>
      <w:ins w:id="117" w:author="Maria Solana Gonzalez" w:date="2017-05-29T23:11:00Z">
        <w:r w:rsidR="00FA0EEB">
          <w:rPr>
            <w:webHidden/>
          </w:rPr>
          <w:t>1</w:t>
        </w:r>
        <w:r w:rsidR="00FA0EEB">
          <w:rPr>
            <w:webHidden/>
          </w:rPr>
          <w:fldChar w:fldCharType="end"/>
        </w:r>
        <w:r w:rsidR="00FA0EEB" w:rsidRPr="00FE7405">
          <w:rPr>
            <w:rStyle w:val="Hipervnculo"/>
          </w:rPr>
          <w:fldChar w:fldCharType="end"/>
        </w:r>
      </w:ins>
    </w:p>
    <w:p w14:paraId="3BF9E119" w14:textId="77777777" w:rsidR="00FA0EEB" w:rsidRDefault="00FA0EEB">
      <w:pPr>
        <w:pStyle w:val="TDC2"/>
        <w:rPr>
          <w:ins w:id="118" w:author="Maria Solana Gonzalez" w:date="2017-05-29T23:11:00Z"/>
          <w:rFonts w:asciiTheme="minorHAnsi" w:eastAsiaTheme="minorEastAsia" w:hAnsiTheme="minorHAnsi" w:cstheme="minorBidi"/>
          <w:smallCaps w:val="0"/>
          <w:sz w:val="24"/>
          <w:szCs w:val="24"/>
          <w:lang w:eastAsia="es-ES_tradnl"/>
        </w:rPr>
      </w:pPr>
      <w:ins w:id="119" w:author="Maria Solana Gonzalez" w:date="2017-05-29T23:11:00Z">
        <w:r w:rsidRPr="00FE7405">
          <w:rPr>
            <w:rStyle w:val="Hipervnculo"/>
          </w:rPr>
          <w:fldChar w:fldCharType="begin"/>
        </w:r>
        <w:r w:rsidRPr="00FE7405">
          <w:rPr>
            <w:rStyle w:val="Hipervnculo"/>
          </w:rPr>
          <w:instrText xml:space="preserve"> </w:instrText>
        </w:r>
        <w:r>
          <w:instrText>HYPERLINK \l "_Toc483862796"</w:instrText>
        </w:r>
        <w:r w:rsidRPr="00FE7405">
          <w:rPr>
            <w:rStyle w:val="Hipervnculo"/>
          </w:rPr>
          <w:instrText xml:space="preserve"> </w:instrText>
        </w:r>
        <w:r w:rsidRPr="00FE7405">
          <w:rPr>
            <w:rStyle w:val="Hipervnculo"/>
          </w:rPr>
          <w:fldChar w:fldCharType="separate"/>
        </w:r>
        <w:r w:rsidRPr="00FE7405">
          <w:rPr>
            <w:rStyle w:val="Hipervnculo"/>
          </w:rPr>
          <w:t>1.1.</w:t>
        </w:r>
        <w:r>
          <w:rPr>
            <w:rFonts w:asciiTheme="minorHAnsi" w:eastAsiaTheme="minorEastAsia" w:hAnsiTheme="minorHAnsi" w:cstheme="minorBidi"/>
            <w:smallCaps w:val="0"/>
            <w:sz w:val="24"/>
            <w:szCs w:val="24"/>
            <w:lang w:eastAsia="es-ES_tradnl"/>
          </w:rPr>
          <w:tab/>
        </w:r>
        <w:r w:rsidRPr="00FE7405">
          <w:rPr>
            <w:rStyle w:val="Hipervnculo"/>
          </w:rPr>
          <w:t>Motivación</w:t>
        </w:r>
        <w:r>
          <w:rPr>
            <w:webHidden/>
          </w:rPr>
          <w:tab/>
        </w:r>
        <w:r>
          <w:rPr>
            <w:webHidden/>
          </w:rPr>
          <w:fldChar w:fldCharType="begin"/>
        </w:r>
        <w:r>
          <w:rPr>
            <w:webHidden/>
          </w:rPr>
          <w:instrText xml:space="preserve"> PAGEREF _Toc483862796 \h </w:instrText>
        </w:r>
      </w:ins>
      <w:r>
        <w:rPr>
          <w:webHidden/>
        </w:rPr>
      </w:r>
      <w:r>
        <w:rPr>
          <w:webHidden/>
        </w:rPr>
        <w:fldChar w:fldCharType="separate"/>
      </w:r>
      <w:ins w:id="120" w:author="Maria Solana Gonzalez" w:date="2017-05-29T23:11:00Z">
        <w:r>
          <w:rPr>
            <w:webHidden/>
          </w:rPr>
          <w:t>1</w:t>
        </w:r>
        <w:r>
          <w:rPr>
            <w:webHidden/>
          </w:rPr>
          <w:fldChar w:fldCharType="end"/>
        </w:r>
        <w:r w:rsidRPr="00FE7405">
          <w:rPr>
            <w:rStyle w:val="Hipervnculo"/>
          </w:rPr>
          <w:fldChar w:fldCharType="end"/>
        </w:r>
      </w:ins>
    </w:p>
    <w:p w14:paraId="7C3D4C7A" w14:textId="77777777" w:rsidR="00FA0EEB" w:rsidRDefault="00FA0EEB">
      <w:pPr>
        <w:pStyle w:val="TDC2"/>
        <w:rPr>
          <w:ins w:id="121" w:author="Maria Solana Gonzalez" w:date="2017-05-29T23:11:00Z"/>
          <w:rFonts w:asciiTheme="minorHAnsi" w:eastAsiaTheme="minorEastAsia" w:hAnsiTheme="minorHAnsi" w:cstheme="minorBidi"/>
          <w:smallCaps w:val="0"/>
          <w:sz w:val="24"/>
          <w:szCs w:val="24"/>
          <w:lang w:eastAsia="es-ES_tradnl"/>
        </w:rPr>
      </w:pPr>
      <w:ins w:id="122" w:author="Maria Solana Gonzalez" w:date="2017-05-29T23:11:00Z">
        <w:r w:rsidRPr="00FE7405">
          <w:rPr>
            <w:rStyle w:val="Hipervnculo"/>
          </w:rPr>
          <w:fldChar w:fldCharType="begin"/>
        </w:r>
        <w:r w:rsidRPr="00FE7405">
          <w:rPr>
            <w:rStyle w:val="Hipervnculo"/>
          </w:rPr>
          <w:instrText xml:space="preserve"> </w:instrText>
        </w:r>
        <w:r>
          <w:instrText>HYPERLINK \l "_Toc483862797"</w:instrText>
        </w:r>
        <w:r w:rsidRPr="00FE7405">
          <w:rPr>
            <w:rStyle w:val="Hipervnculo"/>
          </w:rPr>
          <w:instrText xml:space="preserve"> </w:instrText>
        </w:r>
        <w:r w:rsidRPr="00FE7405">
          <w:rPr>
            <w:rStyle w:val="Hipervnculo"/>
          </w:rPr>
          <w:fldChar w:fldCharType="separate"/>
        </w:r>
        <w:r w:rsidRPr="00FE7405">
          <w:rPr>
            <w:rStyle w:val="Hipervnculo"/>
          </w:rPr>
          <w:t>1.2.</w:t>
        </w:r>
        <w:r>
          <w:rPr>
            <w:rFonts w:asciiTheme="minorHAnsi" w:eastAsiaTheme="minorEastAsia" w:hAnsiTheme="minorHAnsi" w:cstheme="minorBidi"/>
            <w:smallCaps w:val="0"/>
            <w:sz w:val="24"/>
            <w:szCs w:val="24"/>
            <w:lang w:eastAsia="es-ES_tradnl"/>
          </w:rPr>
          <w:tab/>
        </w:r>
        <w:r w:rsidRPr="00FE7405">
          <w:rPr>
            <w:rStyle w:val="Hipervnculo"/>
          </w:rPr>
          <w:t>Objetivos</w:t>
        </w:r>
        <w:r>
          <w:rPr>
            <w:webHidden/>
          </w:rPr>
          <w:tab/>
        </w:r>
        <w:r>
          <w:rPr>
            <w:webHidden/>
          </w:rPr>
          <w:fldChar w:fldCharType="begin"/>
        </w:r>
        <w:r>
          <w:rPr>
            <w:webHidden/>
          </w:rPr>
          <w:instrText xml:space="preserve"> PAGEREF _Toc483862797 \h </w:instrText>
        </w:r>
      </w:ins>
      <w:r>
        <w:rPr>
          <w:webHidden/>
        </w:rPr>
      </w:r>
      <w:r>
        <w:rPr>
          <w:webHidden/>
        </w:rPr>
        <w:fldChar w:fldCharType="separate"/>
      </w:r>
      <w:ins w:id="123" w:author="Maria Solana Gonzalez" w:date="2017-05-29T23:11:00Z">
        <w:r>
          <w:rPr>
            <w:webHidden/>
          </w:rPr>
          <w:t>1</w:t>
        </w:r>
        <w:r>
          <w:rPr>
            <w:webHidden/>
          </w:rPr>
          <w:fldChar w:fldCharType="end"/>
        </w:r>
        <w:r w:rsidRPr="00FE7405">
          <w:rPr>
            <w:rStyle w:val="Hipervnculo"/>
          </w:rPr>
          <w:fldChar w:fldCharType="end"/>
        </w:r>
      </w:ins>
    </w:p>
    <w:p w14:paraId="56ABE0B3" w14:textId="77777777" w:rsidR="00FA0EEB" w:rsidRDefault="00FA0EEB">
      <w:pPr>
        <w:pStyle w:val="TDC2"/>
        <w:rPr>
          <w:ins w:id="124" w:author="Maria Solana Gonzalez" w:date="2017-05-29T23:11:00Z"/>
          <w:rFonts w:asciiTheme="minorHAnsi" w:eastAsiaTheme="minorEastAsia" w:hAnsiTheme="minorHAnsi" w:cstheme="minorBidi"/>
          <w:smallCaps w:val="0"/>
          <w:sz w:val="24"/>
          <w:szCs w:val="24"/>
          <w:lang w:eastAsia="es-ES_tradnl"/>
        </w:rPr>
      </w:pPr>
      <w:ins w:id="125" w:author="Maria Solana Gonzalez" w:date="2017-05-29T23:11:00Z">
        <w:r w:rsidRPr="00FE7405">
          <w:rPr>
            <w:rStyle w:val="Hipervnculo"/>
          </w:rPr>
          <w:fldChar w:fldCharType="begin"/>
        </w:r>
        <w:r w:rsidRPr="00FE7405">
          <w:rPr>
            <w:rStyle w:val="Hipervnculo"/>
          </w:rPr>
          <w:instrText xml:space="preserve"> </w:instrText>
        </w:r>
        <w:r>
          <w:instrText>HYPERLINK \l "_Toc483862798"</w:instrText>
        </w:r>
        <w:r w:rsidRPr="00FE7405">
          <w:rPr>
            <w:rStyle w:val="Hipervnculo"/>
          </w:rPr>
          <w:instrText xml:space="preserve"> </w:instrText>
        </w:r>
        <w:r w:rsidRPr="00FE7405">
          <w:rPr>
            <w:rStyle w:val="Hipervnculo"/>
          </w:rPr>
          <w:fldChar w:fldCharType="separate"/>
        </w:r>
        <w:r w:rsidRPr="00FE7405">
          <w:rPr>
            <w:rStyle w:val="Hipervnculo"/>
          </w:rPr>
          <w:t>1.3.</w:t>
        </w:r>
        <w:r>
          <w:rPr>
            <w:rFonts w:asciiTheme="minorHAnsi" w:eastAsiaTheme="minorEastAsia" w:hAnsiTheme="minorHAnsi" w:cstheme="minorBidi"/>
            <w:smallCaps w:val="0"/>
            <w:sz w:val="24"/>
            <w:szCs w:val="24"/>
            <w:lang w:eastAsia="es-ES_tradnl"/>
          </w:rPr>
          <w:tab/>
        </w:r>
        <w:r w:rsidRPr="00FE7405">
          <w:rPr>
            <w:rStyle w:val="Hipervnculo"/>
          </w:rPr>
          <w:t>Plan de Trabajo</w:t>
        </w:r>
        <w:r>
          <w:rPr>
            <w:webHidden/>
          </w:rPr>
          <w:tab/>
        </w:r>
        <w:r>
          <w:rPr>
            <w:webHidden/>
          </w:rPr>
          <w:fldChar w:fldCharType="begin"/>
        </w:r>
        <w:r>
          <w:rPr>
            <w:webHidden/>
          </w:rPr>
          <w:instrText xml:space="preserve"> PAGEREF _Toc483862798 \h </w:instrText>
        </w:r>
      </w:ins>
      <w:r>
        <w:rPr>
          <w:webHidden/>
        </w:rPr>
      </w:r>
      <w:r>
        <w:rPr>
          <w:webHidden/>
        </w:rPr>
        <w:fldChar w:fldCharType="separate"/>
      </w:r>
      <w:ins w:id="126" w:author="Maria Solana Gonzalez" w:date="2017-05-29T23:11:00Z">
        <w:r>
          <w:rPr>
            <w:webHidden/>
          </w:rPr>
          <w:t>2</w:t>
        </w:r>
        <w:r>
          <w:rPr>
            <w:webHidden/>
          </w:rPr>
          <w:fldChar w:fldCharType="end"/>
        </w:r>
        <w:r w:rsidRPr="00FE7405">
          <w:rPr>
            <w:rStyle w:val="Hipervnculo"/>
          </w:rPr>
          <w:fldChar w:fldCharType="end"/>
        </w:r>
      </w:ins>
    </w:p>
    <w:p w14:paraId="1AD820F3" w14:textId="77777777" w:rsidR="00FA0EEB" w:rsidRDefault="00FA0EEB">
      <w:pPr>
        <w:pStyle w:val="TDC2"/>
        <w:rPr>
          <w:ins w:id="127" w:author="Maria Solana Gonzalez" w:date="2017-05-29T23:11:00Z"/>
          <w:rFonts w:asciiTheme="minorHAnsi" w:eastAsiaTheme="minorEastAsia" w:hAnsiTheme="minorHAnsi" w:cstheme="minorBidi"/>
          <w:smallCaps w:val="0"/>
          <w:sz w:val="24"/>
          <w:szCs w:val="24"/>
          <w:lang w:eastAsia="es-ES_tradnl"/>
        </w:rPr>
      </w:pPr>
      <w:ins w:id="128" w:author="Maria Solana Gonzalez" w:date="2017-05-29T23:11:00Z">
        <w:r w:rsidRPr="00FE7405">
          <w:rPr>
            <w:rStyle w:val="Hipervnculo"/>
          </w:rPr>
          <w:fldChar w:fldCharType="begin"/>
        </w:r>
        <w:r w:rsidRPr="00FE7405">
          <w:rPr>
            <w:rStyle w:val="Hipervnculo"/>
          </w:rPr>
          <w:instrText xml:space="preserve"> </w:instrText>
        </w:r>
        <w:r>
          <w:instrText>HYPERLINK \l "_Toc483862799"</w:instrText>
        </w:r>
        <w:r w:rsidRPr="00FE7405">
          <w:rPr>
            <w:rStyle w:val="Hipervnculo"/>
          </w:rPr>
          <w:instrText xml:space="preserve"> </w:instrText>
        </w:r>
        <w:r w:rsidRPr="00FE7405">
          <w:rPr>
            <w:rStyle w:val="Hipervnculo"/>
          </w:rPr>
          <w:fldChar w:fldCharType="separate"/>
        </w:r>
        <w:r w:rsidRPr="00FE7405">
          <w:rPr>
            <w:rStyle w:val="Hipervnculo"/>
          </w:rPr>
          <w:t>1.4.</w:t>
        </w:r>
        <w:r>
          <w:rPr>
            <w:rFonts w:asciiTheme="minorHAnsi" w:eastAsiaTheme="minorEastAsia" w:hAnsiTheme="minorHAnsi" w:cstheme="minorBidi"/>
            <w:smallCaps w:val="0"/>
            <w:sz w:val="24"/>
            <w:szCs w:val="24"/>
            <w:lang w:eastAsia="es-ES_tradnl"/>
          </w:rPr>
          <w:tab/>
        </w:r>
        <w:r w:rsidRPr="00FE7405">
          <w:rPr>
            <w:rStyle w:val="Hipervnculo"/>
          </w:rPr>
          <w:t>Estructura de la memoria</w:t>
        </w:r>
        <w:r>
          <w:rPr>
            <w:webHidden/>
          </w:rPr>
          <w:tab/>
        </w:r>
        <w:r>
          <w:rPr>
            <w:webHidden/>
          </w:rPr>
          <w:fldChar w:fldCharType="begin"/>
        </w:r>
        <w:r>
          <w:rPr>
            <w:webHidden/>
          </w:rPr>
          <w:instrText xml:space="preserve"> PAGEREF _Toc483862799 \h </w:instrText>
        </w:r>
      </w:ins>
      <w:r>
        <w:rPr>
          <w:webHidden/>
        </w:rPr>
      </w:r>
      <w:r>
        <w:rPr>
          <w:webHidden/>
        </w:rPr>
        <w:fldChar w:fldCharType="separate"/>
      </w:r>
      <w:ins w:id="129" w:author="Maria Solana Gonzalez" w:date="2017-05-29T23:11:00Z">
        <w:r>
          <w:rPr>
            <w:webHidden/>
          </w:rPr>
          <w:t>4</w:t>
        </w:r>
        <w:r>
          <w:rPr>
            <w:webHidden/>
          </w:rPr>
          <w:fldChar w:fldCharType="end"/>
        </w:r>
        <w:r w:rsidRPr="00FE7405">
          <w:rPr>
            <w:rStyle w:val="Hipervnculo"/>
          </w:rPr>
          <w:fldChar w:fldCharType="end"/>
        </w:r>
      </w:ins>
    </w:p>
    <w:p w14:paraId="7074CFA9" w14:textId="77777777" w:rsidR="00FA0EEB" w:rsidRDefault="00FA0EEB">
      <w:pPr>
        <w:pStyle w:val="TDC1"/>
        <w:rPr>
          <w:ins w:id="130" w:author="Maria Solana Gonzalez" w:date="2017-05-29T23:11:00Z"/>
          <w:rFonts w:asciiTheme="minorHAnsi" w:eastAsiaTheme="minorEastAsia" w:hAnsiTheme="minorHAnsi" w:cstheme="minorBidi"/>
          <w:b w:val="0"/>
          <w:caps w:val="0"/>
          <w:sz w:val="24"/>
          <w:szCs w:val="24"/>
          <w:lang w:eastAsia="es-ES_tradnl"/>
        </w:rPr>
      </w:pPr>
      <w:ins w:id="131" w:author="Maria Solana Gonzalez" w:date="2017-05-29T23:11:00Z">
        <w:r w:rsidRPr="00FE7405">
          <w:rPr>
            <w:rStyle w:val="Hipervnculo"/>
          </w:rPr>
          <w:fldChar w:fldCharType="begin"/>
        </w:r>
        <w:r w:rsidRPr="00FE7405">
          <w:rPr>
            <w:rStyle w:val="Hipervnculo"/>
          </w:rPr>
          <w:instrText xml:space="preserve"> </w:instrText>
        </w:r>
        <w:r>
          <w:instrText>HYPERLINK \l "_Toc483862800"</w:instrText>
        </w:r>
        <w:r w:rsidRPr="00FE7405">
          <w:rPr>
            <w:rStyle w:val="Hipervnculo"/>
          </w:rPr>
          <w:instrText xml:space="preserve"> </w:instrText>
        </w:r>
        <w:r w:rsidRPr="00FE7405">
          <w:rPr>
            <w:rStyle w:val="Hipervnculo"/>
          </w:rPr>
          <w:fldChar w:fldCharType="separate"/>
        </w:r>
        <w:r w:rsidRPr="00FE7405">
          <w:rPr>
            <w:rStyle w:val="Hipervnculo"/>
          </w:rPr>
          <w:t>2.</w:t>
        </w:r>
        <w:r>
          <w:rPr>
            <w:rFonts w:asciiTheme="minorHAnsi" w:eastAsiaTheme="minorEastAsia" w:hAnsiTheme="minorHAnsi" w:cstheme="minorBidi"/>
            <w:b w:val="0"/>
            <w:caps w:val="0"/>
            <w:sz w:val="24"/>
            <w:szCs w:val="24"/>
            <w:lang w:eastAsia="es-ES_tradnl"/>
          </w:rPr>
          <w:tab/>
        </w:r>
        <w:r w:rsidRPr="00FE7405">
          <w:rPr>
            <w:rStyle w:val="Hipervnculo"/>
          </w:rPr>
          <w:t>Análisis Forense de Imágenes Digitales</w:t>
        </w:r>
        <w:r>
          <w:rPr>
            <w:webHidden/>
          </w:rPr>
          <w:tab/>
        </w:r>
        <w:r>
          <w:rPr>
            <w:webHidden/>
          </w:rPr>
          <w:fldChar w:fldCharType="begin"/>
        </w:r>
        <w:r>
          <w:rPr>
            <w:webHidden/>
          </w:rPr>
          <w:instrText xml:space="preserve"> PAGEREF _Toc483862800 \h </w:instrText>
        </w:r>
      </w:ins>
      <w:r>
        <w:rPr>
          <w:webHidden/>
        </w:rPr>
      </w:r>
      <w:r>
        <w:rPr>
          <w:webHidden/>
        </w:rPr>
        <w:fldChar w:fldCharType="separate"/>
      </w:r>
      <w:ins w:id="132" w:author="Maria Solana Gonzalez" w:date="2017-05-29T23:11:00Z">
        <w:r>
          <w:rPr>
            <w:webHidden/>
          </w:rPr>
          <w:t>6</w:t>
        </w:r>
        <w:r>
          <w:rPr>
            <w:webHidden/>
          </w:rPr>
          <w:fldChar w:fldCharType="end"/>
        </w:r>
        <w:r w:rsidRPr="00FE7405">
          <w:rPr>
            <w:rStyle w:val="Hipervnculo"/>
          </w:rPr>
          <w:fldChar w:fldCharType="end"/>
        </w:r>
      </w:ins>
    </w:p>
    <w:p w14:paraId="4C4F67E0" w14:textId="77777777" w:rsidR="00FA0EEB" w:rsidRDefault="00FA0EEB">
      <w:pPr>
        <w:pStyle w:val="TDC2"/>
        <w:rPr>
          <w:ins w:id="133" w:author="Maria Solana Gonzalez" w:date="2017-05-29T23:11:00Z"/>
          <w:rFonts w:asciiTheme="minorHAnsi" w:eastAsiaTheme="minorEastAsia" w:hAnsiTheme="minorHAnsi" w:cstheme="minorBidi"/>
          <w:smallCaps w:val="0"/>
          <w:sz w:val="24"/>
          <w:szCs w:val="24"/>
          <w:lang w:eastAsia="es-ES_tradnl"/>
        </w:rPr>
      </w:pPr>
      <w:ins w:id="134" w:author="Maria Solana Gonzalez" w:date="2017-05-29T23:11:00Z">
        <w:r w:rsidRPr="00FE7405">
          <w:rPr>
            <w:rStyle w:val="Hipervnculo"/>
          </w:rPr>
          <w:fldChar w:fldCharType="begin"/>
        </w:r>
        <w:r w:rsidRPr="00FE7405">
          <w:rPr>
            <w:rStyle w:val="Hipervnculo"/>
          </w:rPr>
          <w:instrText xml:space="preserve"> </w:instrText>
        </w:r>
        <w:r>
          <w:instrText>HYPERLINK \l "_Toc483862801"</w:instrText>
        </w:r>
        <w:r w:rsidRPr="00FE7405">
          <w:rPr>
            <w:rStyle w:val="Hipervnculo"/>
          </w:rPr>
          <w:instrText xml:space="preserve"> </w:instrText>
        </w:r>
        <w:r w:rsidRPr="00FE7405">
          <w:rPr>
            <w:rStyle w:val="Hipervnculo"/>
          </w:rPr>
          <w:fldChar w:fldCharType="separate"/>
        </w:r>
        <w:r w:rsidRPr="00FE7405">
          <w:rPr>
            <w:rStyle w:val="Hipervnculo"/>
          </w:rPr>
          <w:t>2.1.</w:t>
        </w:r>
        <w:r>
          <w:rPr>
            <w:rFonts w:asciiTheme="minorHAnsi" w:eastAsiaTheme="minorEastAsia" w:hAnsiTheme="minorHAnsi" w:cstheme="minorBidi"/>
            <w:smallCaps w:val="0"/>
            <w:sz w:val="24"/>
            <w:szCs w:val="24"/>
            <w:lang w:eastAsia="es-ES_tradnl"/>
          </w:rPr>
          <w:tab/>
        </w:r>
        <w:r w:rsidRPr="00FE7405">
          <w:rPr>
            <w:rStyle w:val="Hipervnculo"/>
          </w:rPr>
          <w:t>Falsificación</w:t>
        </w:r>
        <w:r>
          <w:rPr>
            <w:webHidden/>
          </w:rPr>
          <w:tab/>
        </w:r>
        <w:r>
          <w:rPr>
            <w:webHidden/>
          </w:rPr>
          <w:fldChar w:fldCharType="begin"/>
        </w:r>
        <w:r>
          <w:rPr>
            <w:webHidden/>
          </w:rPr>
          <w:instrText xml:space="preserve"> PAGEREF _Toc483862801 \h </w:instrText>
        </w:r>
      </w:ins>
      <w:r>
        <w:rPr>
          <w:webHidden/>
        </w:rPr>
      </w:r>
      <w:r>
        <w:rPr>
          <w:webHidden/>
        </w:rPr>
        <w:fldChar w:fldCharType="separate"/>
      </w:r>
      <w:ins w:id="135" w:author="Maria Solana Gonzalez" w:date="2017-05-29T23:11:00Z">
        <w:r>
          <w:rPr>
            <w:webHidden/>
          </w:rPr>
          <w:t>7</w:t>
        </w:r>
        <w:r>
          <w:rPr>
            <w:webHidden/>
          </w:rPr>
          <w:fldChar w:fldCharType="end"/>
        </w:r>
        <w:r w:rsidRPr="00FE7405">
          <w:rPr>
            <w:rStyle w:val="Hipervnculo"/>
          </w:rPr>
          <w:fldChar w:fldCharType="end"/>
        </w:r>
      </w:ins>
    </w:p>
    <w:p w14:paraId="1D50E25B" w14:textId="77777777" w:rsidR="00FA0EEB" w:rsidRDefault="00FA0EEB">
      <w:pPr>
        <w:pStyle w:val="TDC2"/>
        <w:rPr>
          <w:ins w:id="136" w:author="Maria Solana Gonzalez" w:date="2017-05-29T23:11:00Z"/>
          <w:rFonts w:asciiTheme="minorHAnsi" w:eastAsiaTheme="minorEastAsia" w:hAnsiTheme="minorHAnsi" w:cstheme="minorBidi"/>
          <w:smallCaps w:val="0"/>
          <w:sz w:val="24"/>
          <w:szCs w:val="24"/>
          <w:lang w:eastAsia="es-ES_tradnl"/>
        </w:rPr>
      </w:pPr>
      <w:ins w:id="137" w:author="Maria Solana Gonzalez" w:date="2017-05-29T23:11:00Z">
        <w:r w:rsidRPr="00FE7405">
          <w:rPr>
            <w:rStyle w:val="Hipervnculo"/>
          </w:rPr>
          <w:fldChar w:fldCharType="begin"/>
        </w:r>
        <w:r w:rsidRPr="00FE7405">
          <w:rPr>
            <w:rStyle w:val="Hipervnculo"/>
          </w:rPr>
          <w:instrText xml:space="preserve"> </w:instrText>
        </w:r>
        <w:r>
          <w:instrText>HYPERLINK \l "_Toc483862802"</w:instrText>
        </w:r>
        <w:r w:rsidRPr="00FE7405">
          <w:rPr>
            <w:rStyle w:val="Hipervnculo"/>
          </w:rPr>
          <w:instrText xml:space="preserve"> </w:instrText>
        </w:r>
        <w:r w:rsidRPr="00FE7405">
          <w:rPr>
            <w:rStyle w:val="Hipervnculo"/>
          </w:rPr>
          <w:fldChar w:fldCharType="separate"/>
        </w:r>
        <w:r w:rsidRPr="00FE7405">
          <w:rPr>
            <w:rStyle w:val="Hipervnculo"/>
            <w:bCs/>
          </w:rPr>
          <w:t>1.1.</w:t>
        </w:r>
        <w:r>
          <w:rPr>
            <w:rFonts w:asciiTheme="minorHAnsi" w:eastAsiaTheme="minorEastAsia" w:hAnsiTheme="minorHAnsi" w:cstheme="minorBidi"/>
            <w:smallCaps w:val="0"/>
            <w:sz w:val="24"/>
            <w:szCs w:val="24"/>
            <w:lang w:eastAsia="es-ES_tradnl"/>
          </w:rPr>
          <w:tab/>
        </w:r>
        <w:r w:rsidRPr="00FE7405">
          <w:rPr>
            <w:rStyle w:val="Hipervnculo"/>
            <w:bCs/>
          </w:rPr>
          <w:t>Formación de una imagen digital</w:t>
        </w:r>
        <w:r>
          <w:rPr>
            <w:webHidden/>
          </w:rPr>
          <w:tab/>
        </w:r>
        <w:r>
          <w:rPr>
            <w:webHidden/>
          </w:rPr>
          <w:fldChar w:fldCharType="begin"/>
        </w:r>
        <w:r>
          <w:rPr>
            <w:webHidden/>
          </w:rPr>
          <w:instrText xml:space="preserve"> PAGEREF _Toc483862802 \h </w:instrText>
        </w:r>
      </w:ins>
      <w:r>
        <w:rPr>
          <w:webHidden/>
        </w:rPr>
      </w:r>
      <w:r>
        <w:rPr>
          <w:webHidden/>
        </w:rPr>
        <w:fldChar w:fldCharType="separate"/>
      </w:r>
      <w:ins w:id="138" w:author="Maria Solana Gonzalez" w:date="2017-05-29T23:11:00Z">
        <w:r>
          <w:rPr>
            <w:webHidden/>
          </w:rPr>
          <w:t>9</w:t>
        </w:r>
        <w:r>
          <w:rPr>
            <w:webHidden/>
          </w:rPr>
          <w:fldChar w:fldCharType="end"/>
        </w:r>
        <w:r w:rsidRPr="00FE7405">
          <w:rPr>
            <w:rStyle w:val="Hipervnculo"/>
          </w:rPr>
          <w:fldChar w:fldCharType="end"/>
        </w:r>
      </w:ins>
    </w:p>
    <w:p w14:paraId="430878B4" w14:textId="77777777" w:rsidR="00FA0EEB" w:rsidRDefault="00FA0EEB">
      <w:pPr>
        <w:pStyle w:val="TDC2"/>
        <w:rPr>
          <w:ins w:id="139" w:author="Maria Solana Gonzalez" w:date="2017-05-29T23:11:00Z"/>
          <w:rFonts w:asciiTheme="minorHAnsi" w:eastAsiaTheme="minorEastAsia" w:hAnsiTheme="minorHAnsi" w:cstheme="minorBidi"/>
          <w:smallCaps w:val="0"/>
          <w:sz w:val="24"/>
          <w:szCs w:val="24"/>
          <w:lang w:eastAsia="es-ES_tradnl"/>
        </w:rPr>
      </w:pPr>
      <w:ins w:id="140" w:author="Maria Solana Gonzalez" w:date="2017-05-29T23:11:00Z">
        <w:r w:rsidRPr="00FE7405">
          <w:rPr>
            <w:rStyle w:val="Hipervnculo"/>
          </w:rPr>
          <w:fldChar w:fldCharType="begin"/>
        </w:r>
        <w:r w:rsidRPr="00FE7405">
          <w:rPr>
            <w:rStyle w:val="Hipervnculo"/>
          </w:rPr>
          <w:instrText xml:space="preserve"> </w:instrText>
        </w:r>
        <w:r>
          <w:instrText>HYPERLINK \l "_Toc483862803"</w:instrText>
        </w:r>
        <w:r w:rsidRPr="00FE7405">
          <w:rPr>
            <w:rStyle w:val="Hipervnculo"/>
          </w:rPr>
          <w:instrText xml:space="preserve"> </w:instrText>
        </w:r>
        <w:r w:rsidRPr="00FE7405">
          <w:rPr>
            <w:rStyle w:val="Hipervnculo"/>
          </w:rPr>
          <w:fldChar w:fldCharType="separate"/>
        </w:r>
        <w:r w:rsidRPr="00FE7405">
          <w:rPr>
            <w:rStyle w:val="Hipervnculo"/>
            <w:bCs/>
          </w:rPr>
          <w:t>1.2.</w:t>
        </w:r>
        <w:r>
          <w:rPr>
            <w:rFonts w:asciiTheme="minorHAnsi" w:eastAsiaTheme="minorEastAsia" w:hAnsiTheme="minorHAnsi" w:cstheme="minorBidi"/>
            <w:smallCaps w:val="0"/>
            <w:sz w:val="24"/>
            <w:szCs w:val="24"/>
            <w:lang w:eastAsia="es-ES_tradnl"/>
          </w:rPr>
          <w:tab/>
        </w:r>
        <w:r w:rsidRPr="00FE7405">
          <w:rPr>
            <w:rStyle w:val="Hipervnculo"/>
            <w:bCs/>
          </w:rPr>
          <w:t>Filtros de color</w:t>
        </w:r>
        <w:r>
          <w:rPr>
            <w:webHidden/>
          </w:rPr>
          <w:tab/>
        </w:r>
        <w:r>
          <w:rPr>
            <w:webHidden/>
          </w:rPr>
          <w:fldChar w:fldCharType="begin"/>
        </w:r>
        <w:r>
          <w:rPr>
            <w:webHidden/>
          </w:rPr>
          <w:instrText xml:space="preserve"> PAGEREF _Toc483862803 \h </w:instrText>
        </w:r>
      </w:ins>
      <w:r>
        <w:rPr>
          <w:webHidden/>
        </w:rPr>
      </w:r>
      <w:r>
        <w:rPr>
          <w:webHidden/>
        </w:rPr>
        <w:fldChar w:fldCharType="separate"/>
      </w:r>
      <w:ins w:id="141" w:author="Maria Solana Gonzalez" w:date="2017-05-29T23:11:00Z">
        <w:r>
          <w:rPr>
            <w:webHidden/>
          </w:rPr>
          <w:t>12</w:t>
        </w:r>
        <w:r>
          <w:rPr>
            <w:webHidden/>
          </w:rPr>
          <w:fldChar w:fldCharType="end"/>
        </w:r>
        <w:r w:rsidRPr="00FE7405">
          <w:rPr>
            <w:rStyle w:val="Hipervnculo"/>
          </w:rPr>
          <w:fldChar w:fldCharType="end"/>
        </w:r>
      </w:ins>
    </w:p>
    <w:p w14:paraId="370B5B59" w14:textId="77777777" w:rsidR="00FA0EEB" w:rsidRDefault="00FA0EEB">
      <w:pPr>
        <w:pStyle w:val="TDC2"/>
        <w:rPr>
          <w:ins w:id="142" w:author="Maria Solana Gonzalez" w:date="2017-05-29T23:11:00Z"/>
          <w:rFonts w:asciiTheme="minorHAnsi" w:eastAsiaTheme="minorEastAsia" w:hAnsiTheme="minorHAnsi" w:cstheme="minorBidi"/>
          <w:smallCaps w:val="0"/>
          <w:sz w:val="24"/>
          <w:szCs w:val="24"/>
          <w:lang w:eastAsia="es-ES_tradnl"/>
        </w:rPr>
      </w:pPr>
      <w:ins w:id="143" w:author="Maria Solana Gonzalez" w:date="2017-05-29T23:11:00Z">
        <w:r w:rsidRPr="00FE7405">
          <w:rPr>
            <w:rStyle w:val="Hipervnculo"/>
          </w:rPr>
          <w:fldChar w:fldCharType="begin"/>
        </w:r>
        <w:r w:rsidRPr="00FE7405">
          <w:rPr>
            <w:rStyle w:val="Hipervnculo"/>
          </w:rPr>
          <w:instrText xml:space="preserve"> </w:instrText>
        </w:r>
        <w:r>
          <w:instrText>HYPERLINK \l "_Toc483862804"</w:instrText>
        </w:r>
        <w:r w:rsidRPr="00FE7405">
          <w:rPr>
            <w:rStyle w:val="Hipervnculo"/>
          </w:rPr>
          <w:instrText xml:space="preserve"> </w:instrText>
        </w:r>
        <w:r w:rsidRPr="00FE7405">
          <w:rPr>
            <w:rStyle w:val="Hipervnculo"/>
          </w:rPr>
          <w:fldChar w:fldCharType="separate"/>
        </w:r>
        <w:r w:rsidRPr="00FE7405">
          <w:rPr>
            <w:rStyle w:val="Hipervnculo"/>
            <w:bCs/>
          </w:rPr>
          <w:t>1.3.</w:t>
        </w:r>
        <w:r>
          <w:rPr>
            <w:rFonts w:asciiTheme="minorHAnsi" w:eastAsiaTheme="minorEastAsia" w:hAnsiTheme="minorHAnsi" w:cstheme="minorBidi"/>
            <w:smallCaps w:val="0"/>
            <w:sz w:val="24"/>
            <w:szCs w:val="24"/>
            <w:lang w:eastAsia="es-ES_tradnl"/>
          </w:rPr>
          <w:tab/>
        </w:r>
        <w:r w:rsidRPr="00FE7405">
          <w:rPr>
            <w:rStyle w:val="Hipervnculo"/>
            <w:bCs/>
          </w:rPr>
          <w:t>Tipos de sensores</w:t>
        </w:r>
        <w:r>
          <w:rPr>
            <w:webHidden/>
          </w:rPr>
          <w:tab/>
        </w:r>
        <w:r>
          <w:rPr>
            <w:webHidden/>
          </w:rPr>
          <w:fldChar w:fldCharType="begin"/>
        </w:r>
        <w:r>
          <w:rPr>
            <w:webHidden/>
          </w:rPr>
          <w:instrText xml:space="preserve"> PAGEREF _Toc483862804 \h </w:instrText>
        </w:r>
      </w:ins>
      <w:r>
        <w:rPr>
          <w:webHidden/>
        </w:rPr>
      </w:r>
      <w:r>
        <w:rPr>
          <w:webHidden/>
        </w:rPr>
        <w:fldChar w:fldCharType="separate"/>
      </w:r>
      <w:ins w:id="144" w:author="Maria Solana Gonzalez" w:date="2017-05-29T23:11:00Z">
        <w:r>
          <w:rPr>
            <w:webHidden/>
          </w:rPr>
          <w:t>13</w:t>
        </w:r>
        <w:r>
          <w:rPr>
            <w:webHidden/>
          </w:rPr>
          <w:fldChar w:fldCharType="end"/>
        </w:r>
        <w:r w:rsidRPr="00FE7405">
          <w:rPr>
            <w:rStyle w:val="Hipervnculo"/>
          </w:rPr>
          <w:fldChar w:fldCharType="end"/>
        </w:r>
      </w:ins>
    </w:p>
    <w:p w14:paraId="49BC2386" w14:textId="77777777" w:rsidR="00FA0EEB" w:rsidRDefault="00FA0EEB">
      <w:pPr>
        <w:pStyle w:val="TDC3"/>
        <w:rPr>
          <w:ins w:id="145" w:author="Maria Solana Gonzalez" w:date="2017-05-29T23:11:00Z"/>
          <w:rFonts w:asciiTheme="minorHAnsi" w:eastAsiaTheme="minorEastAsia" w:hAnsiTheme="minorHAnsi" w:cstheme="minorBidi"/>
          <w:sz w:val="24"/>
          <w:szCs w:val="24"/>
          <w:lang w:eastAsia="es-ES_tradnl"/>
        </w:rPr>
      </w:pPr>
      <w:ins w:id="146" w:author="Maria Solana Gonzalez" w:date="2017-05-29T23:11:00Z">
        <w:r w:rsidRPr="00FE7405">
          <w:rPr>
            <w:rStyle w:val="Hipervnculo"/>
          </w:rPr>
          <w:fldChar w:fldCharType="begin"/>
        </w:r>
        <w:r w:rsidRPr="00FE7405">
          <w:rPr>
            <w:rStyle w:val="Hipervnculo"/>
          </w:rPr>
          <w:instrText xml:space="preserve"> </w:instrText>
        </w:r>
        <w:r>
          <w:instrText>HYPERLINK \l "_Toc483862805"</w:instrText>
        </w:r>
        <w:r w:rsidRPr="00FE7405">
          <w:rPr>
            <w:rStyle w:val="Hipervnculo"/>
          </w:rPr>
          <w:instrText xml:space="preserve"> </w:instrText>
        </w:r>
        <w:r w:rsidRPr="00FE7405">
          <w:rPr>
            <w:rStyle w:val="Hipervnculo"/>
          </w:rPr>
          <w:fldChar w:fldCharType="separate"/>
        </w:r>
        <w:r w:rsidRPr="00FE7405">
          <w:rPr>
            <w:rStyle w:val="Hipervnculo"/>
          </w:rPr>
          <w:t>1.3.1.</w:t>
        </w:r>
        <w:r>
          <w:rPr>
            <w:rFonts w:asciiTheme="minorHAnsi" w:eastAsiaTheme="minorEastAsia" w:hAnsiTheme="minorHAnsi" w:cstheme="minorBidi"/>
            <w:sz w:val="24"/>
            <w:szCs w:val="24"/>
            <w:lang w:eastAsia="es-ES_tradnl"/>
          </w:rPr>
          <w:tab/>
        </w:r>
        <w:r w:rsidRPr="00FE7405">
          <w:rPr>
            <w:rStyle w:val="Hipervnculo"/>
          </w:rPr>
          <w:t>Sensores CCD</w:t>
        </w:r>
        <w:r>
          <w:rPr>
            <w:webHidden/>
          </w:rPr>
          <w:tab/>
        </w:r>
        <w:r>
          <w:rPr>
            <w:webHidden/>
          </w:rPr>
          <w:fldChar w:fldCharType="begin"/>
        </w:r>
        <w:r>
          <w:rPr>
            <w:webHidden/>
          </w:rPr>
          <w:instrText xml:space="preserve"> PAGEREF _Toc483862805 \h </w:instrText>
        </w:r>
      </w:ins>
      <w:r>
        <w:rPr>
          <w:webHidden/>
        </w:rPr>
      </w:r>
      <w:r>
        <w:rPr>
          <w:webHidden/>
        </w:rPr>
        <w:fldChar w:fldCharType="separate"/>
      </w:r>
      <w:ins w:id="147" w:author="Maria Solana Gonzalez" w:date="2017-05-29T23:11:00Z">
        <w:r>
          <w:rPr>
            <w:webHidden/>
          </w:rPr>
          <w:t>13</w:t>
        </w:r>
        <w:r>
          <w:rPr>
            <w:webHidden/>
          </w:rPr>
          <w:fldChar w:fldCharType="end"/>
        </w:r>
        <w:r w:rsidRPr="00FE7405">
          <w:rPr>
            <w:rStyle w:val="Hipervnculo"/>
          </w:rPr>
          <w:fldChar w:fldCharType="end"/>
        </w:r>
      </w:ins>
    </w:p>
    <w:p w14:paraId="51AB9C60" w14:textId="77777777" w:rsidR="00FA0EEB" w:rsidRDefault="00FA0EEB">
      <w:pPr>
        <w:pStyle w:val="TDC3"/>
        <w:rPr>
          <w:ins w:id="148" w:author="Maria Solana Gonzalez" w:date="2017-05-29T23:11:00Z"/>
          <w:rFonts w:asciiTheme="minorHAnsi" w:eastAsiaTheme="minorEastAsia" w:hAnsiTheme="minorHAnsi" w:cstheme="minorBidi"/>
          <w:sz w:val="24"/>
          <w:szCs w:val="24"/>
          <w:lang w:eastAsia="es-ES_tradnl"/>
        </w:rPr>
      </w:pPr>
      <w:ins w:id="149" w:author="Maria Solana Gonzalez" w:date="2017-05-29T23:11:00Z">
        <w:r w:rsidRPr="00FE7405">
          <w:rPr>
            <w:rStyle w:val="Hipervnculo"/>
          </w:rPr>
          <w:fldChar w:fldCharType="begin"/>
        </w:r>
        <w:r w:rsidRPr="00FE7405">
          <w:rPr>
            <w:rStyle w:val="Hipervnculo"/>
          </w:rPr>
          <w:instrText xml:space="preserve"> </w:instrText>
        </w:r>
        <w:r>
          <w:instrText>HYPERLINK \l "_Toc483862806"</w:instrText>
        </w:r>
        <w:r w:rsidRPr="00FE7405">
          <w:rPr>
            <w:rStyle w:val="Hipervnculo"/>
          </w:rPr>
          <w:instrText xml:space="preserve"> </w:instrText>
        </w:r>
        <w:r w:rsidRPr="00FE7405">
          <w:rPr>
            <w:rStyle w:val="Hipervnculo"/>
          </w:rPr>
          <w:fldChar w:fldCharType="separate"/>
        </w:r>
        <w:r w:rsidRPr="00FE7405">
          <w:rPr>
            <w:rStyle w:val="Hipervnculo"/>
          </w:rPr>
          <w:t>1.3.2.</w:t>
        </w:r>
        <w:r>
          <w:rPr>
            <w:rFonts w:asciiTheme="minorHAnsi" w:eastAsiaTheme="minorEastAsia" w:hAnsiTheme="minorHAnsi" w:cstheme="minorBidi"/>
            <w:sz w:val="24"/>
            <w:szCs w:val="24"/>
            <w:lang w:eastAsia="es-ES_tradnl"/>
          </w:rPr>
          <w:tab/>
        </w:r>
        <w:r w:rsidRPr="00FE7405">
          <w:rPr>
            <w:rStyle w:val="Hipervnculo"/>
          </w:rPr>
          <w:t>Sensores CMOS</w:t>
        </w:r>
        <w:r>
          <w:rPr>
            <w:webHidden/>
          </w:rPr>
          <w:tab/>
        </w:r>
        <w:r>
          <w:rPr>
            <w:webHidden/>
          </w:rPr>
          <w:fldChar w:fldCharType="begin"/>
        </w:r>
        <w:r>
          <w:rPr>
            <w:webHidden/>
          </w:rPr>
          <w:instrText xml:space="preserve"> PAGEREF _Toc483862806 \h </w:instrText>
        </w:r>
      </w:ins>
      <w:r>
        <w:rPr>
          <w:webHidden/>
        </w:rPr>
      </w:r>
      <w:r>
        <w:rPr>
          <w:webHidden/>
        </w:rPr>
        <w:fldChar w:fldCharType="separate"/>
      </w:r>
      <w:ins w:id="150" w:author="Maria Solana Gonzalez" w:date="2017-05-29T23:11:00Z">
        <w:r>
          <w:rPr>
            <w:webHidden/>
          </w:rPr>
          <w:t>13</w:t>
        </w:r>
        <w:r>
          <w:rPr>
            <w:webHidden/>
          </w:rPr>
          <w:fldChar w:fldCharType="end"/>
        </w:r>
        <w:r w:rsidRPr="00FE7405">
          <w:rPr>
            <w:rStyle w:val="Hipervnculo"/>
          </w:rPr>
          <w:fldChar w:fldCharType="end"/>
        </w:r>
      </w:ins>
    </w:p>
    <w:p w14:paraId="3F9B00C4" w14:textId="77777777" w:rsidR="00FA0EEB" w:rsidRDefault="00FA0EEB">
      <w:pPr>
        <w:pStyle w:val="TDC2"/>
        <w:rPr>
          <w:ins w:id="151" w:author="Maria Solana Gonzalez" w:date="2017-05-29T23:11:00Z"/>
          <w:rFonts w:asciiTheme="minorHAnsi" w:eastAsiaTheme="minorEastAsia" w:hAnsiTheme="minorHAnsi" w:cstheme="minorBidi"/>
          <w:smallCaps w:val="0"/>
          <w:sz w:val="24"/>
          <w:szCs w:val="24"/>
          <w:lang w:eastAsia="es-ES_tradnl"/>
        </w:rPr>
      </w:pPr>
      <w:ins w:id="152" w:author="Maria Solana Gonzalez" w:date="2017-05-29T23:11:00Z">
        <w:r w:rsidRPr="00FE7405">
          <w:rPr>
            <w:rStyle w:val="Hipervnculo"/>
          </w:rPr>
          <w:fldChar w:fldCharType="begin"/>
        </w:r>
        <w:r w:rsidRPr="00FE7405">
          <w:rPr>
            <w:rStyle w:val="Hipervnculo"/>
          </w:rPr>
          <w:instrText xml:space="preserve"> </w:instrText>
        </w:r>
        <w:r>
          <w:instrText>HYPERLINK \l "_Toc483862807"</w:instrText>
        </w:r>
        <w:r w:rsidRPr="00FE7405">
          <w:rPr>
            <w:rStyle w:val="Hipervnculo"/>
          </w:rPr>
          <w:instrText xml:space="preserve"> </w:instrText>
        </w:r>
        <w:r w:rsidRPr="00FE7405">
          <w:rPr>
            <w:rStyle w:val="Hipervnculo"/>
          </w:rPr>
          <w:fldChar w:fldCharType="separate"/>
        </w:r>
        <w:r w:rsidRPr="00FE7405">
          <w:rPr>
            <w:rStyle w:val="Hipervnculo"/>
          </w:rPr>
          <w:t>1.4.</w:t>
        </w:r>
        <w:r>
          <w:rPr>
            <w:rFonts w:asciiTheme="minorHAnsi" w:eastAsiaTheme="minorEastAsia" w:hAnsiTheme="minorHAnsi" w:cstheme="minorBidi"/>
            <w:smallCaps w:val="0"/>
            <w:sz w:val="24"/>
            <w:szCs w:val="24"/>
            <w:lang w:eastAsia="es-ES_tradnl"/>
          </w:rPr>
          <w:tab/>
        </w:r>
        <w:r w:rsidRPr="00FE7405">
          <w:rPr>
            <w:rStyle w:val="Hipervnculo"/>
            <w:bCs/>
          </w:rPr>
          <w:t>Imperfecciones</w:t>
        </w:r>
        <w:r w:rsidRPr="00FE7405">
          <w:rPr>
            <w:rStyle w:val="Hipervnculo"/>
          </w:rPr>
          <w:t xml:space="preserve"> </w:t>
        </w:r>
        <w:r w:rsidRPr="00FE7405">
          <w:rPr>
            <w:rStyle w:val="Hipervnculo"/>
            <w:bCs/>
          </w:rPr>
          <w:t>y ruido de la imagen</w:t>
        </w:r>
        <w:r>
          <w:rPr>
            <w:webHidden/>
          </w:rPr>
          <w:tab/>
        </w:r>
        <w:r>
          <w:rPr>
            <w:webHidden/>
          </w:rPr>
          <w:fldChar w:fldCharType="begin"/>
        </w:r>
        <w:r>
          <w:rPr>
            <w:webHidden/>
          </w:rPr>
          <w:instrText xml:space="preserve"> PAGEREF _Toc483862807 \h </w:instrText>
        </w:r>
      </w:ins>
      <w:r>
        <w:rPr>
          <w:webHidden/>
        </w:rPr>
      </w:r>
      <w:r>
        <w:rPr>
          <w:webHidden/>
        </w:rPr>
        <w:fldChar w:fldCharType="separate"/>
      </w:r>
      <w:ins w:id="153" w:author="Maria Solana Gonzalez" w:date="2017-05-29T23:11:00Z">
        <w:r>
          <w:rPr>
            <w:webHidden/>
          </w:rPr>
          <w:t>14</w:t>
        </w:r>
        <w:r>
          <w:rPr>
            <w:webHidden/>
          </w:rPr>
          <w:fldChar w:fldCharType="end"/>
        </w:r>
        <w:r w:rsidRPr="00FE7405">
          <w:rPr>
            <w:rStyle w:val="Hipervnculo"/>
          </w:rPr>
          <w:fldChar w:fldCharType="end"/>
        </w:r>
      </w:ins>
    </w:p>
    <w:p w14:paraId="38793CA4" w14:textId="77777777" w:rsidR="00FA0EEB" w:rsidRDefault="00FA0EEB">
      <w:pPr>
        <w:pStyle w:val="TDC3"/>
        <w:rPr>
          <w:ins w:id="154" w:author="Maria Solana Gonzalez" w:date="2017-05-29T23:11:00Z"/>
          <w:rFonts w:asciiTheme="minorHAnsi" w:eastAsiaTheme="minorEastAsia" w:hAnsiTheme="minorHAnsi" w:cstheme="minorBidi"/>
          <w:sz w:val="24"/>
          <w:szCs w:val="24"/>
          <w:lang w:eastAsia="es-ES_tradnl"/>
        </w:rPr>
      </w:pPr>
      <w:ins w:id="155" w:author="Maria Solana Gonzalez" w:date="2017-05-29T23:11:00Z">
        <w:r w:rsidRPr="00FE7405">
          <w:rPr>
            <w:rStyle w:val="Hipervnculo"/>
          </w:rPr>
          <w:fldChar w:fldCharType="begin"/>
        </w:r>
        <w:r w:rsidRPr="00FE7405">
          <w:rPr>
            <w:rStyle w:val="Hipervnculo"/>
          </w:rPr>
          <w:instrText xml:space="preserve"> </w:instrText>
        </w:r>
        <w:r>
          <w:instrText>HYPERLINK \l "_Toc483862808"</w:instrText>
        </w:r>
        <w:r w:rsidRPr="00FE7405">
          <w:rPr>
            <w:rStyle w:val="Hipervnculo"/>
          </w:rPr>
          <w:instrText xml:space="preserve"> </w:instrText>
        </w:r>
        <w:r w:rsidRPr="00FE7405">
          <w:rPr>
            <w:rStyle w:val="Hipervnculo"/>
          </w:rPr>
          <w:fldChar w:fldCharType="separate"/>
        </w:r>
        <w:r w:rsidRPr="00FE7405">
          <w:rPr>
            <w:rStyle w:val="Hipervnculo"/>
            <w:lang w:val="es-ES"/>
          </w:rPr>
          <w:t>1.4.1.</w:t>
        </w:r>
        <w:r>
          <w:rPr>
            <w:rFonts w:asciiTheme="minorHAnsi" w:eastAsiaTheme="minorEastAsia" w:hAnsiTheme="minorHAnsi" w:cstheme="minorBidi"/>
            <w:sz w:val="24"/>
            <w:szCs w:val="24"/>
            <w:lang w:eastAsia="es-ES_tradnl"/>
          </w:rPr>
          <w:tab/>
        </w:r>
        <w:r w:rsidRPr="00FE7405">
          <w:rPr>
            <w:rStyle w:val="Hipervnculo"/>
          </w:rPr>
          <w:t>Imperfecciones</w:t>
        </w:r>
        <w:r w:rsidRPr="00FE7405">
          <w:rPr>
            <w:rStyle w:val="Hipervnculo"/>
            <w:lang w:val="es-ES"/>
          </w:rPr>
          <w:t xml:space="preserve"> </w:t>
        </w:r>
        <w:r w:rsidRPr="00FE7405">
          <w:rPr>
            <w:rStyle w:val="Hipervnculo"/>
          </w:rPr>
          <w:t>del sensor</w:t>
        </w:r>
        <w:r>
          <w:rPr>
            <w:webHidden/>
          </w:rPr>
          <w:tab/>
        </w:r>
        <w:r>
          <w:rPr>
            <w:webHidden/>
          </w:rPr>
          <w:fldChar w:fldCharType="begin"/>
        </w:r>
        <w:r>
          <w:rPr>
            <w:webHidden/>
          </w:rPr>
          <w:instrText xml:space="preserve"> PAGEREF _Toc483862808 \h </w:instrText>
        </w:r>
      </w:ins>
      <w:r>
        <w:rPr>
          <w:webHidden/>
        </w:rPr>
      </w:r>
      <w:r>
        <w:rPr>
          <w:webHidden/>
        </w:rPr>
        <w:fldChar w:fldCharType="separate"/>
      </w:r>
      <w:ins w:id="156" w:author="Maria Solana Gonzalez" w:date="2017-05-29T23:11:00Z">
        <w:r>
          <w:rPr>
            <w:webHidden/>
          </w:rPr>
          <w:t>14</w:t>
        </w:r>
        <w:r>
          <w:rPr>
            <w:webHidden/>
          </w:rPr>
          <w:fldChar w:fldCharType="end"/>
        </w:r>
        <w:r w:rsidRPr="00FE7405">
          <w:rPr>
            <w:rStyle w:val="Hipervnculo"/>
          </w:rPr>
          <w:fldChar w:fldCharType="end"/>
        </w:r>
      </w:ins>
    </w:p>
    <w:p w14:paraId="1E182676" w14:textId="77777777" w:rsidR="00FA0EEB" w:rsidRDefault="00FA0EEB">
      <w:pPr>
        <w:pStyle w:val="TDC3"/>
        <w:rPr>
          <w:ins w:id="157" w:author="Maria Solana Gonzalez" w:date="2017-05-29T23:11:00Z"/>
          <w:rFonts w:asciiTheme="minorHAnsi" w:eastAsiaTheme="minorEastAsia" w:hAnsiTheme="minorHAnsi" w:cstheme="minorBidi"/>
          <w:sz w:val="24"/>
          <w:szCs w:val="24"/>
          <w:lang w:eastAsia="es-ES_tradnl"/>
        </w:rPr>
      </w:pPr>
      <w:ins w:id="158" w:author="Maria Solana Gonzalez" w:date="2017-05-29T23:11:00Z">
        <w:r w:rsidRPr="00FE7405">
          <w:rPr>
            <w:rStyle w:val="Hipervnculo"/>
          </w:rPr>
          <w:fldChar w:fldCharType="begin"/>
        </w:r>
        <w:r w:rsidRPr="00FE7405">
          <w:rPr>
            <w:rStyle w:val="Hipervnculo"/>
          </w:rPr>
          <w:instrText xml:space="preserve"> </w:instrText>
        </w:r>
        <w:r>
          <w:instrText>HYPERLINK \l "_Toc483862809"</w:instrText>
        </w:r>
        <w:r w:rsidRPr="00FE7405">
          <w:rPr>
            <w:rStyle w:val="Hipervnculo"/>
          </w:rPr>
          <w:instrText xml:space="preserve"> </w:instrText>
        </w:r>
        <w:r w:rsidRPr="00FE7405">
          <w:rPr>
            <w:rStyle w:val="Hipervnculo"/>
          </w:rPr>
          <w:fldChar w:fldCharType="separate"/>
        </w:r>
        <w:r w:rsidRPr="00FE7405">
          <w:rPr>
            <w:rStyle w:val="Hipervnculo"/>
          </w:rPr>
          <w:t>1.4.2.</w:t>
        </w:r>
        <w:r>
          <w:rPr>
            <w:rFonts w:asciiTheme="minorHAnsi" w:eastAsiaTheme="minorEastAsia" w:hAnsiTheme="minorHAnsi" w:cstheme="minorBidi"/>
            <w:sz w:val="24"/>
            <w:szCs w:val="24"/>
            <w:lang w:eastAsia="es-ES_tradnl"/>
          </w:rPr>
          <w:tab/>
        </w:r>
        <w:r w:rsidRPr="00FE7405">
          <w:rPr>
            <w:rStyle w:val="Hipervnculo"/>
          </w:rPr>
          <w:t>Ruido en la imagen</w:t>
        </w:r>
        <w:r>
          <w:rPr>
            <w:webHidden/>
          </w:rPr>
          <w:tab/>
        </w:r>
        <w:r>
          <w:rPr>
            <w:webHidden/>
          </w:rPr>
          <w:fldChar w:fldCharType="begin"/>
        </w:r>
        <w:r>
          <w:rPr>
            <w:webHidden/>
          </w:rPr>
          <w:instrText xml:space="preserve"> PAGEREF _Toc483862809 \h </w:instrText>
        </w:r>
      </w:ins>
      <w:r>
        <w:rPr>
          <w:webHidden/>
        </w:rPr>
      </w:r>
      <w:r>
        <w:rPr>
          <w:webHidden/>
        </w:rPr>
        <w:fldChar w:fldCharType="separate"/>
      </w:r>
      <w:ins w:id="159" w:author="Maria Solana Gonzalez" w:date="2017-05-29T23:11:00Z">
        <w:r>
          <w:rPr>
            <w:webHidden/>
          </w:rPr>
          <w:t>15</w:t>
        </w:r>
        <w:r>
          <w:rPr>
            <w:webHidden/>
          </w:rPr>
          <w:fldChar w:fldCharType="end"/>
        </w:r>
        <w:r w:rsidRPr="00FE7405">
          <w:rPr>
            <w:rStyle w:val="Hipervnculo"/>
          </w:rPr>
          <w:fldChar w:fldCharType="end"/>
        </w:r>
      </w:ins>
    </w:p>
    <w:p w14:paraId="1F885044" w14:textId="77777777" w:rsidR="00FA0EEB" w:rsidRDefault="00FA0EEB">
      <w:pPr>
        <w:pStyle w:val="TDC2"/>
        <w:rPr>
          <w:ins w:id="160" w:author="Maria Solana Gonzalez" w:date="2017-05-29T23:11:00Z"/>
          <w:rFonts w:asciiTheme="minorHAnsi" w:eastAsiaTheme="minorEastAsia" w:hAnsiTheme="minorHAnsi" w:cstheme="minorBidi"/>
          <w:smallCaps w:val="0"/>
          <w:sz w:val="24"/>
          <w:szCs w:val="24"/>
          <w:lang w:eastAsia="es-ES_tradnl"/>
        </w:rPr>
      </w:pPr>
      <w:ins w:id="161" w:author="Maria Solana Gonzalez" w:date="2017-05-29T23:11:00Z">
        <w:r w:rsidRPr="00FE7405">
          <w:rPr>
            <w:rStyle w:val="Hipervnculo"/>
          </w:rPr>
          <w:fldChar w:fldCharType="begin"/>
        </w:r>
        <w:r w:rsidRPr="00FE7405">
          <w:rPr>
            <w:rStyle w:val="Hipervnculo"/>
          </w:rPr>
          <w:instrText xml:space="preserve"> </w:instrText>
        </w:r>
        <w:r>
          <w:instrText>HYPERLINK \l "_Toc483862810"</w:instrText>
        </w:r>
        <w:r w:rsidRPr="00FE7405">
          <w:rPr>
            <w:rStyle w:val="Hipervnculo"/>
          </w:rPr>
          <w:instrText xml:space="preserve"> </w:instrText>
        </w:r>
        <w:r w:rsidRPr="00FE7405">
          <w:rPr>
            <w:rStyle w:val="Hipervnculo"/>
          </w:rPr>
          <w:fldChar w:fldCharType="separate"/>
        </w:r>
        <w:r w:rsidRPr="00FE7405">
          <w:rPr>
            <w:rStyle w:val="Hipervnculo"/>
            <w:bCs/>
          </w:rPr>
          <w:t>1.5.</w:t>
        </w:r>
        <w:r>
          <w:rPr>
            <w:rFonts w:asciiTheme="minorHAnsi" w:eastAsiaTheme="minorEastAsia" w:hAnsiTheme="minorHAnsi" w:cstheme="minorBidi"/>
            <w:smallCaps w:val="0"/>
            <w:sz w:val="24"/>
            <w:szCs w:val="24"/>
            <w:lang w:eastAsia="es-ES_tradnl"/>
          </w:rPr>
          <w:tab/>
        </w:r>
        <w:r w:rsidRPr="00FE7405">
          <w:rPr>
            <w:rStyle w:val="Hipervnculo"/>
            <w:bCs/>
          </w:rPr>
          <w:t>Diferencias entre Cámaras Digitales y Cámaras de Dispositivos Móviles</w:t>
        </w:r>
        <w:r>
          <w:rPr>
            <w:webHidden/>
          </w:rPr>
          <w:tab/>
        </w:r>
        <w:r>
          <w:rPr>
            <w:webHidden/>
          </w:rPr>
          <w:fldChar w:fldCharType="begin"/>
        </w:r>
        <w:r>
          <w:rPr>
            <w:webHidden/>
          </w:rPr>
          <w:instrText xml:space="preserve"> PAGEREF _Toc483862810 \h </w:instrText>
        </w:r>
      </w:ins>
      <w:r>
        <w:rPr>
          <w:webHidden/>
        </w:rPr>
      </w:r>
      <w:r>
        <w:rPr>
          <w:webHidden/>
        </w:rPr>
        <w:fldChar w:fldCharType="separate"/>
      </w:r>
      <w:ins w:id="162" w:author="Maria Solana Gonzalez" w:date="2017-05-29T23:11:00Z">
        <w:r>
          <w:rPr>
            <w:webHidden/>
          </w:rPr>
          <w:t>16</w:t>
        </w:r>
        <w:r>
          <w:rPr>
            <w:webHidden/>
          </w:rPr>
          <w:fldChar w:fldCharType="end"/>
        </w:r>
        <w:r w:rsidRPr="00FE7405">
          <w:rPr>
            <w:rStyle w:val="Hipervnculo"/>
          </w:rPr>
          <w:fldChar w:fldCharType="end"/>
        </w:r>
      </w:ins>
    </w:p>
    <w:p w14:paraId="4B7BFA8C" w14:textId="77777777" w:rsidR="00FA0EEB" w:rsidRDefault="00FA0EEB">
      <w:pPr>
        <w:pStyle w:val="TDC2"/>
        <w:rPr>
          <w:ins w:id="163" w:author="Maria Solana Gonzalez" w:date="2017-05-29T23:11:00Z"/>
          <w:rFonts w:asciiTheme="minorHAnsi" w:eastAsiaTheme="minorEastAsia" w:hAnsiTheme="minorHAnsi" w:cstheme="minorBidi"/>
          <w:smallCaps w:val="0"/>
          <w:sz w:val="24"/>
          <w:szCs w:val="24"/>
          <w:lang w:eastAsia="es-ES_tradnl"/>
        </w:rPr>
      </w:pPr>
      <w:ins w:id="164" w:author="Maria Solana Gonzalez" w:date="2017-05-29T23:11:00Z">
        <w:r w:rsidRPr="00FE7405">
          <w:rPr>
            <w:rStyle w:val="Hipervnculo"/>
          </w:rPr>
          <w:fldChar w:fldCharType="begin"/>
        </w:r>
        <w:r w:rsidRPr="00FE7405">
          <w:rPr>
            <w:rStyle w:val="Hipervnculo"/>
          </w:rPr>
          <w:instrText xml:space="preserve"> </w:instrText>
        </w:r>
        <w:r>
          <w:instrText>HYPERLINK \l "_Toc483862811"</w:instrText>
        </w:r>
        <w:r w:rsidRPr="00FE7405">
          <w:rPr>
            <w:rStyle w:val="Hipervnculo"/>
          </w:rPr>
          <w:instrText xml:space="preserve"> </w:instrText>
        </w:r>
        <w:r w:rsidRPr="00FE7405">
          <w:rPr>
            <w:rStyle w:val="Hipervnculo"/>
          </w:rPr>
          <w:fldChar w:fldCharType="separate"/>
        </w:r>
        <w:r w:rsidRPr="00FE7405">
          <w:rPr>
            <w:rStyle w:val="Hipervnculo"/>
            <w:bCs/>
          </w:rPr>
          <w:t>1.6.</w:t>
        </w:r>
        <w:r>
          <w:rPr>
            <w:rFonts w:asciiTheme="minorHAnsi" w:eastAsiaTheme="minorEastAsia" w:hAnsiTheme="minorHAnsi" w:cstheme="minorBidi"/>
            <w:smallCaps w:val="0"/>
            <w:sz w:val="24"/>
            <w:szCs w:val="24"/>
            <w:lang w:eastAsia="es-ES_tradnl"/>
          </w:rPr>
          <w:tab/>
        </w:r>
        <w:r w:rsidRPr="00FE7405">
          <w:rPr>
            <w:rStyle w:val="Hipervnculo"/>
            <w:bCs/>
          </w:rPr>
          <w:t>Técnicas de análisis forense</w:t>
        </w:r>
        <w:r>
          <w:rPr>
            <w:webHidden/>
          </w:rPr>
          <w:tab/>
        </w:r>
        <w:r>
          <w:rPr>
            <w:webHidden/>
          </w:rPr>
          <w:fldChar w:fldCharType="begin"/>
        </w:r>
        <w:r>
          <w:rPr>
            <w:webHidden/>
          </w:rPr>
          <w:instrText xml:space="preserve"> PAGEREF _Toc483862811 \h </w:instrText>
        </w:r>
      </w:ins>
      <w:r>
        <w:rPr>
          <w:webHidden/>
        </w:rPr>
      </w:r>
      <w:r>
        <w:rPr>
          <w:webHidden/>
        </w:rPr>
        <w:fldChar w:fldCharType="separate"/>
      </w:r>
      <w:ins w:id="165" w:author="Maria Solana Gonzalez" w:date="2017-05-29T23:11:00Z">
        <w:r>
          <w:rPr>
            <w:webHidden/>
          </w:rPr>
          <w:t>17</w:t>
        </w:r>
        <w:r>
          <w:rPr>
            <w:webHidden/>
          </w:rPr>
          <w:fldChar w:fldCharType="end"/>
        </w:r>
        <w:r w:rsidRPr="00FE7405">
          <w:rPr>
            <w:rStyle w:val="Hipervnculo"/>
          </w:rPr>
          <w:fldChar w:fldCharType="end"/>
        </w:r>
      </w:ins>
    </w:p>
    <w:p w14:paraId="6E47AF63" w14:textId="77777777" w:rsidR="00FA0EEB" w:rsidRDefault="00FA0EEB">
      <w:pPr>
        <w:pStyle w:val="TDC3"/>
        <w:rPr>
          <w:ins w:id="166" w:author="Maria Solana Gonzalez" w:date="2017-05-29T23:11:00Z"/>
          <w:rFonts w:asciiTheme="minorHAnsi" w:eastAsiaTheme="minorEastAsia" w:hAnsiTheme="minorHAnsi" w:cstheme="minorBidi"/>
          <w:sz w:val="24"/>
          <w:szCs w:val="24"/>
          <w:lang w:eastAsia="es-ES_tradnl"/>
        </w:rPr>
      </w:pPr>
      <w:ins w:id="167" w:author="Maria Solana Gonzalez" w:date="2017-05-29T23:11:00Z">
        <w:r w:rsidRPr="00FE7405">
          <w:rPr>
            <w:rStyle w:val="Hipervnculo"/>
          </w:rPr>
          <w:fldChar w:fldCharType="begin"/>
        </w:r>
        <w:r w:rsidRPr="00FE7405">
          <w:rPr>
            <w:rStyle w:val="Hipervnculo"/>
          </w:rPr>
          <w:instrText xml:space="preserve"> </w:instrText>
        </w:r>
        <w:r>
          <w:instrText>HYPERLINK \l "_Toc483862812"</w:instrText>
        </w:r>
        <w:r w:rsidRPr="00FE7405">
          <w:rPr>
            <w:rStyle w:val="Hipervnculo"/>
          </w:rPr>
          <w:instrText xml:space="preserve"> </w:instrText>
        </w:r>
        <w:r w:rsidRPr="00FE7405">
          <w:rPr>
            <w:rStyle w:val="Hipervnculo"/>
          </w:rPr>
          <w:fldChar w:fldCharType="separate"/>
        </w:r>
        <w:r w:rsidRPr="00FE7405">
          <w:rPr>
            <w:rStyle w:val="Hipervnculo"/>
          </w:rPr>
          <w:t>1.6.1.</w:t>
        </w:r>
        <w:r>
          <w:rPr>
            <w:rFonts w:asciiTheme="minorHAnsi" w:eastAsiaTheme="minorEastAsia" w:hAnsiTheme="minorHAnsi" w:cstheme="minorBidi"/>
            <w:sz w:val="24"/>
            <w:szCs w:val="24"/>
            <w:lang w:eastAsia="es-ES_tradnl"/>
          </w:rPr>
          <w:tab/>
        </w:r>
        <w:r w:rsidRPr="00FE7405">
          <w:rPr>
            <w:rStyle w:val="Hipervnculo"/>
          </w:rPr>
          <w:t>Técnicas de Identificación de la Fuente</w:t>
        </w:r>
        <w:r>
          <w:rPr>
            <w:webHidden/>
          </w:rPr>
          <w:tab/>
        </w:r>
        <w:r>
          <w:rPr>
            <w:webHidden/>
          </w:rPr>
          <w:fldChar w:fldCharType="begin"/>
        </w:r>
        <w:r>
          <w:rPr>
            <w:webHidden/>
          </w:rPr>
          <w:instrText xml:space="preserve"> PAGEREF _Toc483862812 \h </w:instrText>
        </w:r>
      </w:ins>
      <w:r>
        <w:rPr>
          <w:webHidden/>
        </w:rPr>
      </w:r>
      <w:r>
        <w:rPr>
          <w:webHidden/>
        </w:rPr>
        <w:fldChar w:fldCharType="separate"/>
      </w:r>
      <w:ins w:id="168" w:author="Maria Solana Gonzalez" w:date="2017-05-29T23:11:00Z">
        <w:r>
          <w:rPr>
            <w:webHidden/>
          </w:rPr>
          <w:t>17</w:t>
        </w:r>
        <w:r>
          <w:rPr>
            <w:webHidden/>
          </w:rPr>
          <w:fldChar w:fldCharType="end"/>
        </w:r>
        <w:r w:rsidRPr="00FE7405">
          <w:rPr>
            <w:rStyle w:val="Hipervnculo"/>
          </w:rPr>
          <w:fldChar w:fldCharType="end"/>
        </w:r>
      </w:ins>
    </w:p>
    <w:p w14:paraId="4F2063B2" w14:textId="77777777" w:rsidR="00FA0EEB" w:rsidRDefault="00FA0EEB">
      <w:pPr>
        <w:pStyle w:val="TDC3"/>
        <w:tabs>
          <w:tab w:val="left" w:pos="1440"/>
        </w:tabs>
        <w:rPr>
          <w:ins w:id="169" w:author="Maria Solana Gonzalez" w:date="2017-05-29T23:11:00Z"/>
          <w:rFonts w:asciiTheme="minorHAnsi" w:eastAsiaTheme="minorEastAsia" w:hAnsiTheme="minorHAnsi" w:cstheme="minorBidi"/>
          <w:sz w:val="24"/>
          <w:szCs w:val="24"/>
          <w:lang w:eastAsia="es-ES_tradnl"/>
        </w:rPr>
      </w:pPr>
      <w:ins w:id="170" w:author="Maria Solana Gonzalez" w:date="2017-05-29T23:11:00Z">
        <w:r w:rsidRPr="00FE7405">
          <w:rPr>
            <w:rStyle w:val="Hipervnculo"/>
          </w:rPr>
          <w:fldChar w:fldCharType="begin"/>
        </w:r>
        <w:r w:rsidRPr="00FE7405">
          <w:rPr>
            <w:rStyle w:val="Hipervnculo"/>
          </w:rPr>
          <w:instrText xml:space="preserve"> </w:instrText>
        </w:r>
        <w:r>
          <w:instrText>HYPERLINK \l "_Toc483862813"</w:instrText>
        </w:r>
        <w:r w:rsidRPr="00FE7405">
          <w:rPr>
            <w:rStyle w:val="Hipervnculo"/>
          </w:rPr>
          <w:instrText xml:space="preserve"> </w:instrText>
        </w:r>
        <w:r w:rsidRPr="00FE7405">
          <w:rPr>
            <w:rStyle w:val="Hipervnculo"/>
          </w:rPr>
          <w:fldChar w:fldCharType="separate"/>
        </w:r>
        <w:r w:rsidRPr="00FE7405">
          <w:rPr>
            <w:rStyle w:val="Hipervnculo"/>
          </w:rPr>
          <w:t>1.6.1.1.</w:t>
        </w:r>
        <w:r>
          <w:rPr>
            <w:rFonts w:asciiTheme="minorHAnsi" w:eastAsiaTheme="minorEastAsia" w:hAnsiTheme="minorHAnsi" w:cstheme="minorBidi"/>
            <w:sz w:val="24"/>
            <w:szCs w:val="24"/>
            <w:lang w:eastAsia="es-ES_tradnl"/>
          </w:rPr>
          <w:tab/>
        </w:r>
        <w:r w:rsidRPr="00FE7405">
          <w:rPr>
            <w:rStyle w:val="Hipervnculo"/>
          </w:rPr>
          <w:t>Técnicas basadas en Metadatos</w:t>
        </w:r>
        <w:r>
          <w:rPr>
            <w:webHidden/>
          </w:rPr>
          <w:tab/>
        </w:r>
        <w:r>
          <w:rPr>
            <w:webHidden/>
          </w:rPr>
          <w:fldChar w:fldCharType="begin"/>
        </w:r>
        <w:r>
          <w:rPr>
            <w:webHidden/>
          </w:rPr>
          <w:instrText xml:space="preserve"> PAGEREF _Toc483862813 \h </w:instrText>
        </w:r>
      </w:ins>
      <w:r>
        <w:rPr>
          <w:webHidden/>
        </w:rPr>
      </w:r>
      <w:r>
        <w:rPr>
          <w:webHidden/>
        </w:rPr>
        <w:fldChar w:fldCharType="separate"/>
      </w:r>
      <w:ins w:id="171" w:author="Maria Solana Gonzalez" w:date="2017-05-29T23:11:00Z">
        <w:r>
          <w:rPr>
            <w:webHidden/>
          </w:rPr>
          <w:t>18</w:t>
        </w:r>
        <w:r>
          <w:rPr>
            <w:webHidden/>
          </w:rPr>
          <w:fldChar w:fldCharType="end"/>
        </w:r>
        <w:r w:rsidRPr="00FE7405">
          <w:rPr>
            <w:rStyle w:val="Hipervnculo"/>
          </w:rPr>
          <w:fldChar w:fldCharType="end"/>
        </w:r>
      </w:ins>
    </w:p>
    <w:p w14:paraId="289D91E3" w14:textId="77777777" w:rsidR="00FA0EEB" w:rsidRDefault="00FA0EEB">
      <w:pPr>
        <w:pStyle w:val="TDC3"/>
        <w:tabs>
          <w:tab w:val="left" w:pos="1440"/>
        </w:tabs>
        <w:rPr>
          <w:ins w:id="172" w:author="Maria Solana Gonzalez" w:date="2017-05-29T23:11:00Z"/>
          <w:rFonts w:asciiTheme="minorHAnsi" w:eastAsiaTheme="minorEastAsia" w:hAnsiTheme="minorHAnsi" w:cstheme="minorBidi"/>
          <w:sz w:val="24"/>
          <w:szCs w:val="24"/>
          <w:lang w:eastAsia="es-ES_tradnl"/>
        </w:rPr>
      </w:pPr>
      <w:ins w:id="173" w:author="Maria Solana Gonzalez" w:date="2017-05-29T23:11:00Z">
        <w:r w:rsidRPr="00FE7405">
          <w:rPr>
            <w:rStyle w:val="Hipervnculo"/>
          </w:rPr>
          <w:fldChar w:fldCharType="begin"/>
        </w:r>
        <w:r w:rsidRPr="00FE7405">
          <w:rPr>
            <w:rStyle w:val="Hipervnculo"/>
          </w:rPr>
          <w:instrText xml:space="preserve"> </w:instrText>
        </w:r>
        <w:r>
          <w:instrText>HYPERLINK \l "_Toc483862818"</w:instrText>
        </w:r>
        <w:r w:rsidRPr="00FE7405">
          <w:rPr>
            <w:rStyle w:val="Hipervnculo"/>
          </w:rPr>
          <w:instrText xml:space="preserve"> </w:instrText>
        </w:r>
        <w:r w:rsidRPr="00FE7405">
          <w:rPr>
            <w:rStyle w:val="Hipervnculo"/>
          </w:rPr>
          <w:fldChar w:fldCharType="separate"/>
        </w:r>
        <w:r w:rsidRPr="00FE7405">
          <w:rPr>
            <w:rStyle w:val="Hipervnculo"/>
          </w:rPr>
          <w:t>1.6.1.2.</w:t>
        </w:r>
        <w:r>
          <w:rPr>
            <w:rFonts w:asciiTheme="minorHAnsi" w:eastAsiaTheme="minorEastAsia" w:hAnsiTheme="minorHAnsi" w:cstheme="minorBidi"/>
            <w:sz w:val="24"/>
            <w:szCs w:val="24"/>
            <w:lang w:eastAsia="es-ES_tradnl"/>
          </w:rPr>
          <w:tab/>
        </w:r>
        <w:r w:rsidRPr="00FE7405">
          <w:rPr>
            <w:rStyle w:val="Hipervnculo"/>
          </w:rPr>
          <w:t>Técnicas basadas en la Aberración de las lentes</w:t>
        </w:r>
        <w:r>
          <w:rPr>
            <w:webHidden/>
          </w:rPr>
          <w:tab/>
        </w:r>
        <w:r>
          <w:rPr>
            <w:webHidden/>
          </w:rPr>
          <w:fldChar w:fldCharType="begin"/>
        </w:r>
        <w:r>
          <w:rPr>
            <w:webHidden/>
          </w:rPr>
          <w:instrText xml:space="preserve"> PAGEREF _Toc483862818 \h </w:instrText>
        </w:r>
      </w:ins>
      <w:r>
        <w:rPr>
          <w:webHidden/>
        </w:rPr>
      </w:r>
      <w:r>
        <w:rPr>
          <w:webHidden/>
        </w:rPr>
        <w:fldChar w:fldCharType="separate"/>
      </w:r>
      <w:ins w:id="174" w:author="Maria Solana Gonzalez" w:date="2017-05-29T23:11:00Z">
        <w:r>
          <w:rPr>
            <w:webHidden/>
          </w:rPr>
          <w:t>19</w:t>
        </w:r>
        <w:r>
          <w:rPr>
            <w:webHidden/>
          </w:rPr>
          <w:fldChar w:fldCharType="end"/>
        </w:r>
        <w:r w:rsidRPr="00FE7405">
          <w:rPr>
            <w:rStyle w:val="Hipervnculo"/>
          </w:rPr>
          <w:fldChar w:fldCharType="end"/>
        </w:r>
      </w:ins>
    </w:p>
    <w:p w14:paraId="3FF26C5C" w14:textId="77777777" w:rsidR="00FA0EEB" w:rsidRDefault="00FA0EEB">
      <w:pPr>
        <w:pStyle w:val="TDC3"/>
        <w:tabs>
          <w:tab w:val="left" w:pos="1440"/>
        </w:tabs>
        <w:rPr>
          <w:ins w:id="175" w:author="Maria Solana Gonzalez" w:date="2017-05-29T23:11:00Z"/>
          <w:rFonts w:asciiTheme="minorHAnsi" w:eastAsiaTheme="minorEastAsia" w:hAnsiTheme="minorHAnsi" w:cstheme="minorBidi"/>
          <w:sz w:val="24"/>
          <w:szCs w:val="24"/>
          <w:lang w:eastAsia="es-ES_tradnl"/>
        </w:rPr>
      </w:pPr>
      <w:ins w:id="176" w:author="Maria Solana Gonzalez" w:date="2017-05-29T23:11:00Z">
        <w:r w:rsidRPr="00FE7405">
          <w:rPr>
            <w:rStyle w:val="Hipervnculo"/>
          </w:rPr>
          <w:fldChar w:fldCharType="begin"/>
        </w:r>
        <w:r w:rsidRPr="00FE7405">
          <w:rPr>
            <w:rStyle w:val="Hipervnculo"/>
          </w:rPr>
          <w:instrText xml:space="preserve"> </w:instrText>
        </w:r>
        <w:r>
          <w:instrText>HYPERLINK \l "_Toc483862819"</w:instrText>
        </w:r>
        <w:r w:rsidRPr="00FE7405">
          <w:rPr>
            <w:rStyle w:val="Hipervnculo"/>
          </w:rPr>
          <w:instrText xml:space="preserve"> </w:instrText>
        </w:r>
        <w:r w:rsidRPr="00FE7405">
          <w:rPr>
            <w:rStyle w:val="Hipervnculo"/>
          </w:rPr>
          <w:fldChar w:fldCharType="separate"/>
        </w:r>
        <w:r w:rsidRPr="00FE7405">
          <w:rPr>
            <w:rStyle w:val="Hipervnculo"/>
          </w:rPr>
          <w:t>1.6.1.3.</w:t>
        </w:r>
        <w:r>
          <w:rPr>
            <w:rFonts w:asciiTheme="minorHAnsi" w:eastAsiaTheme="minorEastAsia" w:hAnsiTheme="minorHAnsi" w:cstheme="minorBidi"/>
            <w:sz w:val="24"/>
            <w:szCs w:val="24"/>
            <w:lang w:eastAsia="es-ES_tradnl"/>
          </w:rPr>
          <w:tab/>
        </w:r>
        <w:r w:rsidRPr="00FE7405">
          <w:rPr>
            <w:rStyle w:val="Hipervnculo"/>
          </w:rPr>
          <w:t>Técnicas basadas en la Interpolación de la Matriz CFA</w:t>
        </w:r>
        <w:r>
          <w:rPr>
            <w:webHidden/>
          </w:rPr>
          <w:tab/>
        </w:r>
        <w:r>
          <w:rPr>
            <w:webHidden/>
          </w:rPr>
          <w:fldChar w:fldCharType="begin"/>
        </w:r>
        <w:r>
          <w:rPr>
            <w:webHidden/>
          </w:rPr>
          <w:instrText xml:space="preserve"> PAGEREF _Toc483862819 \h </w:instrText>
        </w:r>
      </w:ins>
      <w:r>
        <w:rPr>
          <w:webHidden/>
        </w:rPr>
      </w:r>
      <w:r>
        <w:rPr>
          <w:webHidden/>
        </w:rPr>
        <w:fldChar w:fldCharType="separate"/>
      </w:r>
      <w:ins w:id="177" w:author="Maria Solana Gonzalez" w:date="2017-05-29T23:11:00Z">
        <w:r>
          <w:rPr>
            <w:webHidden/>
          </w:rPr>
          <w:t>20</w:t>
        </w:r>
        <w:r>
          <w:rPr>
            <w:webHidden/>
          </w:rPr>
          <w:fldChar w:fldCharType="end"/>
        </w:r>
        <w:r w:rsidRPr="00FE7405">
          <w:rPr>
            <w:rStyle w:val="Hipervnculo"/>
          </w:rPr>
          <w:fldChar w:fldCharType="end"/>
        </w:r>
      </w:ins>
    </w:p>
    <w:p w14:paraId="5233D66B" w14:textId="77777777" w:rsidR="00FA0EEB" w:rsidRDefault="00FA0EEB">
      <w:pPr>
        <w:pStyle w:val="TDC3"/>
        <w:tabs>
          <w:tab w:val="left" w:pos="1440"/>
        </w:tabs>
        <w:rPr>
          <w:ins w:id="178" w:author="Maria Solana Gonzalez" w:date="2017-05-29T23:11:00Z"/>
          <w:rFonts w:asciiTheme="minorHAnsi" w:eastAsiaTheme="minorEastAsia" w:hAnsiTheme="minorHAnsi" w:cstheme="minorBidi"/>
          <w:sz w:val="24"/>
          <w:szCs w:val="24"/>
          <w:lang w:eastAsia="es-ES_tradnl"/>
        </w:rPr>
      </w:pPr>
      <w:ins w:id="179" w:author="Maria Solana Gonzalez" w:date="2017-05-29T23:11:00Z">
        <w:r w:rsidRPr="00FE7405">
          <w:rPr>
            <w:rStyle w:val="Hipervnculo"/>
          </w:rPr>
          <w:fldChar w:fldCharType="begin"/>
        </w:r>
        <w:r w:rsidRPr="00FE7405">
          <w:rPr>
            <w:rStyle w:val="Hipervnculo"/>
          </w:rPr>
          <w:instrText xml:space="preserve"> </w:instrText>
        </w:r>
        <w:r>
          <w:instrText>HYPERLINK \l "_Toc483862820"</w:instrText>
        </w:r>
        <w:r w:rsidRPr="00FE7405">
          <w:rPr>
            <w:rStyle w:val="Hipervnculo"/>
          </w:rPr>
          <w:instrText xml:space="preserve"> </w:instrText>
        </w:r>
        <w:r w:rsidRPr="00FE7405">
          <w:rPr>
            <w:rStyle w:val="Hipervnculo"/>
          </w:rPr>
          <w:fldChar w:fldCharType="separate"/>
        </w:r>
        <w:r w:rsidRPr="00FE7405">
          <w:rPr>
            <w:rStyle w:val="Hipervnculo"/>
          </w:rPr>
          <w:t>1.6.1.4.</w:t>
        </w:r>
        <w:r>
          <w:rPr>
            <w:rFonts w:asciiTheme="minorHAnsi" w:eastAsiaTheme="minorEastAsia" w:hAnsiTheme="minorHAnsi" w:cstheme="minorBidi"/>
            <w:sz w:val="24"/>
            <w:szCs w:val="24"/>
            <w:lang w:eastAsia="es-ES_tradnl"/>
          </w:rPr>
          <w:tab/>
        </w:r>
        <w:r w:rsidRPr="00FE7405">
          <w:rPr>
            <w:rStyle w:val="Hipervnculo"/>
          </w:rPr>
          <w:t>Técnicas basadas en las Características de las Imágenes</w:t>
        </w:r>
        <w:r>
          <w:rPr>
            <w:webHidden/>
          </w:rPr>
          <w:tab/>
        </w:r>
        <w:r>
          <w:rPr>
            <w:webHidden/>
          </w:rPr>
          <w:fldChar w:fldCharType="begin"/>
        </w:r>
        <w:r>
          <w:rPr>
            <w:webHidden/>
          </w:rPr>
          <w:instrText xml:space="preserve"> PAGEREF _Toc483862820 \h </w:instrText>
        </w:r>
      </w:ins>
      <w:r>
        <w:rPr>
          <w:webHidden/>
        </w:rPr>
      </w:r>
      <w:r>
        <w:rPr>
          <w:webHidden/>
        </w:rPr>
        <w:fldChar w:fldCharType="separate"/>
      </w:r>
      <w:ins w:id="180" w:author="Maria Solana Gonzalez" w:date="2017-05-29T23:11:00Z">
        <w:r>
          <w:rPr>
            <w:webHidden/>
          </w:rPr>
          <w:t>22</w:t>
        </w:r>
        <w:r>
          <w:rPr>
            <w:webHidden/>
          </w:rPr>
          <w:fldChar w:fldCharType="end"/>
        </w:r>
        <w:r w:rsidRPr="00FE7405">
          <w:rPr>
            <w:rStyle w:val="Hipervnculo"/>
          </w:rPr>
          <w:fldChar w:fldCharType="end"/>
        </w:r>
      </w:ins>
    </w:p>
    <w:p w14:paraId="29B5AE46" w14:textId="77777777" w:rsidR="00FA0EEB" w:rsidRDefault="00FA0EEB">
      <w:pPr>
        <w:pStyle w:val="TDC3"/>
        <w:tabs>
          <w:tab w:val="left" w:pos="1440"/>
        </w:tabs>
        <w:rPr>
          <w:ins w:id="181" w:author="Maria Solana Gonzalez" w:date="2017-05-29T23:11:00Z"/>
          <w:rFonts w:asciiTheme="minorHAnsi" w:eastAsiaTheme="minorEastAsia" w:hAnsiTheme="minorHAnsi" w:cstheme="minorBidi"/>
          <w:sz w:val="24"/>
          <w:szCs w:val="24"/>
          <w:lang w:eastAsia="es-ES_tradnl"/>
        </w:rPr>
      </w:pPr>
      <w:ins w:id="182" w:author="Maria Solana Gonzalez" w:date="2017-05-29T23:11:00Z">
        <w:r w:rsidRPr="00FE7405">
          <w:rPr>
            <w:rStyle w:val="Hipervnculo"/>
          </w:rPr>
          <w:fldChar w:fldCharType="begin"/>
        </w:r>
        <w:r w:rsidRPr="00FE7405">
          <w:rPr>
            <w:rStyle w:val="Hipervnculo"/>
          </w:rPr>
          <w:instrText xml:space="preserve"> </w:instrText>
        </w:r>
        <w:r>
          <w:instrText>HYPERLINK \l "_Toc483862821"</w:instrText>
        </w:r>
        <w:r w:rsidRPr="00FE7405">
          <w:rPr>
            <w:rStyle w:val="Hipervnculo"/>
          </w:rPr>
          <w:instrText xml:space="preserve"> </w:instrText>
        </w:r>
        <w:r w:rsidRPr="00FE7405">
          <w:rPr>
            <w:rStyle w:val="Hipervnculo"/>
          </w:rPr>
          <w:fldChar w:fldCharType="separate"/>
        </w:r>
        <w:r w:rsidRPr="00FE7405">
          <w:rPr>
            <w:rStyle w:val="Hipervnculo"/>
          </w:rPr>
          <w:t>1.6.1.5.</w:t>
        </w:r>
        <w:r>
          <w:rPr>
            <w:rFonts w:asciiTheme="minorHAnsi" w:eastAsiaTheme="minorEastAsia" w:hAnsiTheme="minorHAnsi" w:cstheme="minorBidi"/>
            <w:sz w:val="24"/>
            <w:szCs w:val="24"/>
            <w:lang w:eastAsia="es-ES_tradnl"/>
          </w:rPr>
          <w:tab/>
        </w:r>
        <w:r w:rsidRPr="00FE7405">
          <w:rPr>
            <w:rStyle w:val="Hipervnculo"/>
          </w:rPr>
          <w:t>Técnicas basadas en el Uso de las Imperfecciones del Sensor</w:t>
        </w:r>
        <w:r>
          <w:rPr>
            <w:webHidden/>
          </w:rPr>
          <w:tab/>
        </w:r>
        <w:r>
          <w:rPr>
            <w:webHidden/>
          </w:rPr>
          <w:fldChar w:fldCharType="begin"/>
        </w:r>
        <w:r>
          <w:rPr>
            <w:webHidden/>
          </w:rPr>
          <w:instrText xml:space="preserve"> PAGEREF _Toc483862821 \h </w:instrText>
        </w:r>
      </w:ins>
      <w:r>
        <w:rPr>
          <w:webHidden/>
        </w:rPr>
      </w:r>
      <w:r>
        <w:rPr>
          <w:webHidden/>
        </w:rPr>
        <w:fldChar w:fldCharType="separate"/>
      </w:r>
      <w:ins w:id="183" w:author="Maria Solana Gonzalez" w:date="2017-05-29T23:11:00Z">
        <w:r>
          <w:rPr>
            <w:webHidden/>
          </w:rPr>
          <w:t>24</w:t>
        </w:r>
        <w:r>
          <w:rPr>
            <w:webHidden/>
          </w:rPr>
          <w:fldChar w:fldCharType="end"/>
        </w:r>
        <w:r w:rsidRPr="00FE7405">
          <w:rPr>
            <w:rStyle w:val="Hipervnculo"/>
          </w:rPr>
          <w:fldChar w:fldCharType="end"/>
        </w:r>
      </w:ins>
    </w:p>
    <w:p w14:paraId="39EB8062" w14:textId="77777777" w:rsidR="00FA0EEB" w:rsidRDefault="00FA0EEB">
      <w:pPr>
        <w:pStyle w:val="TDC1"/>
        <w:rPr>
          <w:ins w:id="184" w:author="Maria Solana Gonzalez" w:date="2017-05-29T23:11:00Z"/>
          <w:rFonts w:asciiTheme="minorHAnsi" w:eastAsiaTheme="minorEastAsia" w:hAnsiTheme="minorHAnsi" w:cstheme="minorBidi"/>
          <w:b w:val="0"/>
          <w:caps w:val="0"/>
          <w:sz w:val="24"/>
          <w:szCs w:val="24"/>
          <w:lang w:eastAsia="es-ES_tradnl"/>
        </w:rPr>
      </w:pPr>
      <w:ins w:id="185" w:author="Maria Solana Gonzalez" w:date="2017-05-29T23:11:00Z">
        <w:r w:rsidRPr="00FE7405">
          <w:rPr>
            <w:rStyle w:val="Hipervnculo"/>
          </w:rPr>
          <w:fldChar w:fldCharType="begin"/>
        </w:r>
        <w:r w:rsidRPr="00FE7405">
          <w:rPr>
            <w:rStyle w:val="Hipervnculo"/>
          </w:rPr>
          <w:instrText xml:space="preserve"> </w:instrText>
        </w:r>
        <w:r>
          <w:instrText>HYPERLINK \l "_Toc483862822"</w:instrText>
        </w:r>
        <w:r w:rsidRPr="00FE7405">
          <w:rPr>
            <w:rStyle w:val="Hipervnculo"/>
          </w:rPr>
          <w:instrText xml:space="preserve"> </w:instrText>
        </w:r>
        <w:r w:rsidRPr="00FE7405">
          <w:rPr>
            <w:rStyle w:val="Hipervnculo"/>
          </w:rPr>
          <w:fldChar w:fldCharType="separate"/>
        </w:r>
        <w:r w:rsidRPr="00FE7405">
          <w:rPr>
            <w:rStyle w:val="Hipervnculo"/>
            <w:bCs/>
          </w:rPr>
          <w:t>2.</w:t>
        </w:r>
        <w:r>
          <w:rPr>
            <w:rFonts w:asciiTheme="minorHAnsi" w:eastAsiaTheme="minorEastAsia" w:hAnsiTheme="minorHAnsi" w:cstheme="minorBidi"/>
            <w:b w:val="0"/>
            <w:caps w:val="0"/>
            <w:sz w:val="24"/>
            <w:szCs w:val="24"/>
            <w:lang w:eastAsia="es-ES_tradnl"/>
          </w:rPr>
          <w:tab/>
        </w:r>
        <w:r w:rsidRPr="00FE7405">
          <w:rPr>
            <w:rStyle w:val="Hipervnculo"/>
            <w:bCs/>
          </w:rPr>
          <w:t>TÉCNICAS DE FALSIFICACIÓN</w:t>
        </w:r>
        <w:r>
          <w:rPr>
            <w:webHidden/>
          </w:rPr>
          <w:tab/>
        </w:r>
        <w:r>
          <w:rPr>
            <w:webHidden/>
          </w:rPr>
          <w:fldChar w:fldCharType="begin"/>
        </w:r>
        <w:r>
          <w:rPr>
            <w:webHidden/>
          </w:rPr>
          <w:instrText xml:space="preserve"> PAGEREF _Toc483862822 \h </w:instrText>
        </w:r>
      </w:ins>
      <w:r>
        <w:rPr>
          <w:webHidden/>
        </w:rPr>
      </w:r>
      <w:r>
        <w:rPr>
          <w:webHidden/>
        </w:rPr>
        <w:fldChar w:fldCharType="separate"/>
      </w:r>
      <w:ins w:id="186" w:author="Maria Solana Gonzalez" w:date="2017-05-29T23:11:00Z">
        <w:r>
          <w:rPr>
            <w:webHidden/>
          </w:rPr>
          <w:t>28</w:t>
        </w:r>
        <w:r>
          <w:rPr>
            <w:webHidden/>
          </w:rPr>
          <w:fldChar w:fldCharType="end"/>
        </w:r>
        <w:r w:rsidRPr="00FE7405">
          <w:rPr>
            <w:rStyle w:val="Hipervnculo"/>
          </w:rPr>
          <w:fldChar w:fldCharType="end"/>
        </w:r>
      </w:ins>
    </w:p>
    <w:p w14:paraId="1AA8F7FC" w14:textId="77777777" w:rsidR="00FA0EEB" w:rsidRDefault="00FA0EEB">
      <w:pPr>
        <w:pStyle w:val="TDC2"/>
        <w:rPr>
          <w:ins w:id="187" w:author="Maria Solana Gonzalez" w:date="2017-05-29T23:11:00Z"/>
          <w:rFonts w:asciiTheme="minorHAnsi" w:eastAsiaTheme="minorEastAsia" w:hAnsiTheme="minorHAnsi" w:cstheme="minorBidi"/>
          <w:smallCaps w:val="0"/>
          <w:sz w:val="24"/>
          <w:szCs w:val="24"/>
          <w:lang w:eastAsia="es-ES_tradnl"/>
        </w:rPr>
      </w:pPr>
      <w:ins w:id="188" w:author="Maria Solana Gonzalez" w:date="2017-05-29T23:11:00Z">
        <w:r w:rsidRPr="00FE7405">
          <w:rPr>
            <w:rStyle w:val="Hipervnculo"/>
          </w:rPr>
          <w:fldChar w:fldCharType="begin"/>
        </w:r>
        <w:r w:rsidRPr="00FE7405">
          <w:rPr>
            <w:rStyle w:val="Hipervnculo"/>
          </w:rPr>
          <w:instrText xml:space="preserve"> </w:instrText>
        </w:r>
        <w:r>
          <w:instrText>HYPERLINK \l "_Toc483862823"</w:instrText>
        </w:r>
        <w:r w:rsidRPr="00FE7405">
          <w:rPr>
            <w:rStyle w:val="Hipervnculo"/>
          </w:rPr>
          <w:instrText xml:space="preserve"> </w:instrText>
        </w:r>
        <w:r w:rsidRPr="00FE7405">
          <w:rPr>
            <w:rStyle w:val="Hipervnculo"/>
          </w:rPr>
          <w:fldChar w:fldCharType="separate"/>
        </w:r>
        <w:r w:rsidRPr="00FE7405">
          <w:rPr>
            <w:rStyle w:val="Hipervnculo"/>
            <w:bCs/>
          </w:rPr>
          <w:t>2.1.</w:t>
        </w:r>
        <w:r>
          <w:rPr>
            <w:rFonts w:asciiTheme="minorHAnsi" w:eastAsiaTheme="minorEastAsia" w:hAnsiTheme="minorHAnsi" w:cstheme="minorBidi"/>
            <w:smallCaps w:val="0"/>
            <w:sz w:val="24"/>
            <w:szCs w:val="24"/>
            <w:lang w:eastAsia="es-ES_tradnl"/>
          </w:rPr>
          <w:tab/>
        </w:r>
        <w:r w:rsidRPr="00FE7405">
          <w:rPr>
            <w:rStyle w:val="Hipervnculo"/>
            <w:bCs/>
          </w:rPr>
          <w:t>Retoque de imágenes</w:t>
        </w:r>
        <w:r>
          <w:rPr>
            <w:webHidden/>
          </w:rPr>
          <w:tab/>
        </w:r>
        <w:r>
          <w:rPr>
            <w:webHidden/>
          </w:rPr>
          <w:fldChar w:fldCharType="begin"/>
        </w:r>
        <w:r>
          <w:rPr>
            <w:webHidden/>
          </w:rPr>
          <w:instrText xml:space="preserve"> PAGEREF _Toc483862823 \h </w:instrText>
        </w:r>
      </w:ins>
      <w:r>
        <w:rPr>
          <w:webHidden/>
        </w:rPr>
      </w:r>
      <w:r>
        <w:rPr>
          <w:webHidden/>
        </w:rPr>
        <w:fldChar w:fldCharType="separate"/>
      </w:r>
      <w:ins w:id="189" w:author="Maria Solana Gonzalez" w:date="2017-05-29T23:11:00Z">
        <w:r>
          <w:rPr>
            <w:webHidden/>
          </w:rPr>
          <w:t>29</w:t>
        </w:r>
        <w:r>
          <w:rPr>
            <w:webHidden/>
          </w:rPr>
          <w:fldChar w:fldCharType="end"/>
        </w:r>
        <w:r w:rsidRPr="00FE7405">
          <w:rPr>
            <w:rStyle w:val="Hipervnculo"/>
          </w:rPr>
          <w:fldChar w:fldCharType="end"/>
        </w:r>
      </w:ins>
    </w:p>
    <w:p w14:paraId="5F3E43DB" w14:textId="77777777" w:rsidR="00FA0EEB" w:rsidRDefault="00FA0EEB">
      <w:pPr>
        <w:pStyle w:val="TDC2"/>
        <w:rPr>
          <w:ins w:id="190" w:author="Maria Solana Gonzalez" w:date="2017-05-29T23:11:00Z"/>
          <w:rFonts w:asciiTheme="minorHAnsi" w:eastAsiaTheme="minorEastAsia" w:hAnsiTheme="minorHAnsi" w:cstheme="minorBidi"/>
          <w:smallCaps w:val="0"/>
          <w:sz w:val="24"/>
          <w:szCs w:val="24"/>
          <w:lang w:eastAsia="es-ES_tradnl"/>
        </w:rPr>
      </w:pPr>
      <w:ins w:id="191" w:author="Maria Solana Gonzalez" w:date="2017-05-29T23:11:00Z">
        <w:r w:rsidRPr="00FE7405">
          <w:rPr>
            <w:rStyle w:val="Hipervnculo"/>
          </w:rPr>
          <w:fldChar w:fldCharType="begin"/>
        </w:r>
        <w:r w:rsidRPr="00FE7405">
          <w:rPr>
            <w:rStyle w:val="Hipervnculo"/>
          </w:rPr>
          <w:instrText xml:space="preserve"> </w:instrText>
        </w:r>
        <w:r>
          <w:instrText>HYPERLINK \l "_Toc483862824"</w:instrText>
        </w:r>
        <w:r w:rsidRPr="00FE7405">
          <w:rPr>
            <w:rStyle w:val="Hipervnculo"/>
          </w:rPr>
          <w:instrText xml:space="preserve"> </w:instrText>
        </w:r>
        <w:r w:rsidRPr="00FE7405">
          <w:rPr>
            <w:rStyle w:val="Hipervnculo"/>
          </w:rPr>
          <w:fldChar w:fldCharType="separate"/>
        </w:r>
        <w:r w:rsidRPr="00FE7405">
          <w:rPr>
            <w:rStyle w:val="Hipervnculo"/>
            <w:bCs/>
          </w:rPr>
          <w:t>2.2.</w:t>
        </w:r>
        <w:r>
          <w:rPr>
            <w:rFonts w:asciiTheme="minorHAnsi" w:eastAsiaTheme="minorEastAsia" w:hAnsiTheme="minorHAnsi" w:cstheme="minorBidi"/>
            <w:smallCaps w:val="0"/>
            <w:sz w:val="24"/>
            <w:szCs w:val="24"/>
            <w:lang w:eastAsia="es-ES_tradnl"/>
          </w:rPr>
          <w:tab/>
        </w:r>
        <w:r w:rsidRPr="00FE7405">
          <w:rPr>
            <w:rStyle w:val="Hipervnculo"/>
            <w:bCs/>
          </w:rPr>
          <w:t>Copia-pega</w:t>
        </w:r>
        <w:r>
          <w:rPr>
            <w:webHidden/>
          </w:rPr>
          <w:tab/>
        </w:r>
        <w:r>
          <w:rPr>
            <w:webHidden/>
          </w:rPr>
          <w:fldChar w:fldCharType="begin"/>
        </w:r>
        <w:r>
          <w:rPr>
            <w:webHidden/>
          </w:rPr>
          <w:instrText xml:space="preserve"> PAGEREF _Toc483862824 \h </w:instrText>
        </w:r>
      </w:ins>
      <w:r>
        <w:rPr>
          <w:webHidden/>
        </w:rPr>
      </w:r>
      <w:r>
        <w:rPr>
          <w:webHidden/>
        </w:rPr>
        <w:fldChar w:fldCharType="separate"/>
      </w:r>
      <w:ins w:id="192" w:author="Maria Solana Gonzalez" w:date="2017-05-29T23:11:00Z">
        <w:r>
          <w:rPr>
            <w:webHidden/>
          </w:rPr>
          <w:t>31</w:t>
        </w:r>
        <w:r>
          <w:rPr>
            <w:webHidden/>
          </w:rPr>
          <w:fldChar w:fldCharType="end"/>
        </w:r>
        <w:r w:rsidRPr="00FE7405">
          <w:rPr>
            <w:rStyle w:val="Hipervnculo"/>
          </w:rPr>
          <w:fldChar w:fldCharType="end"/>
        </w:r>
      </w:ins>
    </w:p>
    <w:p w14:paraId="72BE0312" w14:textId="77777777" w:rsidR="00FA0EEB" w:rsidRDefault="00FA0EEB">
      <w:pPr>
        <w:pStyle w:val="TDC2"/>
        <w:rPr>
          <w:ins w:id="193" w:author="Maria Solana Gonzalez" w:date="2017-05-29T23:11:00Z"/>
          <w:rFonts w:asciiTheme="minorHAnsi" w:eastAsiaTheme="minorEastAsia" w:hAnsiTheme="minorHAnsi" w:cstheme="minorBidi"/>
          <w:smallCaps w:val="0"/>
          <w:sz w:val="24"/>
          <w:szCs w:val="24"/>
          <w:lang w:eastAsia="es-ES_tradnl"/>
        </w:rPr>
      </w:pPr>
      <w:ins w:id="194" w:author="Maria Solana Gonzalez" w:date="2017-05-29T23:11:00Z">
        <w:r w:rsidRPr="00FE7405">
          <w:rPr>
            <w:rStyle w:val="Hipervnculo"/>
          </w:rPr>
          <w:fldChar w:fldCharType="begin"/>
        </w:r>
        <w:r w:rsidRPr="00FE7405">
          <w:rPr>
            <w:rStyle w:val="Hipervnculo"/>
          </w:rPr>
          <w:instrText xml:space="preserve"> </w:instrText>
        </w:r>
        <w:r>
          <w:instrText>HYPERLINK \l "_Toc483862825"</w:instrText>
        </w:r>
        <w:r w:rsidRPr="00FE7405">
          <w:rPr>
            <w:rStyle w:val="Hipervnculo"/>
          </w:rPr>
          <w:instrText xml:space="preserve"> </w:instrText>
        </w:r>
        <w:r w:rsidRPr="00FE7405">
          <w:rPr>
            <w:rStyle w:val="Hipervnculo"/>
          </w:rPr>
          <w:fldChar w:fldCharType="separate"/>
        </w:r>
        <w:r w:rsidRPr="00FE7405">
          <w:rPr>
            <w:rStyle w:val="Hipervnculo"/>
            <w:bCs/>
          </w:rPr>
          <w:t>2.3.</w:t>
        </w:r>
        <w:r>
          <w:rPr>
            <w:rFonts w:asciiTheme="minorHAnsi" w:eastAsiaTheme="minorEastAsia" w:hAnsiTheme="minorHAnsi" w:cstheme="minorBidi"/>
            <w:smallCaps w:val="0"/>
            <w:sz w:val="24"/>
            <w:szCs w:val="24"/>
            <w:lang w:eastAsia="es-ES_tradnl"/>
          </w:rPr>
          <w:tab/>
        </w:r>
        <w:r w:rsidRPr="00FE7405">
          <w:rPr>
            <w:rStyle w:val="Hipervnculo"/>
            <w:bCs/>
          </w:rPr>
          <w:t>Falsificación mediante empalme</w:t>
        </w:r>
        <w:r>
          <w:rPr>
            <w:webHidden/>
          </w:rPr>
          <w:tab/>
        </w:r>
        <w:r>
          <w:rPr>
            <w:webHidden/>
          </w:rPr>
          <w:fldChar w:fldCharType="begin"/>
        </w:r>
        <w:r>
          <w:rPr>
            <w:webHidden/>
          </w:rPr>
          <w:instrText xml:space="preserve"> PAGEREF _Toc483862825 \h </w:instrText>
        </w:r>
      </w:ins>
      <w:r>
        <w:rPr>
          <w:webHidden/>
        </w:rPr>
      </w:r>
      <w:r>
        <w:rPr>
          <w:webHidden/>
        </w:rPr>
        <w:fldChar w:fldCharType="separate"/>
      </w:r>
      <w:ins w:id="195" w:author="Maria Solana Gonzalez" w:date="2017-05-29T23:11:00Z">
        <w:r>
          <w:rPr>
            <w:webHidden/>
          </w:rPr>
          <w:t>34</w:t>
        </w:r>
        <w:r>
          <w:rPr>
            <w:webHidden/>
          </w:rPr>
          <w:fldChar w:fldCharType="end"/>
        </w:r>
        <w:r w:rsidRPr="00FE7405">
          <w:rPr>
            <w:rStyle w:val="Hipervnculo"/>
          </w:rPr>
          <w:fldChar w:fldCharType="end"/>
        </w:r>
      </w:ins>
    </w:p>
    <w:p w14:paraId="7E88B38F" w14:textId="77777777" w:rsidR="00FA0EEB" w:rsidRDefault="00FA0EEB">
      <w:pPr>
        <w:pStyle w:val="TDC1"/>
        <w:rPr>
          <w:ins w:id="196" w:author="Maria Solana Gonzalez" w:date="2017-05-29T23:11:00Z"/>
          <w:rFonts w:asciiTheme="minorHAnsi" w:eastAsiaTheme="minorEastAsia" w:hAnsiTheme="minorHAnsi" w:cstheme="minorBidi"/>
          <w:b w:val="0"/>
          <w:caps w:val="0"/>
          <w:sz w:val="24"/>
          <w:szCs w:val="24"/>
          <w:lang w:eastAsia="es-ES_tradnl"/>
        </w:rPr>
      </w:pPr>
      <w:ins w:id="197" w:author="Maria Solana Gonzalez" w:date="2017-05-29T23:11:00Z">
        <w:r w:rsidRPr="00FE7405">
          <w:rPr>
            <w:rStyle w:val="Hipervnculo"/>
          </w:rPr>
          <w:fldChar w:fldCharType="begin"/>
        </w:r>
        <w:r w:rsidRPr="00FE7405">
          <w:rPr>
            <w:rStyle w:val="Hipervnculo"/>
          </w:rPr>
          <w:instrText xml:space="preserve"> </w:instrText>
        </w:r>
        <w:r>
          <w:instrText>HYPERLINK \l "_Toc483862826"</w:instrText>
        </w:r>
        <w:r w:rsidRPr="00FE7405">
          <w:rPr>
            <w:rStyle w:val="Hipervnculo"/>
          </w:rPr>
          <w:instrText xml:space="preserve"> </w:instrText>
        </w:r>
        <w:r w:rsidRPr="00FE7405">
          <w:rPr>
            <w:rStyle w:val="Hipervnculo"/>
          </w:rPr>
          <w:fldChar w:fldCharType="separate"/>
        </w:r>
        <w:r w:rsidRPr="00FE7405">
          <w:rPr>
            <w:rStyle w:val="Hipervnculo"/>
            <w:bCs/>
          </w:rPr>
          <w:t>3.</w:t>
        </w:r>
        <w:r>
          <w:rPr>
            <w:rFonts w:asciiTheme="minorHAnsi" w:eastAsiaTheme="minorEastAsia" w:hAnsiTheme="minorHAnsi" w:cstheme="minorBidi"/>
            <w:b w:val="0"/>
            <w:caps w:val="0"/>
            <w:sz w:val="24"/>
            <w:szCs w:val="24"/>
            <w:lang w:eastAsia="es-ES_tradnl"/>
          </w:rPr>
          <w:tab/>
        </w:r>
        <w:r w:rsidRPr="00FE7405">
          <w:rPr>
            <w:rStyle w:val="Hipervnculo"/>
            <w:bCs/>
          </w:rPr>
          <w:t>TÉCNICAS DE IDENTIFICACIÓN DE MANIPULACIONES DE IMÁGENES DIGITALES</w:t>
        </w:r>
        <w:r>
          <w:rPr>
            <w:webHidden/>
          </w:rPr>
          <w:tab/>
        </w:r>
        <w:r>
          <w:rPr>
            <w:webHidden/>
          </w:rPr>
          <w:fldChar w:fldCharType="begin"/>
        </w:r>
        <w:r>
          <w:rPr>
            <w:webHidden/>
          </w:rPr>
          <w:instrText xml:space="preserve"> PAGEREF _Toc483862826 \h </w:instrText>
        </w:r>
      </w:ins>
      <w:r>
        <w:rPr>
          <w:webHidden/>
        </w:rPr>
      </w:r>
      <w:r>
        <w:rPr>
          <w:webHidden/>
        </w:rPr>
        <w:fldChar w:fldCharType="separate"/>
      </w:r>
      <w:ins w:id="198" w:author="Maria Solana Gonzalez" w:date="2017-05-29T23:11:00Z">
        <w:r>
          <w:rPr>
            <w:webHidden/>
          </w:rPr>
          <w:t>36</w:t>
        </w:r>
        <w:r>
          <w:rPr>
            <w:webHidden/>
          </w:rPr>
          <w:fldChar w:fldCharType="end"/>
        </w:r>
        <w:r w:rsidRPr="00FE7405">
          <w:rPr>
            <w:rStyle w:val="Hipervnculo"/>
          </w:rPr>
          <w:fldChar w:fldCharType="end"/>
        </w:r>
      </w:ins>
    </w:p>
    <w:p w14:paraId="5D5D760D" w14:textId="77777777" w:rsidR="00FA0EEB" w:rsidRDefault="00FA0EEB">
      <w:pPr>
        <w:pStyle w:val="TDC2"/>
        <w:rPr>
          <w:ins w:id="199" w:author="Maria Solana Gonzalez" w:date="2017-05-29T23:11:00Z"/>
          <w:rFonts w:asciiTheme="minorHAnsi" w:eastAsiaTheme="minorEastAsia" w:hAnsiTheme="minorHAnsi" w:cstheme="minorBidi"/>
          <w:smallCaps w:val="0"/>
          <w:sz w:val="24"/>
          <w:szCs w:val="24"/>
          <w:lang w:eastAsia="es-ES_tradnl"/>
        </w:rPr>
      </w:pPr>
      <w:ins w:id="200" w:author="Maria Solana Gonzalez" w:date="2017-05-29T23:11:00Z">
        <w:r w:rsidRPr="00FE7405">
          <w:rPr>
            <w:rStyle w:val="Hipervnculo"/>
          </w:rPr>
          <w:fldChar w:fldCharType="begin"/>
        </w:r>
        <w:r w:rsidRPr="00FE7405">
          <w:rPr>
            <w:rStyle w:val="Hipervnculo"/>
          </w:rPr>
          <w:instrText xml:space="preserve"> </w:instrText>
        </w:r>
        <w:r>
          <w:instrText>HYPERLINK \l "_Toc483862827"</w:instrText>
        </w:r>
        <w:r w:rsidRPr="00FE7405">
          <w:rPr>
            <w:rStyle w:val="Hipervnculo"/>
          </w:rPr>
          <w:instrText xml:space="preserve"> </w:instrText>
        </w:r>
        <w:r w:rsidRPr="00FE7405">
          <w:rPr>
            <w:rStyle w:val="Hipervnculo"/>
          </w:rPr>
          <w:fldChar w:fldCharType="separate"/>
        </w:r>
        <w:r w:rsidRPr="00FE7405">
          <w:rPr>
            <w:rStyle w:val="Hipervnculo"/>
            <w:bCs/>
          </w:rPr>
          <w:t>3.1.</w:t>
        </w:r>
        <w:r>
          <w:rPr>
            <w:rFonts w:asciiTheme="minorHAnsi" w:eastAsiaTheme="minorEastAsia" w:hAnsiTheme="minorHAnsi" w:cstheme="minorBidi"/>
            <w:smallCaps w:val="0"/>
            <w:sz w:val="24"/>
            <w:szCs w:val="24"/>
            <w:lang w:eastAsia="es-ES_tradnl"/>
          </w:rPr>
          <w:tab/>
        </w:r>
        <w:r w:rsidRPr="00FE7405">
          <w:rPr>
            <w:rStyle w:val="Hipervnculo"/>
            <w:bCs/>
          </w:rPr>
          <w:t>Técnicas de identificación de manipulaciones copia-pega</w:t>
        </w:r>
        <w:r>
          <w:rPr>
            <w:webHidden/>
          </w:rPr>
          <w:tab/>
        </w:r>
        <w:r>
          <w:rPr>
            <w:webHidden/>
          </w:rPr>
          <w:fldChar w:fldCharType="begin"/>
        </w:r>
        <w:r>
          <w:rPr>
            <w:webHidden/>
          </w:rPr>
          <w:instrText xml:space="preserve"> PAGEREF _Toc483862827 \h </w:instrText>
        </w:r>
      </w:ins>
      <w:r>
        <w:rPr>
          <w:webHidden/>
        </w:rPr>
      </w:r>
      <w:r>
        <w:rPr>
          <w:webHidden/>
        </w:rPr>
        <w:fldChar w:fldCharType="separate"/>
      </w:r>
      <w:ins w:id="201" w:author="Maria Solana Gonzalez" w:date="2017-05-29T23:11:00Z">
        <w:r>
          <w:rPr>
            <w:webHidden/>
          </w:rPr>
          <w:t>37</w:t>
        </w:r>
        <w:r>
          <w:rPr>
            <w:webHidden/>
          </w:rPr>
          <w:fldChar w:fldCharType="end"/>
        </w:r>
        <w:r w:rsidRPr="00FE7405">
          <w:rPr>
            <w:rStyle w:val="Hipervnculo"/>
          </w:rPr>
          <w:fldChar w:fldCharType="end"/>
        </w:r>
      </w:ins>
    </w:p>
    <w:p w14:paraId="6586A95C" w14:textId="77777777" w:rsidR="00FA0EEB" w:rsidRDefault="00FA0EEB">
      <w:pPr>
        <w:pStyle w:val="TDC2"/>
        <w:rPr>
          <w:ins w:id="202" w:author="Maria Solana Gonzalez" w:date="2017-05-29T23:11:00Z"/>
          <w:rFonts w:asciiTheme="minorHAnsi" w:eastAsiaTheme="minorEastAsia" w:hAnsiTheme="minorHAnsi" w:cstheme="minorBidi"/>
          <w:smallCaps w:val="0"/>
          <w:sz w:val="24"/>
          <w:szCs w:val="24"/>
          <w:lang w:eastAsia="es-ES_tradnl"/>
        </w:rPr>
      </w:pPr>
      <w:ins w:id="203" w:author="Maria Solana Gonzalez" w:date="2017-05-29T23:11:00Z">
        <w:r w:rsidRPr="00FE7405">
          <w:rPr>
            <w:rStyle w:val="Hipervnculo"/>
          </w:rPr>
          <w:fldChar w:fldCharType="begin"/>
        </w:r>
        <w:r w:rsidRPr="00FE7405">
          <w:rPr>
            <w:rStyle w:val="Hipervnculo"/>
          </w:rPr>
          <w:instrText xml:space="preserve"> </w:instrText>
        </w:r>
        <w:r>
          <w:instrText>HYPERLINK \l "_Toc483862828"</w:instrText>
        </w:r>
        <w:r w:rsidRPr="00FE7405">
          <w:rPr>
            <w:rStyle w:val="Hipervnculo"/>
          </w:rPr>
          <w:instrText xml:space="preserve"> </w:instrText>
        </w:r>
        <w:r w:rsidRPr="00FE7405">
          <w:rPr>
            <w:rStyle w:val="Hipervnculo"/>
          </w:rPr>
          <w:fldChar w:fldCharType="separate"/>
        </w:r>
        <w:r w:rsidRPr="00FE7405">
          <w:rPr>
            <w:rStyle w:val="Hipervnculo"/>
            <w:bCs/>
          </w:rPr>
          <w:t>3.2.</w:t>
        </w:r>
        <w:r>
          <w:rPr>
            <w:rFonts w:asciiTheme="minorHAnsi" w:eastAsiaTheme="minorEastAsia" w:hAnsiTheme="minorHAnsi" w:cstheme="minorBidi"/>
            <w:smallCaps w:val="0"/>
            <w:sz w:val="24"/>
            <w:szCs w:val="24"/>
            <w:lang w:eastAsia="es-ES_tradnl"/>
          </w:rPr>
          <w:tab/>
        </w:r>
        <w:r w:rsidRPr="00FE7405">
          <w:rPr>
            <w:rStyle w:val="Hipervnculo"/>
            <w:bCs/>
          </w:rPr>
          <w:t>Técnicas de identificación de manipulaciones copia-pega</w:t>
        </w:r>
        <w:r>
          <w:rPr>
            <w:webHidden/>
          </w:rPr>
          <w:tab/>
        </w:r>
        <w:r>
          <w:rPr>
            <w:webHidden/>
          </w:rPr>
          <w:fldChar w:fldCharType="begin"/>
        </w:r>
        <w:r>
          <w:rPr>
            <w:webHidden/>
          </w:rPr>
          <w:instrText xml:space="preserve"> PAGEREF _Toc483862828 \h </w:instrText>
        </w:r>
      </w:ins>
      <w:r>
        <w:rPr>
          <w:webHidden/>
        </w:rPr>
      </w:r>
      <w:r>
        <w:rPr>
          <w:webHidden/>
        </w:rPr>
        <w:fldChar w:fldCharType="separate"/>
      </w:r>
      <w:ins w:id="204" w:author="Maria Solana Gonzalez" w:date="2017-05-29T23:11:00Z">
        <w:r>
          <w:rPr>
            <w:webHidden/>
          </w:rPr>
          <w:t>39</w:t>
        </w:r>
        <w:r>
          <w:rPr>
            <w:webHidden/>
          </w:rPr>
          <w:fldChar w:fldCharType="end"/>
        </w:r>
        <w:r w:rsidRPr="00FE7405">
          <w:rPr>
            <w:rStyle w:val="Hipervnculo"/>
          </w:rPr>
          <w:fldChar w:fldCharType="end"/>
        </w:r>
      </w:ins>
    </w:p>
    <w:p w14:paraId="7A1C2A0D" w14:textId="77777777" w:rsidR="00FA0EEB" w:rsidRDefault="00FA0EEB">
      <w:pPr>
        <w:pStyle w:val="TDC1"/>
        <w:rPr>
          <w:ins w:id="205" w:author="Maria Solana Gonzalez" w:date="2017-05-29T23:11:00Z"/>
          <w:rFonts w:asciiTheme="minorHAnsi" w:eastAsiaTheme="minorEastAsia" w:hAnsiTheme="minorHAnsi" w:cstheme="minorBidi"/>
          <w:b w:val="0"/>
          <w:caps w:val="0"/>
          <w:sz w:val="24"/>
          <w:szCs w:val="24"/>
          <w:lang w:eastAsia="es-ES_tradnl"/>
        </w:rPr>
      </w:pPr>
      <w:ins w:id="206" w:author="Maria Solana Gonzalez" w:date="2017-05-29T23:11:00Z">
        <w:r w:rsidRPr="00FE7405">
          <w:rPr>
            <w:rStyle w:val="Hipervnculo"/>
          </w:rPr>
          <w:fldChar w:fldCharType="begin"/>
        </w:r>
        <w:r w:rsidRPr="00FE7405">
          <w:rPr>
            <w:rStyle w:val="Hipervnculo"/>
          </w:rPr>
          <w:instrText xml:space="preserve"> </w:instrText>
        </w:r>
        <w:r>
          <w:instrText>HYPERLINK \l "_Toc483862832"</w:instrText>
        </w:r>
        <w:r w:rsidRPr="00FE7405">
          <w:rPr>
            <w:rStyle w:val="Hipervnculo"/>
          </w:rPr>
          <w:instrText xml:space="preserve"> </w:instrText>
        </w:r>
        <w:r w:rsidRPr="00FE7405">
          <w:rPr>
            <w:rStyle w:val="Hipervnculo"/>
          </w:rPr>
          <w:fldChar w:fldCharType="separate"/>
        </w:r>
        <w:r w:rsidRPr="00FE7405">
          <w:rPr>
            <w:rStyle w:val="Hipervnculo"/>
            <w:bCs/>
          </w:rPr>
          <w:t>1.</w:t>
        </w:r>
        <w:r>
          <w:rPr>
            <w:rFonts w:asciiTheme="minorHAnsi" w:eastAsiaTheme="minorEastAsia" w:hAnsiTheme="minorHAnsi" w:cstheme="minorBidi"/>
            <w:b w:val="0"/>
            <w:caps w:val="0"/>
            <w:sz w:val="24"/>
            <w:szCs w:val="24"/>
            <w:lang w:eastAsia="es-ES_tradnl"/>
          </w:rPr>
          <w:tab/>
        </w:r>
        <w:r w:rsidRPr="00FE7405">
          <w:rPr>
            <w:rStyle w:val="Hipervnculo"/>
            <w:bCs/>
          </w:rPr>
          <w:t>FORMATO COMPRESIÓN JPG</w:t>
        </w:r>
        <w:r>
          <w:rPr>
            <w:webHidden/>
          </w:rPr>
          <w:tab/>
        </w:r>
        <w:r>
          <w:rPr>
            <w:webHidden/>
          </w:rPr>
          <w:fldChar w:fldCharType="begin"/>
        </w:r>
        <w:r>
          <w:rPr>
            <w:webHidden/>
          </w:rPr>
          <w:instrText xml:space="preserve"> PAGEREF _Toc483862832 \h </w:instrText>
        </w:r>
      </w:ins>
      <w:r>
        <w:rPr>
          <w:webHidden/>
        </w:rPr>
      </w:r>
      <w:r>
        <w:rPr>
          <w:webHidden/>
        </w:rPr>
        <w:fldChar w:fldCharType="separate"/>
      </w:r>
      <w:ins w:id="207" w:author="Maria Solana Gonzalez" w:date="2017-05-29T23:11:00Z">
        <w:r>
          <w:rPr>
            <w:webHidden/>
          </w:rPr>
          <w:t>40</w:t>
        </w:r>
        <w:r>
          <w:rPr>
            <w:webHidden/>
          </w:rPr>
          <w:fldChar w:fldCharType="end"/>
        </w:r>
        <w:r w:rsidRPr="00FE7405">
          <w:rPr>
            <w:rStyle w:val="Hipervnculo"/>
          </w:rPr>
          <w:fldChar w:fldCharType="end"/>
        </w:r>
      </w:ins>
    </w:p>
    <w:p w14:paraId="258629B0" w14:textId="77777777" w:rsidR="00FA0EEB" w:rsidRDefault="00FA0EEB">
      <w:pPr>
        <w:pStyle w:val="TDC2"/>
        <w:rPr>
          <w:ins w:id="208" w:author="Maria Solana Gonzalez" w:date="2017-05-29T23:11:00Z"/>
          <w:rFonts w:asciiTheme="minorHAnsi" w:eastAsiaTheme="minorEastAsia" w:hAnsiTheme="minorHAnsi" w:cstheme="minorBidi"/>
          <w:smallCaps w:val="0"/>
          <w:sz w:val="24"/>
          <w:szCs w:val="24"/>
          <w:lang w:eastAsia="es-ES_tradnl"/>
        </w:rPr>
      </w:pPr>
      <w:ins w:id="209" w:author="Maria Solana Gonzalez" w:date="2017-05-29T23:11:00Z">
        <w:r w:rsidRPr="00FE7405">
          <w:rPr>
            <w:rStyle w:val="Hipervnculo"/>
          </w:rPr>
          <w:fldChar w:fldCharType="begin"/>
        </w:r>
        <w:r w:rsidRPr="00FE7405">
          <w:rPr>
            <w:rStyle w:val="Hipervnculo"/>
          </w:rPr>
          <w:instrText xml:space="preserve"> </w:instrText>
        </w:r>
        <w:r>
          <w:instrText>HYPERLINK \l "_Toc483862833"</w:instrText>
        </w:r>
        <w:r w:rsidRPr="00FE7405">
          <w:rPr>
            <w:rStyle w:val="Hipervnculo"/>
          </w:rPr>
          <w:instrText xml:space="preserve"> </w:instrText>
        </w:r>
        <w:r w:rsidRPr="00FE7405">
          <w:rPr>
            <w:rStyle w:val="Hipervnculo"/>
          </w:rPr>
          <w:fldChar w:fldCharType="separate"/>
        </w:r>
        <w:r w:rsidRPr="00FE7405">
          <w:rPr>
            <w:rStyle w:val="Hipervnculo"/>
            <w:bCs/>
          </w:rPr>
          <w:t>4.1 Estándar JPEG</w:t>
        </w:r>
        <w:r>
          <w:rPr>
            <w:webHidden/>
          </w:rPr>
          <w:tab/>
        </w:r>
        <w:r>
          <w:rPr>
            <w:webHidden/>
          </w:rPr>
          <w:fldChar w:fldCharType="begin"/>
        </w:r>
        <w:r>
          <w:rPr>
            <w:webHidden/>
          </w:rPr>
          <w:instrText xml:space="preserve"> PAGEREF _Toc483862833 \h </w:instrText>
        </w:r>
      </w:ins>
      <w:r>
        <w:rPr>
          <w:webHidden/>
        </w:rPr>
      </w:r>
      <w:r>
        <w:rPr>
          <w:webHidden/>
        </w:rPr>
        <w:fldChar w:fldCharType="separate"/>
      </w:r>
      <w:ins w:id="210" w:author="Maria Solana Gonzalez" w:date="2017-05-29T23:11:00Z">
        <w:r>
          <w:rPr>
            <w:webHidden/>
          </w:rPr>
          <w:t>41</w:t>
        </w:r>
        <w:r>
          <w:rPr>
            <w:webHidden/>
          </w:rPr>
          <w:fldChar w:fldCharType="end"/>
        </w:r>
        <w:r w:rsidRPr="00FE7405">
          <w:rPr>
            <w:rStyle w:val="Hipervnculo"/>
          </w:rPr>
          <w:fldChar w:fldCharType="end"/>
        </w:r>
      </w:ins>
    </w:p>
    <w:p w14:paraId="26FA0D3F" w14:textId="77777777" w:rsidR="00FA0EEB" w:rsidRDefault="00FA0EEB">
      <w:pPr>
        <w:pStyle w:val="TDC2"/>
        <w:rPr>
          <w:ins w:id="211" w:author="Maria Solana Gonzalez" w:date="2017-05-29T23:11:00Z"/>
          <w:rFonts w:asciiTheme="minorHAnsi" w:eastAsiaTheme="minorEastAsia" w:hAnsiTheme="minorHAnsi" w:cstheme="minorBidi"/>
          <w:smallCaps w:val="0"/>
          <w:sz w:val="24"/>
          <w:szCs w:val="24"/>
          <w:lang w:eastAsia="es-ES_tradnl"/>
        </w:rPr>
      </w:pPr>
      <w:ins w:id="212" w:author="Maria Solana Gonzalez" w:date="2017-05-29T23:11:00Z">
        <w:r w:rsidRPr="00FE7405">
          <w:rPr>
            <w:rStyle w:val="Hipervnculo"/>
          </w:rPr>
          <w:fldChar w:fldCharType="begin"/>
        </w:r>
        <w:r w:rsidRPr="00FE7405">
          <w:rPr>
            <w:rStyle w:val="Hipervnculo"/>
          </w:rPr>
          <w:instrText xml:space="preserve"> </w:instrText>
        </w:r>
        <w:r>
          <w:instrText>HYPERLINK \l "_Toc483862834"</w:instrText>
        </w:r>
        <w:r w:rsidRPr="00FE7405">
          <w:rPr>
            <w:rStyle w:val="Hipervnculo"/>
          </w:rPr>
          <w:instrText xml:space="preserve"> </w:instrText>
        </w:r>
        <w:r w:rsidRPr="00FE7405">
          <w:rPr>
            <w:rStyle w:val="Hipervnculo"/>
          </w:rPr>
          <w:fldChar w:fldCharType="separate"/>
        </w:r>
        <w:r w:rsidRPr="00FE7405">
          <w:rPr>
            <w:rStyle w:val="Hipervnculo"/>
            <w:bCs/>
          </w:rPr>
          <w:t>4.2</w:t>
        </w:r>
        <w:r>
          <w:rPr>
            <w:rFonts w:asciiTheme="minorHAnsi" w:eastAsiaTheme="minorEastAsia" w:hAnsiTheme="minorHAnsi" w:cstheme="minorBidi"/>
            <w:smallCaps w:val="0"/>
            <w:sz w:val="24"/>
            <w:szCs w:val="24"/>
            <w:lang w:eastAsia="es-ES_tradnl"/>
          </w:rPr>
          <w:tab/>
        </w:r>
        <w:r w:rsidRPr="00FE7405">
          <w:rPr>
            <w:rStyle w:val="Hipervnculo"/>
            <w:bCs/>
          </w:rPr>
          <w:t>Integridad de imagen JPEG</w:t>
        </w:r>
        <w:r>
          <w:rPr>
            <w:webHidden/>
          </w:rPr>
          <w:tab/>
        </w:r>
        <w:r>
          <w:rPr>
            <w:webHidden/>
          </w:rPr>
          <w:fldChar w:fldCharType="begin"/>
        </w:r>
        <w:r>
          <w:rPr>
            <w:webHidden/>
          </w:rPr>
          <w:instrText xml:space="preserve"> PAGEREF _Toc483862834 \h </w:instrText>
        </w:r>
      </w:ins>
      <w:r>
        <w:rPr>
          <w:webHidden/>
        </w:rPr>
      </w:r>
      <w:r>
        <w:rPr>
          <w:webHidden/>
        </w:rPr>
        <w:fldChar w:fldCharType="separate"/>
      </w:r>
      <w:ins w:id="213" w:author="Maria Solana Gonzalez" w:date="2017-05-29T23:11:00Z">
        <w:r>
          <w:rPr>
            <w:webHidden/>
          </w:rPr>
          <w:t>41</w:t>
        </w:r>
        <w:r>
          <w:rPr>
            <w:webHidden/>
          </w:rPr>
          <w:fldChar w:fldCharType="end"/>
        </w:r>
        <w:r w:rsidRPr="00FE7405">
          <w:rPr>
            <w:rStyle w:val="Hipervnculo"/>
          </w:rPr>
          <w:fldChar w:fldCharType="end"/>
        </w:r>
      </w:ins>
    </w:p>
    <w:p w14:paraId="61DAE83A" w14:textId="77777777" w:rsidR="00FA0EEB" w:rsidRDefault="00FA0EEB">
      <w:pPr>
        <w:pStyle w:val="TDC2"/>
        <w:rPr>
          <w:ins w:id="214" w:author="Maria Solana Gonzalez" w:date="2017-05-29T23:11:00Z"/>
          <w:rFonts w:asciiTheme="minorHAnsi" w:eastAsiaTheme="minorEastAsia" w:hAnsiTheme="minorHAnsi" w:cstheme="minorBidi"/>
          <w:smallCaps w:val="0"/>
          <w:sz w:val="24"/>
          <w:szCs w:val="24"/>
          <w:lang w:eastAsia="es-ES_tradnl"/>
        </w:rPr>
      </w:pPr>
      <w:ins w:id="215" w:author="Maria Solana Gonzalez" w:date="2017-05-29T23:11:00Z">
        <w:r w:rsidRPr="00FE7405">
          <w:rPr>
            <w:rStyle w:val="Hipervnculo"/>
          </w:rPr>
          <w:fldChar w:fldCharType="begin"/>
        </w:r>
        <w:r w:rsidRPr="00FE7405">
          <w:rPr>
            <w:rStyle w:val="Hipervnculo"/>
          </w:rPr>
          <w:instrText xml:space="preserve"> </w:instrText>
        </w:r>
        <w:r>
          <w:instrText>HYPERLINK \l "_Toc483862835"</w:instrText>
        </w:r>
        <w:r w:rsidRPr="00FE7405">
          <w:rPr>
            <w:rStyle w:val="Hipervnculo"/>
          </w:rPr>
          <w:instrText xml:space="preserve"> </w:instrText>
        </w:r>
        <w:r w:rsidRPr="00FE7405">
          <w:rPr>
            <w:rStyle w:val="Hipervnculo"/>
          </w:rPr>
          <w:fldChar w:fldCharType="separate"/>
        </w:r>
        <w:r w:rsidRPr="00FE7405">
          <w:rPr>
            <w:rStyle w:val="Hipervnculo"/>
            <w:bCs/>
          </w:rPr>
          <w:t>4.3 Técnicas que emplean formato JPEG</w:t>
        </w:r>
        <w:r>
          <w:rPr>
            <w:webHidden/>
          </w:rPr>
          <w:tab/>
        </w:r>
        <w:r>
          <w:rPr>
            <w:webHidden/>
          </w:rPr>
          <w:fldChar w:fldCharType="begin"/>
        </w:r>
        <w:r>
          <w:rPr>
            <w:webHidden/>
          </w:rPr>
          <w:instrText xml:space="preserve"> PAGEREF _Toc483862835 \h </w:instrText>
        </w:r>
      </w:ins>
      <w:r>
        <w:rPr>
          <w:webHidden/>
        </w:rPr>
      </w:r>
      <w:r>
        <w:rPr>
          <w:webHidden/>
        </w:rPr>
        <w:fldChar w:fldCharType="separate"/>
      </w:r>
      <w:ins w:id="216" w:author="Maria Solana Gonzalez" w:date="2017-05-29T23:11:00Z">
        <w:r>
          <w:rPr>
            <w:webHidden/>
          </w:rPr>
          <w:t>42</w:t>
        </w:r>
        <w:r>
          <w:rPr>
            <w:webHidden/>
          </w:rPr>
          <w:fldChar w:fldCharType="end"/>
        </w:r>
        <w:r w:rsidRPr="00FE7405">
          <w:rPr>
            <w:rStyle w:val="Hipervnculo"/>
          </w:rPr>
          <w:fldChar w:fldCharType="end"/>
        </w:r>
      </w:ins>
    </w:p>
    <w:p w14:paraId="4803CB1A" w14:textId="77777777" w:rsidR="00EB4ED5" w:rsidDel="00FA0EEB" w:rsidRDefault="00EB4ED5">
      <w:pPr>
        <w:pStyle w:val="TDC1"/>
        <w:rPr>
          <w:del w:id="217" w:author="Maria Solana Gonzalez" w:date="2017-05-29T23:11:00Z"/>
          <w:rFonts w:asciiTheme="minorHAnsi" w:eastAsiaTheme="minorEastAsia" w:hAnsiTheme="minorHAnsi" w:cstheme="minorBidi"/>
          <w:b w:val="0"/>
          <w:caps w:val="0"/>
          <w:sz w:val="24"/>
          <w:szCs w:val="24"/>
          <w:lang w:eastAsia="es-ES_tradnl"/>
        </w:rPr>
      </w:pPr>
      <w:del w:id="218" w:author="Maria Solana Gonzalez" w:date="2017-05-29T23:11:00Z">
        <w:r w:rsidRPr="00FA0EEB" w:rsidDel="00FA0EEB">
          <w:rPr>
            <w:rStyle w:val="Hipervnculo"/>
          </w:rPr>
          <w:delText>1.</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rPr>
          <w:delText>Introducción</w:delText>
        </w:r>
        <w:r w:rsidDel="00FA0EEB">
          <w:rPr>
            <w:webHidden/>
          </w:rPr>
          <w:tab/>
          <w:delText>1</w:delText>
        </w:r>
      </w:del>
    </w:p>
    <w:p w14:paraId="54938CD2" w14:textId="77777777" w:rsidR="00EB4ED5" w:rsidDel="00FA0EEB" w:rsidRDefault="00EB4ED5">
      <w:pPr>
        <w:pStyle w:val="TDC2"/>
        <w:rPr>
          <w:del w:id="219" w:author="Maria Solana Gonzalez" w:date="2017-05-29T23:11:00Z"/>
          <w:rFonts w:asciiTheme="minorHAnsi" w:eastAsiaTheme="minorEastAsia" w:hAnsiTheme="minorHAnsi" w:cstheme="minorBidi"/>
          <w:smallCaps w:val="0"/>
          <w:sz w:val="24"/>
          <w:szCs w:val="24"/>
          <w:lang w:eastAsia="es-ES_tradnl"/>
        </w:rPr>
      </w:pPr>
      <w:del w:id="220" w:author="Maria Solana Gonzalez" w:date="2017-05-29T23:11:00Z">
        <w:r w:rsidRPr="00FA0EEB" w:rsidDel="00FA0EEB">
          <w:rPr>
            <w:rStyle w:val="Hipervnculo"/>
          </w:rPr>
          <w:delText>1.1.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Motivación</w:delText>
        </w:r>
        <w:r w:rsidDel="00FA0EEB">
          <w:rPr>
            <w:webHidden/>
          </w:rPr>
          <w:tab/>
          <w:delText>1</w:delText>
        </w:r>
      </w:del>
    </w:p>
    <w:p w14:paraId="3B8E2F1A" w14:textId="77777777" w:rsidR="00EB4ED5" w:rsidDel="00FA0EEB" w:rsidRDefault="00EB4ED5">
      <w:pPr>
        <w:pStyle w:val="TDC2"/>
        <w:rPr>
          <w:del w:id="221" w:author="Maria Solana Gonzalez" w:date="2017-05-29T23:11:00Z"/>
          <w:rFonts w:asciiTheme="minorHAnsi" w:eastAsiaTheme="minorEastAsia" w:hAnsiTheme="minorHAnsi" w:cstheme="minorBidi"/>
          <w:smallCaps w:val="0"/>
          <w:sz w:val="24"/>
          <w:szCs w:val="24"/>
          <w:lang w:eastAsia="es-ES_tradnl"/>
        </w:rPr>
      </w:pPr>
      <w:del w:id="222" w:author="Maria Solana Gonzalez" w:date="2017-05-29T23:11:00Z">
        <w:r w:rsidRPr="00FA0EEB" w:rsidDel="00FA0EEB">
          <w:rPr>
            <w:rStyle w:val="Hipervnculo"/>
          </w:rPr>
          <w:delText>1.2.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Objetivos</w:delText>
        </w:r>
        <w:r w:rsidDel="00FA0EEB">
          <w:rPr>
            <w:webHidden/>
          </w:rPr>
          <w:tab/>
          <w:delText>1</w:delText>
        </w:r>
      </w:del>
    </w:p>
    <w:p w14:paraId="58B1D7FA" w14:textId="77777777" w:rsidR="00EB4ED5" w:rsidDel="00FA0EEB" w:rsidRDefault="00EB4ED5">
      <w:pPr>
        <w:pStyle w:val="TDC2"/>
        <w:rPr>
          <w:del w:id="223" w:author="Maria Solana Gonzalez" w:date="2017-05-29T23:11:00Z"/>
          <w:rFonts w:asciiTheme="minorHAnsi" w:eastAsiaTheme="minorEastAsia" w:hAnsiTheme="minorHAnsi" w:cstheme="minorBidi"/>
          <w:smallCaps w:val="0"/>
          <w:sz w:val="24"/>
          <w:szCs w:val="24"/>
          <w:lang w:eastAsia="es-ES_tradnl"/>
        </w:rPr>
      </w:pPr>
      <w:del w:id="224" w:author="Maria Solana Gonzalez" w:date="2017-05-29T23:11:00Z">
        <w:r w:rsidRPr="00FA0EEB" w:rsidDel="00FA0EEB">
          <w:rPr>
            <w:rStyle w:val="Hipervnculo"/>
          </w:rPr>
          <w:delText>1.3.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Plan de Trabajo</w:delText>
        </w:r>
        <w:r w:rsidDel="00FA0EEB">
          <w:rPr>
            <w:webHidden/>
          </w:rPr>
          <w:tab/>
          <w:delText>2</w:delText>
        </w:r>
      </w:del>
    </w:p>
    <w:p w14:paraId="39B7825D" w14:textId="77777777" w:rsidR="00EB4ED5" w:rsidDel="00FA0EEB" w:rsidRDefault="00EB4ED5">
      <w:pPr>
        <w:pStyle w:val="TDC2"/>
        <w:rPr>
          <w:del w:id="225" w:author="Maria Solana Gonzalez" w:date="2017-05-29T23:11:00Z"/>
          <w:rFonts w:asciiTheme="minorHAnsi" w:eastAsiaTheme="minorEastAsia" w:hAnsiTheme="minorHAnsi" w:cstheme="minorBidi"/>
          <w:smallCaps w:val="0"/>
          <w:sz w:val="24"/>
          <w:szCs w:val="24"/>
          <w:lang w:eastAsia="es-ES_tradnl"/>
        </w:rPr>
      </w:pPr>
      <w:del w:id="226" w:author="Maria Solana Gonzalez" w:date="2017-05-29T23:11:00Z">
        <w:r w:rsidRPr="00FA0EEB" w:rsidDel="00FA0EEB">
          <w:rPr>
            <w:rStyle w:val="Hipervnculo"/>
          </w:rPr>
          <w:delText>1.4.</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Estructura de la memoria</w:delText>
        </w:r>
        <w:r w:rsidDel="00FA0EEB">
          <w:rPr>
            <w:webHidden/>
          </w:rPr>
          <w:tab/>
          <w:delText>4</w:delText>
        </w:r>
      </w:del>
    </w:p>
    <w:p w14:paraId="5010FCE1" w14:textId="77777777" w:rsidR="00EB4ED5" w:rsidDel="00FA0EEB" w:rsidRDefault="00EB4ED5">
      <w:pPr>
        <w:pStyle w:val="TDC1"/>
        <w:rPr>
          <w:del w:id="227" w:author="Maria Solana Gonzalez" w:date="2017-05-29T23:11:00Z"/>
          <w:rFonts w:asciiTheme="minorHAnsi" w:eastAsiaTheme="minorEastAsia" w:hAnsiTheme="minorHAnsi" w:cstheme="minorBidi"/>
          <w:b w:val="0"/>
          <w:caps w:val="0"/>
          <w:sz w:val="24"/>
          <w:szCs w:val="24"/>
          <w:lang w:eastAsia="es-ES_tradnl"/>
        </w:rPr>
      </w:pPr>
      <w:del w:id="228" w:author="Maria Solana Gonzalez" w:date="2017-05-29T23:11:00Z">
        <w:r w:rsidRPr="00FA0EEB" w:rsidDel="00FA0EEB">
          <w:rPr>
            <w:rStyle w:val="Hipervnculo"/>
          </w:rPr>
          <w:delText>2.</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rPr>
          <w:delText>Análisis Forense de Imágenes Digitales</w:delText>
        </w:r>
        <w:r w:rsidDel="00FA0EEB">
          <w:rPr>
            <w:webHidden/>
          </w:rPr>
          <w:tab/>
          <w:delText>6</w:delText>
        </w:r>
      </w:del>
    </w:p>
    <w:p w14:paraId="36C22E70" w14:textId="77777777" w:rsidR="00EB4ED5" w:rsidDel="00FA0EEB" w:rsidRDefault="00EB4ED5">
      <w:pPr>
        <w:pStyle w:val="TDC2"/>
        <w:rPr>
          <w:del w:id="229" w:author="Maria Solana Gonzalez" w:date="2017-05-29T23:11:00Z"/>
          <w:rFonts w:asciiTheme="minorHAnsi" w:eastAsiaTheme="minorEastAsia" w:hAnsiTheme="minorHAnsi" w:cstheme="minorBidi"/>
          <w:smallCaps w:val="0"/>
          <w:sz w:val="24"/>
          <w:szCs w:val="24"/>
          <w:lang w:eastAsia="es-ES_tradnl"/>
        </w:rPr>
      </w:pPr>
      <w:del w:id="230" w:author="Maria Solana Gonzalez" w:date="2017-05-29T23:11:00Z">
        <w:r w:rsidRPr="00FA0EEB" w:rsidDel="00FA0EEB">
          <w:rPr>
            <w:rStyle w:val="Hipervnculo"/>
          </w:rPr>
          <w:delText>2.1.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Falsificación</w:delText>
        </w:r>
        <w:r w:rsidDel="00FA0EEB">
          <w:rPr>
            <w:webHidden/>
          </w:rPr>
          <w:tab/>
          <w:delText>7</w:delText>
        </w:r>
      </w:del>
    </w:p>
    <w:p w14:paraId="527C4B57" w14:textId="77777777" w:rsidR="00EB4ED5" w:rsidDel="00FA0EEB" w:rsidRDefault="00EB4ED5">
      <w:pPr>
        <w:pStyle w:val="TDC1"/>
        <w:rPr>
          <w:del w:id="231" w:author="Maria Solana Gonzalez" w:date="2017-05-29T23:11:00Z"/>
          <w:rFonts w:asciiTheme="minorHAnsi" w:eastAsiaTheme="minorEastAsia" w:hAnsiTheme="minorHAnsi" w:cstheme="minorBidi"/>
          <w:b w:val="0"/>
          <w:caps w:val="0"/>
          <w:sz w:val="24"/>
          <w:szCs w:val="24"/>
          <w:lang w:eastAsia="es-ES_tradnl"/>
        </w:rPr>
      </w:pPr>
      <w:del w:id="232" w:author="Maria Solana Gonzalez" w:date="2017-05-29T23:11:00Z">
        <w:r w:rsidRPr="00FA0EEB" w:rsidDel="00FA0EEB">
          <w:rPr>
            <w:rStyle w:val="Hipervnculo"/>
            <w:bCs/>
          </w:rPr>
          <w:delText>1.</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ANÁLISIS FORENSE DE IMÁGENES DIGITALES</w:delText>
        </w:r>
        <w:r w:rsidDel="00FA0EEB">
          <w:rPr>
            <w:webHidden/>
          </w:rPr>
          <w:tab/>
          <w:delText>10</w:delText>
        </w:r>
      </w:del>
    </w:p>
    <w:p w14:paraId="05631B7B" w14:textId="77777777" w:rsidR="00EB4ED5" w:rsidDel="00FA0EEB" w:rsidRDefault="00EB4ED5">
      <w:pPr>
        <w:pStyle w:val="TDC2"/>
        <w:rPr>
          <w:del w:id="233" w:author="Maria Solana Gonzalez" w:date="2017-05-29T23:11:00Z"/>
          <w:rFonts w:asciiTheme="minorHAnsi" w:eastAsiaTheme="minorEastAsia" w:hAnsiTheme="minorHAnsi" w:cstheme="minorBidi"/>
          <w:smallCaps w:val="0"/>
          <w:sz w:val="24"/>
          <w:szCs w:val="24"/>
          <w:lang w:eastAsia="es-ES_tradnl"/>
        </w:rPr>
      </w:pPr>
      <w:del w:id="234" w:author="Maria Solana Gonzalez" w:date="2017-05-29T23:11:00Z">
        <w:r w:rsidRPr="00FA0EEB" w:rsidDel="00FA0EEB">
          <w:rPr>
            <w:rStyle w:val="Hipervnculo"/>
            <w:bCs/>
          </w:rPr>
          <w:delText>1.1.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Formación de una imagen digital</w:delText>
        </w:r>
        <w:r w:rsidDel="00FA0EEB">
          <w:rPr>
            <w:webHidden/>
          </w:rPr>
          <w:tab/>
          <w:delText>10</w:delText>
        </w:r>
      </w:del>
    </w:p>
    <w:p w14:paraId="4621ED1D" w14:textId="77777777" w:rsidR="00EB4ED5" w:rsidDel="00FA0EEB" w:rsidRDefault="00EB4ED5">
      <w:pPr>
        <w:pStyle w:val="TDC2"/>
        <w:rPr>
          <w:del w:id="235" w:author="Maria Solana Gonzalez" w:date="2017-05-29T23:11:00Z"/>
          <w:rFonts w:asciiTheme="minorHAnsi" w:eastAsiaTheme="minorEastAsia" w:hAnsiTheme="minorHAnsi" w:cstheme="minorBidi"/>
          <w:smallCaps w:val="0"/>
          <w:sz w:val="24"/>
          <w:szCs w:val="24"/>
          <w:lang w:eastAsia="es-ES_tradnl"/>
        </w:rPr>
      </w:pPr>
      <w:del w:id="236" w:author="Maria Solana Gonzalez" w:date="2017-05-29T23:11:00Z">
        <w:r w:rsidRPr="00FA0EEB" w:rsidDel="00FA0EEB">
          <w:rPr>
            <w:rStyle w:val="Hipervnculo"/>
            <w:bCs/>
          </w:rPr>
          <w:delText>1.2.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Filtros de color</w:delText>
        </w:r>
        <w:r w:rsidDel="00FA0EEB">
          <w:rPr>
            <w:webHidden/>
          </w:rPr>
          <w:tab/>
          <w:delText>12</w:delText>
        </w:r>
      </w:del>
    </w:p>
    <w:p w14:paraId="1E924A8D" w14:textId="77777777" w:rsidR="00EB4ED5" w:rsidDel="00FA0EEB" w:rsidRDefault="00EB4ED5">
      <w:pPr>
        <w:pStyle w:val="TDC2"/>
        <w:rPr>
          <w:del w:id="237" w:author="Maria Solana Gonzalez" w:date="2017-05-29T23:11:00Z"/>
          <w:rFonts w:asciiTheme="minorHAnsi" w:eastAsiaTheme="minorEastAsia" w:hAnsiTheme="minorHAnsi" w:cstheme="minorBidi"/>
          <w:smallCaps w:val="0"/>
          <w:sz w:val="24"/>
          <w:szCs w:val="24"/>
          <w:lang w:eastAsia="es-ES_tradnl"/>
        </w:rPr>
      </w:pPr>
      <w:del w:id="238" w:author="Maria Solana Gonzalez" w:date="2017-05-29T23:11:00Z">
        <w:r w:rsidRPr="00FA0EEB" w:rsidDel="00FA0EEB">
          <w:rPr>
            <w:rStyle w:val="Hipervnculo"/>
            <w:bCs/>
          </w:rPr>
          <w:delText>1.3.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Tipos de sensores</w:delText>
        </w:r>
        <w:r w:rsidDel="00FA0EEB">
          <w:rPr>
            <w:webHidden/>
          </w:rPr>
          <w:tab/>
          <w:delText>12</w:delText>
        </w:r>
      </w:del>
    </w:p>
    <w:p w14:paraId="6D42D4F8" w14:textId="77777777" w:rsidR="00EB4ED5" w:rsidDel="00FA0EEB" w:rsidRDefault="00EB4ED5">
      <w:pPr>
        <w:pStyle w:val="TDC3"/>
        <w:rPr>
          <w:del w:id="239" w:author="Maria Solana Gonzalez" w:date="2017-05-29T23:11:00Z"/>
          <w:rFonts w:asciiTheme="minorHAnsi" w:eastAsiaTheme="minorEastAsia" w:hAnsiTheme="minorHAnsi" w:cstheme="minorBidi"/>
          <w:sz w:val="24"/>
          <w:szCs w:val="24"/>
          <w:lang w:eastAsia="es-ES_tradnl"/>
        </w:rPr>
      </w:pPr>
      <w:del w:id="240" w:author="Maria Solana Gonzalez" w:date="2017-05-29T23:11:00Z">
        <w:r w:rsidRPr="00FA0EEB" w:rsidDel="00FA0EEB">
          <w:rPr>
            <w:rStyle w:val="Hipervnculo"/>
          </w:rPr>
          <w:delText>1.3.1.</w:delText>
        </w:r>
        <w:r w:rsidDel="00FA0EEB">
          <w:rPr>
            <w:rFonts w:asciiTheme="minorHAnsi" w:eastAsiaTheme="minorEastAsia" w:hAnsiTheme="minorHAnsi" w:cstheme="minorBidi"/>
            <w:sz w:val="24"/>
            <w:szCs w:val="24"/>
            <w:lang w:eastAsia="es-ES_tradnl"/>
          </w:rPr>
          <w:tab/>
        </w:r>
        <w:r w:rsidRPr="00FA0EEB" w:rsidDel="00FA0EEB">
          <w:rPr>
            <w:rStyle w:val="Hipervnculo"/>
          </w:rPr>
          <w:delText>Sensores CCD</w:delText>
        </w:r>
        <w:r w:rsidDel="00FA0EEB">
          <w:rPr>
            <w:webHidden/>
          </w:rPr>
          <w:tab/>
          <w:delText>13</w:delText>
        </w:r>
      </w:del>
    </w:p>
    <w:p w14:paraId="37F10E74" w14:textId="77777777" w:rsidR="00EB4ED5" w:rsidDel="00FA0EEB" w:rsidRDefault="00EB4ED5">
      <w:pPr>
        <w:pStyle w:val="TDC3"/>
        <w:rPr>
          <w:del w:id="241" w:author="Maria Solana Gonzalez" w:date="2017-05-29T23:11:00Z"/>
          <w:rFonts w:asciiTheme="minorHAnsi" w:eastAsiaTheme="minorEastAsia" w:hAnsiTheme="minorHAnsi" w:cstheme="minorBidi"/>
          <w:sz w:val="24"/>
          <w:szCs w:val="24"/>
          <w:lang w:eastAsia="es-ES_tradnl"/>
        </w:rPr>
      </w:pPr>
      <w:del w:id="242" w:author="Maria Solana Gonzalez" w:date="2017-05-29T23:11:00Z">
        <w:r w:rsidRPr="00FA0EEB" w:rsidDel="00FA0EEB">
          <w:rPr>
            <w:rStyle w:val="Hipervnculo"/>
          </w:rPr>
          <w:delText>1.3.2.</w:delText>
        </w:r>
        <w:r w:rsidDel="00FA0EEB">
          <w:rPr>
            <w:rFonts w:asciiTheme="minorHAnsi" w:eastAsiaTheme="minorEastAsia" w:hAnsiTheme="minorHAnsi" w:cstheme="minorBidi"/>
            <w:sz w:val="24"/>
            <w:szCs w:val="24"/>
            <w:lang w:eastAsia="es-ES_tradnl"/>
          </w:rPr>
          <w:tab/>
        </w:r>
        <w:r w:rsidRPr="00FA0EEB" w:rsidDel="00FA0EEB">
          <w:rPr>
            <w:rStyle w:val="Hipervnculo"/>
          </w:rPr>
          <w:delText>Sensores CMOS</w:delText>
        </w:r>
        <w:r w:rsidDel="00FA0EEB">
          <w:rPr>
            <w:webHidden/>
          </w:rPr>
          <w:tab/>
          <w:delText>13</w:delText>
        </w:r>
      </w:del>
    </w:p>
    <w:p w14:paraId="35C44265" w14:textId="77777777" w:rsidR="00EB4ED5" w:rsidDel="00FA0EEB" w:rsidRDefault="00EB4ED5">
      <w:pPr>
        <w:pStyle w:val="TDC2"/>
        <w:rPr>
          <w:del w:id="243" w:author="Maria Solana Gonzalez" w:date="2017-05-29T23:11:00Z"/>
          <w:rFonts w:asciiTheme="minorHAnsi" w:eastAsiaTheme="minorEastAsia" w:hAnsiTheme="minorHAnsi" w:cstheme="minorBidi"/>
          <w:smallCaps w:val="0"/>
          <w:sz w:val="24"/>
          <w:szCs w:val="24"/>
          <w:lang w:eastAsia="es-ES_tradnl"/>
        </w:rPr>
      </w:pPr>
      <w:del w:id="244" w:author="Maria Solana Gonzalez" w:date="2017-05-29T23:11:00Z">
        <w:r w:rsidRPr="00FA0EEB" w:rsidDel="00FA0EEB">
          <w:rPr>
            <w:rStyle w:val="Hipervnculo"/>
          </w:rPr>
          <w:delText>1.4.</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Imperfecciones</w:delText>
        </w:r>
        <w:r w:rsidRPr="006078CB" w:rsidDel="00FA0EEB">
          <w:rPr>
            <w:rStyle w:val="Hipervnculo"/>
          </w:rPr>
          <w:delText xml:space="preserve"> </w:delText>
        </w:r>
        <w:r w:rsidRPr="00FA0EEB" w:rsidDel="00FA0EEB">
          <w:rPr>
            <w:rStyle w:val="Hipervnculo"/>
            <w:bCs/>
            <w:smallCaps w:val="0"/>
          </w:rPr>
          <w:delText>y ruido de la imagen</w:delText>
        </w:r>
        <w:r w:rsidDel="00FA0EEB">
          <w:rPr>
            <w:webHidden/>
          </w:rPr>
          <w:tab/>
          <w:delText>14</w:delText>
        </w:r>
      </w:del>
    </w:p>
    <w:p w14:paraId="4533F6C1" w14:textId="77777777" w:rsidR="00EB4ED5" w:rsidDel="00FA0EEB" w:rsidRDefault="00EB4ED5">
      <w:pPr>
        <w:pStyle w:val="TDC3"/>
        <w:rPr>
          <w:del w:id="245" w:author="Maria Solana Gonzalez" w:date="2017-05-29T23:11:00Z"/>
          <w:rFonts w:asciiTheme="minorHAnsi" w:eastAsiaTheme="minorEastAsia" w:hAnsiTheme="minorHAnsi" w:cstheme="minorBidi"/>
          <w:sz w:val="24"/>
          <w:szCs w:val="24"/>
          <w:lang w:eastAsia="es-ES_tradnl"/>
        </w:rPr>
      </w:pPr>
      <w:del w:id="246" w:author="Maria Solana Gonzalez" w:date="2017-05-29T23:11:00Z">
        <w:r w:rsidRPr="00FA0EEB" w:rsidDel="00FA0EEB">
          <w:rPr>
            <w:rStyle w:val="Hipervnculo"/>
            <w:lang w:val="es-ES"/>
          </w:rPr>
          <w:delText>1.4.1.</w:delText>
        </w:r>
        <w:r w:rsidDel="00FA0EEB">
          <w:rPr>
            <w:rFonts w:asciiTheme="minorHAnsi" w:eastAsiaTheme="minorEastAsia" w:hAnsiTheme="minorHAnsi" w:cstheme="minorBidi"/>
            <w:sz w:val="24"/>
            <w:szCs w:val="24"/>
            <w:lang w:eastAsia="es-ES_tradnl"/>
          </w:rPr>
          <w:tab/>
        </w:r>
        <w:r w:rsidRPr="00FA0EEB" w:rsidDel="00FA0EEB">
          <w:rPr>
            <w:rStyle w:val="Hipervnculo"/>
          </w:rPr>
          <w:delText>Imperfecciones</w:delText>
        </w:r>
        <w:r w:rsidRPr="006078CB" w:rsidDel="00FA0EEB">
          <w:rPr>
            <w:rStyle w:val="Hipervnculo"/>
            <w:lang w:val="es-ES"/>
          </w:rPr>
          <w:delText xml:space="preserve"> </w:delText>
        </w:r>
        <w:r w:rsidRPr="00FA0EEB" w:rsidDel="00FA0EEB">
          <w:rPr>
            <w:rStyle w:val="Hipervnculo"/>
          </w:rPr>
          <w:delText>del sensor</w:delText>
        </w:r>
        <w:r w:rsidDel="00FA0EEB">
          <w:rPr>
            <w:webHidden/>
          </w:rPr>
          <w:tab/>
          <w:delText>14</w:delText>
        </w:r>
      </w:del>
    </w:p>
    <w:p w14:paraId="758E30B0" w14:textId="77777777" w:rsidR="00EB4ED5" w:rsidDel="00FA0EEB" w:rsidRDefault="00EB4ED5">
      <w:pPr>
        <w:pStyle w:val="TDC3"/>
        <w:rPr>
          <w:del w:id="247" w:author="Maria Solana Gonzalez" w:date="2017-05-29T23:11:00Z"/>
          <w:rFonts w:asciiTheme="minorHAnsi" w:eastAsiaTheme="minorEastAsia" w:hAnsiTheme="minorHAnsi" w:cstheme="minorBidi"/>
          <w:sz w:val="24"/>
          <w:szCs w:val="24"/>
          <w:lang w:eastAsia="es-ES_tradnl"/>
        </w:rPr>
      </w:pPr>
      <w:del w:id="248" w:author="Maria Solana Gonzalez" w:date="2017-05-29T23:11:00Z">
        <w:r w:rsidRPr="00FA0EEB" w:rsidDel="00FA0EEB">
          <w:rPr>
            <w:rStyle w:val="Hipervnculo"/>
          </w:rPr>
          <w:delText>1.4.2.</w:delText>
        </w:r>
        <w:r w:rsidDel="00FA0EEB">
          <w:rPr>
            <w:rFonts w:asciiTheme="minorHAnsi" w:eastAsiaTheme="minorEastAsia" w:hAnsiTheme="minorHAnsi" w:cstheme="minorBidi"/>
            <w:sz w:val="24"/>
            <w:szCs w:val="24"/>
            <w:lang w:eastAsia="es-ES_tradnl"/>
          </w:rPr>
          <w:tab/>
        </w:r>
        <w:r w:rsidRPr="00FA0EEB" w:rsidDel="00FA0EEB">
          <w:rPr>
            <w:rStyle w:val="Hipervnculo"/>
          </w:rPr>
          <w:delText>Ruido en la imagen</w:delText>
        </w:r>
        <w:r w:rsidDel="00FA0EEB">
          <w:rPr>
            <w:webHidden/>
          </w:rPr>
          <w:tab/>
          <w:delText>14</w:delText>
        </w:r>
      </w:del>
    </w:p>
    <w:p w14:paraId="6AEEC353" w14:textId="77777777" w:rsidR="00EB4ED5" w:rsidDel="00FA0EEB" w:rsidRDefault="00EB4ED5">
      <w:pPr>
        <w:pStyle w:val="TDC2"/>
        <w:rPr>
          <w:del w:id="249" w:author="Maria Solana Gonzalez" w:date="2017-05-29T23:11:00Z"/>
          <w:rFonts w:asciiTheme="minorHAnsi" w:eastAsiaTheme="minorEastAsia" w:hAnsiTheme="minorHAnsi" w:cstheme="minorBidi"/>
          <w:smallCaps w:val="0"/>
          <w:sz w:val="24"/>
          <w:szCs w:val="24"/>
          <w:lang w:eastAsia="es-ES_tradnl"/>
        </w:rPr>
      </w:pPr>
      <w:del w:id="250" w:author="Maria Solana Gonzalez" w:date="2017-05-29T23:11:00Z">
        <w:r w:rsidRPr="00FA0EEB" w:rsidDel="00FA0EEB">
          <w:rPr>
            <w:rStyle w:val="Hipervnculo"/>
            <w:bCs/>
          </w:rPr>
          <w:delText>1.5.</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Diferencias</w:delText>
        </w:r>
        <w:r w:rsidRPr="006078CB" w:rsidDel="00FA0EEB">
          <w:rPr>
            <w:rStyle w:val="Hipervnculo"/>
            <w:bCs/>
          </w:rPr>
          <w:delText xml:space="preserve"> entre Cámaras Digitales y Cámaras de Dispositivos Móviles</w:delText>
        </w:r>
        <w:r w:rsidDel="00FA0EEB">
          <w:rPr>
            <w:webHidden/>
          </w:rPr>
          <w:tab/>
          <w:delText>15</w:delText>
        </w:r>
      </w:del>
    </w:p>
    <w:p w14:paraId="64C83CDD" w14:textId="77777777" w:rsidR="00EB4ED5" w:rsidDel="00FA0EEB" w:rsidRDefault="00EB4ED5">
      <w:pPr>
        <w:pStyle w:val="TDC2"/>
        <w:rPr>
          <w:del w:id="251" w:author="Maria Solana Gonzalez" w:date="2017-05-29T23:11:00Z"/>
          <w:rFonts w:asciiTheme="minorHAnsi" w:eastAsiaTheme="minorEastAsia" w:hAnsiTheme="minorHAnsi" w:cstheme="minorBidi"/>
          <w:smallCaps w:val="0"/>
          <w:sz w:val="24"/>
          <w:szCs w:val="24"/>
          <w:lang w:eastAsia="es-ES_tradnl"/>
        </w:rPr>
      </w:pPr>
      <w:del w:id="252" w:author="Maria Solana Gonzalez" w:date="2017-05-29T23:11:00Z">
        <w:r w:rsidRPr="00FA0EEB" w:rsidDel="00FA0EEB">
          <w:rPr>
            <w:rStyle w:val="Hipervnculo"/>
            <w:bCs/>
          </w:rPr>
          <w:delText>1.6.</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Técnicas de análisis forense</w:delText>
        </w:r>
        <w:r w:rsidDel="00FA0EEB">
          <w:rPr>
            <w:webHidden/>
          </w:rPr>
          <w:tab/>
          <w:delText>16</w:delText>
        </w:r>
      </w:del>
    </w:p>
    <w:p w14:paraId="70D3D1E9" w14:textId="77777777" w:rsidR="00EB4ED5" w:rsidDel="00FA0EEB" w:rsidRDefault="00EB4ED5">
      <w:pPr>
        <w:pStyle w:val="TDC3"/>
        <w:rPr>
          <w:del w:id="253" w:author="Maria Solana Gonzalez" w:date="2017-05-29T23:11:00Z"/>
          <w:rFonts w:asciiTheme="minorHAnsi" w:eastAsiaTheme="minorEastAsia" w:hAnsiTheme="minorHAnsi" w:cstheme="minorBidi"/>
          <w:sz w:val="24"/>
          <w:szCs w:val="24"/>
          <w:lang w:eastAsia="es-ES_tradnl"/>
        </w:rPr>
      </w:pPr>
      <w:del w:id="254" w:author="Maria Solana Gonzalez" w:date="2017-05-29T23:11:00Z">
        <w:r w:rsidRPr="00FA0EEB" w:rsidDel="00FA0EEB">
          <w:rPr>
            <w:rStyle w:val="Hipervnculo"/>
          </w:rPr>
          <w:delText>1.6.1.</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de Identificaci</w:delText>
        </w:r>
        <w:r w:rsidRPr="006078CB" w:rsidDel="00FA0EEB">
          <w:rPr>
            <w:rStyle w:val="Hipervnculo"/>
          </w:rPr>
          <w:delText>ón de la Fuente</w:delText>
        </w:r>
        <w:r w:rsidDel="00FA0EEB">
          <w:rPr>
            <w:webHidden/>
          </w:rPr>
          <w:tab/>
          <w:delText>16</w:delText>
        </w:r>
      </w:del>
    </w:p>
    <w:p w14:paraId="0928B981" w14:textId="77777777" w:rsidR="00EB4ED5" w:rsidDel="00FA0EEB" w:rsidRDefault="00EB4ED5">
      <w:pPr>
        <w:pStyle w:val="TDC3"/>
        <w:tabs>
          <w:tab w:val="left" w:pos="1440"/>
        </w:tabs>
        <w:rPr>
          <w:del w:id="255" w:author="Maria Solana Gonzalez" w:date="2017-05-29T23:11:00Z"/>
          <w:rFonts w:asciiTheme="minorHAnsi" w:eastAsiaTheme="minorEastAsia" w:hAnsiTheme="minorHAnsi" w:cstheme="minorBidi"/>
          <w:sz w:val="24"/>
          <w:szCs w:val="24"/>
          <w:lang w:eastAsia="es-ES_tradnl"/>
        </w:rPr>
      </w:pPr>
      <w:del w:id="256" w:author="Maria Solana Gonzalez" w:date="2017-05-29T23:11:00Z">
        <w:r w:rsidRPr="00FA0EEB" w:rsidDel="00FA0EEB">
          <w:rPr>
            <w:rStyle w:val="Hipervnculo"/>
          </w:rPr>
          <w:delText>1.6.1.1.</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Metadatos</w:delText>
        </w:r>
        <w:r w:rsidDel="00FA0EEB">
          <w:rPr>
            <w:webHidden/>
          </w:rPr>
          <w:tab/>
          <w:delText>16</w:delText>
        </w:r>
      </w:del>
    </w:p>
    <w:p w14:paraId="7A614607" w14:textId="77777777" w:rsidR="00EB4ED5" w:rsidDel="00FA0EEB" w:rsidRDefault="00EB4ED5">
      <w:pPr>
        <w:pStyle w:val="TDC3"/>
        <w:tabs>
          <w:tab w:val="left" w:pos="1440"/>
        </w:tabs>
        <w:rPr>
          <w:del w:id="257" w:author="Maria Solana Gonzalez" w:date="2017-05-29T23:11:00Z"/>
          <w:rFonts w:asciiTheme="minorHAnsi" w:eastAsiaTheme="minorEastAsia" w:hAnsiTheme="minorHAnsi" w:cstheme="minorBidi"/>
          <w:sz w:val="24"/>
          <w:szCs w:val="24"/>
          <w:lang w:eastAsia="es-ES_tradnl"/>
        </w:rPr>
      </w:pPr>
      <w:del w:id="258" w:author="Maria Solana Gonzalez" w:date="2017-05-29T23:11:00Z">
        <w:r w:rsidRPr="00FA0EEB" w:rsidDel="00FA0EEB">
          <w:rPr>
            <w:rStyle w:val="Hipervnculo"/>
          </w:rPr>
          <w:delText>1.6.1.2.</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 Aberración de las lentes</w:delText>
        </w:r>
        <w:r w:rsidDel="00FA0EEB">
          <w:rPr>
            <w:webHidden/>
          </w:rPr>
          <w:tab/>
          <w:delText>17</w:delText>
        </w:r>
      </w:del>
    </w:p>
    <w:p w14:paraId="00C87548" w14:textId="77777777" w:rsidR="00EB4ED5" w:rsidDel="00FA0EEB" w:rsidRDefault="00EB4ED5">
      <w:pPr>
        <w:pStyle w:val="TDC3"/>
        <w:tabs>
          <w:tab w:val="left" w:pos="1440"/>
        </w:tabs>
        <w:rPr>
          <w:del w:id="259" w:author="Maria Solana Gonzalez" w:date="2017-05-29T23:11:00Z"/>
          <w:rFonts w:asciiTheme="minorHAnsi" w:eastAsiaTheme="minorEastAsia" w:hAnsiTheme="minorHAnsi" w:cstheme="minorBidi"/>
          <w:sz w:val="24"/>
          <w:szCs w:val="24"/>
          <w:lang w:eastAsia="es-ES_tradnl"/>
        </w:rPr>
      </w:pPr>
      <w:del w:id="260" w:author="Maria Solana Gonzalez" w:date="2017-05-29T23:11:00Z">
        <w:r w:rsidRPr="00FA0EEB" w:rsidDel="00FA0EEB">
          <w:rPr>
            <w:rStyle w:val="Hipervnculo"/>
          </w:rPr>
          <w:delText>1.6.1.3.</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 Interpolación de la Matriz CFA</w:delText>
        </w:r>
        <w:r w:rsidDel="00FA0EEB">
          <w:rPr>
            <w:webHidden/>
          </w:rPr>
          <w:tab/>
          <w:delText>17</w:delText>
        </w:r>
      </w:del>
    </w:p>
    <w:p w14:paraId="2547ECA7" w14:textId="77777777" w:rsidR="00EB4ED5" w:rsidDel="00FA0EEB" w:rsidRDefault="00EB4ED5">
      <w:pPr>
        <w:pStyle w:val="TDC3"/>
        <w:tabs>
          <w:tab w:val="left" w:pos="1440"/>
        </w:tabs>
        <w:rPr>
          <w:del w:id="261" w:author="Maria Solana Gonzalez" w:date="2017-05-29T23:11:00Z"/>
          <w:rFonts w:asciiTheme="minorHAnsi" w:eastAsiaTheme="minorEastAsia" w:hAnsiTheme="minorHAnsi" w:cstheme="minorBidi"/>
          <w:sz w:val="24"/>
          <w:szCs w:val="24"/>
          <w:lang w:eastAsia="es-ES_tradnl"/>
        </w:rPr>
      </w:pPr>
      <w:del w:id="262" w:author="Maria Solana Gonzalez" w:date="2017-05-29T23:11:00Z">
        <w:r w:rsidRPr="00FA0EEB" w:rsidDel="00FA0EEB">
          <w:rPr>
            <w:rStyle w:val="Hipervnculo"/>
          </w:rPr>
          <w:delText>1.6.1.4.</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las Características de las Imágenes</w:delText>
        </w:r>
        <w:r w:rsidDel="00FA0EEB">
          <w:rPr>
            <w:webHidden/>
          </w:rPr>
          <w:tab/>
          <w:delText>18</w:delText>
        </w:r>
      </w:del>
    </w:p>
    <w:p w14:paraId="534E7D90" w14:textId="77777777" w:rsidR="00EB4ED5" w:rsidDel="00FA0EEB" w:rsidRDefault="00EB4ED5">
      <w:pPr>
        <w:pStyle w:val="TDC3"/>
        <w:tabs>
          <w:tab w:val="left" w:pos="1440"/>
        </w:tabs>
        <w:rPr>
          <w:del w:id="263" w:author="Maria Solana Gonzalez" w:date="2017-05-29T23:11:00Z"/>
          <w:rFonts w:asciiTheme="minorHAnsi" w:eastAsiaTheme="minorEastAsia" w:hAnsiTheme="minorHAnsi" w:cstheme="minorBidi"/>
          <w:sz w:val="24"/>
          <w:szCs w:val="24"/>
          <w:lang w:eastAsia="es-ES_tradnl"/>
        </w:rPr>
      </w:pPr>
      <w:del w:id="264" w:author="Maria Solana Gonzalez" w:date="2017-05-29T23:11:00Z">
        <w:r w:rsidRPr="00FA0EEB" w:rsidDel="00FA0EEB">
          <w:rPr>
            <w:rStyle w:val="Hipervnculo"/>
          </w:rPr>
          <w:delText>1.6.1.5.</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el Uso de las Imperfecciones del Sensor</w:delText>
        </w:r>
        <w:r w:rsidDel="00FA0EEB">
          <w:rPr>
            <w:webHidden/>
          </w:rPr>
          <w:tab/>
          <w:delText>18</w:delText>
        </w:r>
      </w:del>
    </w:p>
    <w:p w14:paraId="0533D9D1" w14:textId="77777777" w:rsidR="00EB4ED5" w:rsidDel="00FA0EEB" w:rsidRDefault="00EB4ED5">
      <w:pPr>
        <w:pStyle w:val="TDC1"/>
        <w:rPr>
          <w:del w:id="265" w:author="Maria Solana Gonzalez" w:date="2017-05-29T23:11:00Z"/>
          <w:rFonts w:asciiTheme="minorHAnsi" w:eastAsiaTheme="minorEastAsia" w:hAnsiTheme="minorHAnsi" w:cstheme="minorBidi"/>
          <w:b w:val="0"/>
          <w:caps w:val="0"/>
          <w:sz w:val="24"/>
          <w:szCs w:val="24"/>
          <w:lang w:eastAsia="es-ES_tradnl"/>
        </w:rPr>
      </w:pPr>
      <w:del w:id="266" w:author="Maria Solana Gonzalez" w:date="2017-05-29T23:11:00Z">
        <w:r w:rsidRPr="00FA0EEB" w:rsidDel="00FA0EEB">
          <w:rPr>
            <w:rStyle w:val="Hipervnculo"/>
            <w:bCs/>
          </w:rPr>
          <w:delText>2.</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TÉCNICAS DE FALSIFICACIÓN</w:delText>
        </w:r>
        <w:r w:rsidDel="00FA0EEB">
          <w:rPr>
            <w:webHidden/>
          </w:rPr>
          <w:tab/>
          <w:delText>20</w:delText>
        </w:r>
      </w:del>
    </w:p>
    <w:p w14:paraId="3137D04A" w14:textId="77777777" w:rsidR="00EB4ED5" w:rsidDel="00FA0EEB" w:rsidRDefault="00EB4ED5">
      <w:pPr>
        <w:pStyle w:val="TDC2"/>
        <w:rPr>
          <w:del w:id="267" w:author="Maria Solana Gonzalez" w:date="2017-05-29T23:11:00Z"/>
          <w:rFonts w:asciiTheme="minorHAnsi" w:eastAsiaTheme="minorEastAsia" w:hAnsiTheme="minorHAnsi" w:cstheme="minorBidi"/>
          <w:smallCaps w:val="0"/>
          <w:sz w:val="24"/>
          <w:szCs w:val="24"/>
          <w:lang w:eastAsia="es-ES_tradnl"/>
        </w:rPr>
      </w:pPr>
      <w:del w:id="268" w:author="Maria Solana Gonzalez" w:date="2017-05-29T23:11:00Z">
        <w:r w:rsidRPr="00FA0EEB" w:rsidDel="00FA0EEB">
          <w:rPr>
            <w:rStyle w:val="Hipervnculo"/>
            <w:bCs/>
          </w:rPr>
          <w:delText>2.1.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Retoque de imágenes</w:delText>
        </w:r>
        <w:r w:rsidDel="00FA0EEB">
          <w:rPr>
            <w:webHidden/>
          </w:rPr>
          <w:tab/>
          <w:delText>22</w:delText>
        </w:r>
      </w:del>
    </w:p>
    <w:p w14:paraId="453E648C" w14:textId="77777777" w:rsidR="00EB4ED5" w:rsidDel="00FA0EEB" w:rsidRDefault="00EB4ED5">
      <w:pPr>
        <w:pStyle w:val="TDC2"/>
        <w:rPr>
          <w:del w:id="269" w:author="Maria Solana Gonzalez" w:date="2017-05-29T23:11:00Z"/>
          <w:rFonts w:asciiTheme="minorHAnsi" w:eastAsiaTheme="minorEastAsia" w:hAnsiTheme="minorHAnsi" w:cstheme="minorBidi"/>
          <w:smallCaps w:val="0"/>
          <w:sz w:val="24"/>
          <w:szCs w:val="24"/>
          <w:lang w:eastAsia="es-ES_tradnl"/>
        </w:rPr>
      </w:pPr>
      <w:del w:id="270" w:author="Maria Solana Gonzalez" w:date="2017-05-29T23:11:00Z">
        <w:r w:rsidRPr="00FA0EEB" w:rsidDel="00FA0EEB">
          <w:rPr>
            <w:rStyle w:val="Hipervnculo"/>
            <w:bCs/>
          </w:rPr>
          <w:delText>2.2.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Copia-pega</w:delText>
        </w:r>
        <w:r w:rsidDel="00FA0EEB">
          <w:rPr>
            <w:webHidden/>
          </w:rPr>
          <w:tab/>
          <w:delText>22</w:delText>
        </w:r>
      </w:del>
    </w:p>
    <w:p w14:paraId="05A43B82" w14:textId="77777777" w:rsidR="00EB4ED5" w:rsidDel="00FA0EEB" w:rsidRDefault="00EB4ED5">
      <w:pPr>
        <w:pStyle w:val="TDC2"/>
        <w:rPr>
          <w:del w:id="271" w:author="Maria Solana Gonzalez" w:date="2017-05-29T23:11:00Z"/>
          <w:rFonts w:asciiTheme="minorHAnsi" w:eastAsiaTheme="minorEastAsia" w:hAnsiTheme="minorHAnsi" w:cstheme="minorBidi"/>
          <w:smallCaps w:val="0"/>
          <w:sz w:val="24"/>
          <w:szCs w:val="24"/>
          <w:lang w:eastAsia="es-ES_tradnl"/>
        </w:rPr>
      </w:pPr>
      <w:del w:id="272" w:author="Maria Solana Gonzalez" w:date="2017-05-29T23:11:00Z">
        <w:r w:rsidRPr="00FA0EEB" w:rsidDel="00FA0EEB">
          <w:rPr>
            <w:rStyle w:val="Hipervnculo"/>
            <w:bCs/>
          </w:rPr>
          <w:delText>2.3.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Falsificación mediante empalme</w:delText>
        </w:r>
        <w:r w:rsidDel="00FA0EEB">
          <w:rPr>
            <w:webHidden/>
          </w:rPr>
          <w:tab/>
          <w:delText>24</w:delText>
        </w:r>
      </w:del>
    </w:p>
    <w:p w14:paraId="088BAC3E" w14:textId="77777777" w:rsidR="00EB4ED5" w:rsidDel="00FA0EEB" w:rsidRDefault="00EB4ED5">
      <w:pPr>
        <w:pStyle w:val="TDC1"/>
        <w:rPr>
          <w:del w:id="273" w:author="Maria Solana Gonzalez" w:date="2017-05-29T23:11:00Z"/>
          <w:rFonts w:asciiTheme="minorHAnsi" w:eastAsiaTheme="minorEastAsia" w:hAnsiTheme="minorHAnsi" w:cstheme="minorBidi"/>
          <w:b w:val="0"/>
          <w:caps w:val="0"/>
          <w:sz w:val="24"/>
          <w:szCs w:val="24"/>
          <w:lang w:eastAsia="es-ES_tradnl"/>
        </w:rPr>
      </w:pPr>
      <w:del w:id="274" w:author="Maria Solana Gonzalez" w:date="2017-05-29T23:11:00Z">
        <w:r w:rsidRPr="00FA0EEB" w:rsidDel="00FA0EEB">
          <w:rPr>
            <w:rStyle w:val="Hipervnculo"/>
            <w:bCs/>
          </w:rPr>
          <w:delText>3.</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TÉCNICAS DE IDENTIFICACIÓN DE MANIPULACIONES DE IMÁGENES DIGITALES</w:delText>
        </w:r>
        <w:r w:rsidDel="00FA0EEB">
          <w:rPr>
            <w:webHidden/>
          </w:rPr>
          <w:tab/>
          <w:delText>25</w:delText>
        </w:r>
      </w:del>
    </w:p>
    <w:p w14:paraId="715B7AF8" w14:textId="77777777" w:rsidR="00EB4ED5" w:rsidDel="00FA0EEB" w:rsidRDefault="00EB4ED5">
      <w:pPr>
        <w:pStyle w:val="TDC2"/>
        <w:rPr>
          <w:del w:id="275" w:author="Maria Solana Gonzalez" w:date="2017-05-29T23:11:00Z"/>
          <w:rFonts w:asciiTheme="minorHAnsi" w:eastAsiaTheme="minorEastAsia" w:hAnsiTheme="minorHAnsi" w:cstheme="minorBidi"/>
          <w:smallCaps w:val="0"/>
          <w:sz w:val="24"/>
          <w:szCs w:val="24"/>
          <w:lang w:eastAsia="es-ES_tradnl"/>
        </w:rPr>
      </w:pPr>
      <w:del w:id="276" w:author="Maria Solana Gonzalez" w:date="2017-05-29T23:11:00Z">
        <w:r w:rsidRPr="00FA0EEB" w:rsidDel="00FA0EEB">
          <w:rPr>
            <w:rStyle w:val="Hipervnculo"/>
            <w:bCs/>
          </w:rPr>
          <w:delText>3.1.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Técnicas de identificación de manipulaciones copia-pega</w:delText>
        </w:r>
        <w:r w:rsidDel="00FA0EEB">
          <w:rPr>
            <w:webHidden/>
          </w:rPr>
          <w:tab/>
          <w:delText>25</w:delText>
        </w:r>
      </w:del>
    </w:p>
    <w:p w14:paraId="5D8981FD" w14:textId="77777777" w:rsidR="00EB4ED5" w:rsidDel="00FA0EEB" w:rsidRDefault="00EB4ED5">
      <w:pPr>
        <w:pStyle w:val="TDC2"/>
        <w:rPr>
          <w:del w:id="277" w:author="Maria Solana Gonzalez" w:date="2017-05-29T23:11:00Z"/>
          <w:rFonts w:asciiTheme="minorHAnsi" w:eastAsiaTheme="minorEastAsia" w:hAnsiTheme="minorHAnsi" w:cstheme="minorBidi"/>
          <w:smallCaps w:val="0"/>
          <w:sz w:val="24"/>
          <w:szCs w:val="24"/>
          <w:lang w:eastAsia="es-ES_tradnl"/>
        </w:rPr>
      </w:pPr>
      <w:del w:id="278" w:author="Maria Solana Gonzalez" w:date="2017-05-29T23:11:00Z">
        <w:r w:rsidRPr="00FA0EEB" w:rsidDel="00FA0EEB">
          <w:rPr>
            <w:rStyle w:val="Hipervnculo"/>
            <w:bCs/>
          </w:rPr>
          <w:delText>4.2 Integridad de imagen JPEG</w:delText>
        </w:r>
        <w:r w:rsidDel="00FA0EEB">
          <w:rPr>
            <w:webHidden/>
          </w:rPr>
          <w:tab/>
          <w:delText>27</w:delText>
        </w:r>
      </w:del>
    </w:p>
    <w:p w14:paraId="7F4CB786" w14:textId="77777777" w:rsidR="00EB4ED5" w:rsidDel="00FA0EEB" w:rsidRDefault="00EB4ED5">
      <w:pPr>
        <w:pStyle w:val="TDC2"/>
        <w:rPr>
          <w:del w:id="279" w:author="Maria Solana Gonzalez" w:date="2017-05-29T23:11:00Z"/>
          <w:rFonts w:asciiTheme="minorHAnsi" w:eastAsiaTheme="minorEastAsia" w:hAnsiTheme="minorHAnsi" w:cstheme="minorBidi"/>
          <w:smallCaps w:val="0"/>
          <w:sz w:val="24"/>
          <w:szCs w:val="24"/>
          <w:lang w:eastAsia="es-ES_tradnl"/>
        </w:rPr>
      </w:pPr>
      <w:del w:id="280" w:author="Maria Solana Gonzalez" w:date="2017-05-29T23:11:00Z">
        <w:r w:rsidRPr="00FA0EEB" w:rsidDel="00FA0EEB">
          <w:rPr>
            <w:rStyle w:val="Hipervnculo"/>
            <w:bCs/>
          </w:rPr>
          <w:delText>4.3 Otros formatos</w:delText>
        </w:r>
        <w:r w:rsidDel="00FA0EEB">
          <w:rPr>
            <w:webHidden/>
          </w:rPr>
          <w:tab/>
          <w:delText>27</w:delText>
        </w:r>
      </w:del>
    </w:p>
    <w:p w14:paraId="3D29901B" w14:textId="77777777" w:rsidR="00EB4ED5" w:rsidDel="00FA0EEB" w:rsidRDefault="00EB4ED5">
      <w:pPr>
        <w:pStyle w:val="TDC1"/>
        <w:rPr>
          <w:del w:id="281" w:author="Maria Solana Gonzalez" w:date="2017-05-29T23:11:00Z"/>
          <w:rFonts w:asciiTheme="minorHAnsi" w:eastAsiaTheme="minorEastAsia" w:hAnsiTheme="minorHAnsi" w:cstheme="minorBidi"/>
          <w:b w:val="0"/>
          <w:caps w:val="0"/>
          <w:sz w:val="24"/>
          <w:szCs w:val="24"/>
          <w:lang w:eastAsia="es-ES_tradnl"/>
        </w:rPr>
      </w:pPr>
      <w:del w:id="282" w:author="Maria Solana Gonzalez" w:date="2017-05-29T23:11:00Z">
        <w:r w:rsidRPr="00FA0EEB" w:rsidDel="00FA0EEB">
          <w:rPr>
            <w:rStyle w:val="Hipervnculo"/>
            <w:bCs/>
          </w:rPr>
          <w:delText>4.</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FORMATO COMPRE</w:delText>
        </w:r>
        <w:r w:rsidRPr="006078CB" w:rsidDel="00FA0EEB">
          <w:rPr>
            <w:rStyle w:val="Hipervnculo"/>
            <w:bCs/>
          </w:rPr>
          <w:delText>SIÓN JPG</w:delText>
        </w:r>
        <w:r w:rsidDel="00FA0EEB">
          <w:rPr>
            <w:webHidden/>
          </w:rPr>
          <w:tab/>
          <w:delText>28</w:delText>
        </w:r>
      </w:del>
    </w:p>
    <w:p w14:paraId="7E8A4288" w14:textId="77777777" w:rsidR="00EB4ED5" w:rsidDel="00FA0EEB" w:rsidRDefault="00EB4ED5">
      <w:pPr>
        <w:pStyle w:val="TDC2"/>
        <w:rPr>
          <w:del w:id="283" w:author="Maria Solana Gonzalez" w:date="2017-05-29T23:11:00Z"/>
          <w:rFonts w:asciiTheme="minorHAnsi" w:eastAsiaTheme="minorEastAsia" w:hAnsiTheme="minorHAnsi" w:cstheme="minorBidi"/>
          <w:smallCaps w:val="0"/>
          <w:sz w:val="24"/>
          <w:szCs w:val="24"/>
          <w:lang w:eastAsia="es-ES_tradnl"/>
        </w:rPr>
      </w:pPr>
      <w:del w:id="284" w:author="Maria Solana Gonzalez" w:date="2017-05-29T23:11:00Z">
        <w:r w:rsidRPr="00FA0EEB" w:rsidDel="00FA0EEB">
          <w:rPr>
            <w:rStyle w:val="Hipervnculo"/>
            <w:bCs/>
          </w:rPr>
          <w:delText>4.1 Estándar JPEG</w:delText>
        </w:r>
        <w:r w:rsidDel="00FA0EEB">
          <w:rPr>
            <w:webHidden/>
          </w:rPr>
          <w:tab/>
          <w:delText>28</w:delText>
        </w:r>
      </w:del>
    </w:p>
    <w:p w14:paraId="19275CBC" w14:textId="77777777" w:rsidR="00EB4ED5" w:rsidDel="00FA0EEB" w:rsidRDefault="00EB4ED5">
      <w:pPr>
        <w:pStyle w:val="TDC2"/>
        <w:rPr>
          <w:del w:id="285" w:author="Maria Solana Gonzalez" w:date="2017-05-29T23:11:00Z"/>
          <w:rFonts w:asciiTheme="minorHAnsi" w:eastAsiaTheme="minorEastAsia" w:hAnsiTheme="minorHAnsi" w:cstheme="minorBidi"/>
          <w:smallCaps w:val="0"/>
          <w:sz w:val="24"/>
          <w:szCs w:val="24"/>
          <w:lang w:eastAsia="es-ES_tradnl"/>
        </w:rPr>
      </w:pPr>
      <w:del w:id="286" w:author="Maria Solana Gonzalez" w:date="2017-05-29T23:11:00Z">
        <w:r w:rsidRPr="00FA0EEB" w:rsidDel="00FA0EEB">
          <w:rPr>
            <w:rStyle w:val="Hipervnculo"/>
            <w:bCs/>
          </w:rPr>
          <w:delText>4.2 Integridad de imagen JPEG</w:delText>
        </w:r>
        <w:r w:rsidDel="00FA0EEB">
          <w:rPr>
            <w:webHidden/>
          </w:rPr>
          <w:tab/>
          <w:delText>28</w:delText>
        </w:r>
      </w:del>
    </w:p>
    <w:p w14:paraId="161D5F8E" w14:textId="77777777" w:rsidR="00EB4ED5" w:rsidDel="00FA0EEB" w:rsidRDefault="00EB4ED5">
      <w:pPr>
        <w:pStyle w:val="TDC2"/>
        <w:rPr>
          <w:del w:id="287" w:author="Maria Solana Gonzalez" w:date="2017-05-29T23:11:00Z"/>
          <w:rFonts w:asciiTheme="minorHAnsi" w:eastAsiaTheme="minorEastAsia" w:hAnsiTheme="minorHAnsi" w:cstheme="minorBidi"/>
          <w:smallCaps w:val="0"/>
          <w:sz w:val="24"/>
          <w:szCs w:val="24"/>
          <w:lang w:eastAsia="es-ES_tradnl"/>
        </w:rPr>
      </w:pPr>
      <w:del w:id="288" w:author="Maria Solana Gonzalez" w:date="2017-05-29T23:11:00Z">
        <w:r w:rsidRPr="00FA0EEB" w:rsidDel="00FA0EEB">
          <w:rPr>
            <w:rStyle w:val="Hipervnculo"/>
            <w:bCs/>
          </w:rPr>
          <w:delText>4</w:delText>
        </w:r>
        <w:r w:rsidRPr="006078CB" w:rsidDel="00FA0EEB">
          <w:rPr>
            <w:rStyle w:val="Hipervnculo"/>
            <w:bCs/>
          </w:rPr>
          <w:delText>.3 Otros formatos</w:delText>
        </w:r>
        <w:r w:rsidDel="00FA0EEB">
          <w:rPr>
            <w:webHidden/>
          </w:rPr>
          <w:tab/>
          <w:delText>28</w:delText>
        </w:r>
      </w:del>
    </w:p>
    <w:p w14:paraId="7FE79A75" w14:textId="77777777" w:rsidR="00EB4ED5" w:rsidDel="00FA0EEB" w:rsidRDefault="00EB4ED5">
      <w:pPr>
        <w:pStyle w:val="TDC2"/>
        <w:rPr>
          <w:del w:id="289" w:author="Maria Solana Gonzalez" w:date="2017-05-29T23:11:00Z"/>
          <w:rFonts w:asciiTheme="minorHAnsi" w:eastAsiaTheme="minorEastAsia" w:hAnsiTheme="minorHAnsi" w:cstheme="minorBidi"/>
          <w:smallCaps w:val="0"/>
          <w:sz w:val="24"/>
          <w:szCs w:val="24"/>
          <w:lang w:eastAsia="es-ES_tradnl"/>
        </w:rPr>
      </w:pPr>
      <w:del w:id="290" w:author="Maria Solana Gonzalez" w:date="2017-05-29T23:11:00Z">
        <w:r w:rsidRPr="00FA0EEB" w:rsidDel="00FA0EEB">
          <w:rPr>
            <w:rStyle w:val="Hipervnculo"/>
            <w:bCs/>
          </w:rPr>
          <w:delText>4.4 Técnicas que emplean formato JPEG</w:delText>
        </w:r>
        <w:r w:rsidDel="00FA0EEB">
          <w:rPr>
            <w:webHidden/>
          </w:rPr>
          <w:tab/>
          <w:delText>28</w:delText>
        </w:r>
      </w:del>
    </w:p>
    <w:p w14:paraId="2935CF71" w14:textId="77777777" w:rsidR="0091210C" w:rsidDel="00FA0EEB" w:rsidRDefault="0091210C">
      <w:pPr>
        <w:pStyle w:val="TDC1"/>
        <w:rPr>
          <w:del w:id="291" w:author="Maria Solana Gonzalez" w:date="2017-05-29T23:11:00Z"/>
          <w:rFonts w:asciiTheme="minorHAnsi" w:eastAsiaTheme="minorEastAsia" w:hAnsiTheme="minorHAnsi" w:cstheme="minorBidi"/>
          <w:b w:val="0"/>
          <w:caps w:val="0"/>
          <w:sz w:val="24"/>
          <w:szCs w:val="24"/>
          <w:lang w:eastAsia="es-ES_tradnl"/>
        </w:rPr>
      </w:pPr>
      <w:del w:id="292" w:author="Maria Solana Gonzalez" w:date="2017-05-29T23:11:00Z">
        <w:r w:rsidRPr="00EB4ED5" w:rsidDel="00FA0EEB">
          <w:rPr>
            <w:rPrChange w:id="293" w:author="Pablo Blanco Peris" w:date="2017-05-24T18:33:00Z">
              <w:rPr>
                <w:rStyle w:val="Hipervnculo"/>
              </w:rPr>
            </w:rPrChange>
          </w:rPr>
          <w:delText>1.</w:delText>
        </w:r>
        <w:r w:rsidDel="00FA0EEB">
          <w:rPr>
            <w:rFonts w:asciiTheme="minorHAnsi" w:eastAsiaTheme="minorEastAsia" w:hAnsiTheme="minorHAnsi" w:cstheme="minorBidi"/>
            <w:b w:val="0"/>
            <w:caps w:val="0"/>
            <w:sz w:val="24"/>
            <w:szCs w:val="24"/>
            <w:lang w:eastAsia="es-ES_tradnl"/>
          </w:rPr>
          <w:tab/>
        </w:r>
        <w:r w:rsidRPr="00EB4ED5" w:rsidDel="00FA0EEB">
          <w:rPr>
            <w:rPrChange w:id="294" w:author="Pablo Blanco Peris" w:date="2017-05-24T18:33:00Z">
              <w:rPr>
                <w:rStyle w:val="Hipervnculo"/>
              </w:rPr>
            </w:rPrChange>
          </w:rPr>
          <w:delText>Introducción</w:delText>
        </w:r>
        <w:r w:rsidDel="00FA0EEB">
          <w:rPr>
            <w:webHidden/>
          </w:rPr>
          <w:tab/>
          <w:delText>1</w:delText>
        </w:r>
      </w:del>
    </w:p>
    <w:p w14:paraId="1063DF7F" w14:textId="77777777" w:rsidR="0091210C" w:rsidDel="00FA0EEB" w:rsidRDefault="0091210C">
      <w:pPr>
        <w:pStyle w:val="TDC2"/>
        <w:rPr>
          <w:del w:id="295" w:author="Maria Solana Gonzalez" w:date="2017-05-29T23:11:00Z"/>
          <w:rFonts w:asciiTheme="minorHAnsi" w:eastAsiaTheme="minorEastAsia" w:hAnsiTheme="minorHAnsi" w:cstheme="minorBidi"/>
          <w:smallCaps w:val="0"/>
          <w:sz w:val="24"/>
          <w:szCs w:val="24"/>
          <w:lang w:eastAsia="es-ES_tradnl"/>
        </w:rPr>
      </w:pPr>
      <w:del w:id="296" w:author="Maria Solana Gonzalez" w:date="2017-05-29T23:11:00Z">
        <w:r w:rsidRPr="00EB4ED5" w:rsidDel="00FA0EEB">
          <w:rPr>
            <w:rPrChange w:id="297" w:author="Pablo Blanco Peris" w:date="2017-05-24T18:33:00Z">
              <w:rPr>
                <w:rStyle w:val="Hipervnculo"/>
              </w:rPr>
            </w:rPrChange>
          </w:rPr>
          <w:delText>1.1.</w:delText>
        </w:r>
        <w:r w:rsidDel="00FA0EEB">
          <w:rPr>
            <w:rFonts w:asciiTheme="minorHAnsi" w:eastAsiaTheme="minorEastAsia" w:hAnsiTheme="minorHAnsi" w:cstheme="minorBidi"/>
            <w:smallCaps w:val="0"/>
            <w:sz w:val="24"/>
            <w:szCs w:val="24"/>
            <w:lang w:eastAsia="es-ES_tradnl"/>
          </w:rPr>
          <w:tab/>
        </w:r>
        <w:r w:rsidRPr="00EB4ED5" w:rsidDel="00FA0EEB">
          <w:rPr>
            <w:rPrChange w:id="298" w:author="Pablo Blanco Peris" w:date="2017-05-24T18:33:00Z">
              <w:rPr>
                <w:rStyle w:val="Hipervnculo"/>
              </w:rPr>
            </w:rPrChange>
          </w:rPr>
          <w:delText>Motivación</w:delText>
        </w:r>
        <w:r w:rsidDel="00FA0EEB">
          <w:rPr>
            <w:webHidden/>
          </w:rPr>
          <w:tab/>
          <w:delText>1</w:delText>
        </w:r>
      </w:del>
    </w:p>
    <w:p w14:paraId="6281BC83" w14:textId="77777777" w:rsidR="0091210C" w:rsidDel="00FA0EEB" w:rsidRDefault="0091210C">
      <w:pPr>
        <w:pStyle w:val="TDC2"/>
        <w:rPr>
          <w:del w:id="299" w:author="Maria Solana Gonzalez" w:date="2017-05-29T23:11:00Z"/>
          <w:rFonts w:asciiTheme="minorHAnsi" w:eastAsiaTheme="minorEastAsia" w:hAnsiTheme="minorHAnsi" w:cstheme="minorBidi"/>
          <w:smallCaps w:val="0"/>
          <w:sz w:val="24"/>
          <w:szCs w:val="24"/>
          <w:lang w:eastAsia="es-ES_tradnl"/>
        </w:rPr>
      </w:pPr>
      <w:del w:id="300" w:author="Maria Solana Gonzalez" w:date="2017-05-29T23:11:00Z">
        <w:r w:rsidRPr="00EB4ED5" w:rsidDel="00FA0EEB">
          <w:rPr>
            <w:rPrChange w:id="301" w:author="Pablo Blanco Peris" w:date="2017-05-24T18:33:00Z">
              <w:rPr>
                <w:rStyle w:val="Hipervnculo"/>
              </w:rPr>
            </w:rPrChange>
          </w:rPr>
          <w:delText>1.2.</w:delText>
        </w:r>
        <w:r w:rsidDel="00FA0EEB">
          <w:rPr>
            <w:rFonts w:asciiTheme="minorHAnsi" w:eastAsiaTheme="minorEastAsia" w:hAnsiTheme="minorHAnsi" w:cstheme="minorBidi"/>
            <w:smallCaps w:val="0"/>
            <w:sz w:val="24"/>
            <w:szCs w:val="24"/>
            <w:lang w:eastAsia="es-ES_tradnl"/>
          </w:rPr>
          <w:tab/>
        </w:r>
        <w:r w:rsidRPr="00EB4ED5" w:rsidDel="00FA0EEB">
          <w:rPr>
            <w:rPrChange w:id="302" w:author="Pablo Blanco Peris" w:date="2017-05-24T18:33:00Z">
              <w:rPr>
                <w:rStyle w:val="Hipervnculo"/>
              </w:rPr>
            </w:rPrChange>
          </w:rPr>
          <w:delText>Objetivos</w:delText>
        </w:r>
        <w:r w:rsidDel="00FA0EEB">
          <w:rPr>
            <w:webHidden/>
          </w:rPr>
          <w:tab/>
          <w:delText>1</w:delText>
        </w:r>
      </w:del>
    </w:p>
    <w:p w14:paraId="2629E254" w14:textId="77777777" w:rsidR="0091210C" w:rsidDel="00FA0EEB" w:rsidRDefault="0091210C">
      <w:pPr>
        <w:pStyle w:val="TDC2"/>
        <w:rPr>
          <w:del w:id="303" w:author="Maria Solana Gonzalez" w:date="2017-05-29T23:11:00Z"/>
          <w:rFonts w:asciiTheme="minorHAnsi" w:eastAsiaTheme="minorEastAsia" w:hAnsiTheme="minorHAnsi" w:cstheme="minorBidi"/>
          <w:smallCaps w:val="0"/>
          <w:sz w:val="24"/>
          <w:szCs w:val="24"/>
          <w:lang w:eastAsia="es-ES_tradnl"/>
        </w:rPr>
      </w:pPr>
      <w:del w:id="304" w:author="Maria Solana Gonzalez" w:date="2017-05-29T23:11:00Z">
        <w:r w:rsidRPr="00EB4ED5" w:rsidDel="00FA0EEB">
          <w:rPr>
            <w:rPrChange w:id="305" w:author="Pablo Blanco Peris" w:date="2017-05-24T18:33:00Z">
              <w:rPr>
                <w:rStyle w:val="Hipervnculo"/>
              </w:rPr>
            </w:rPrChange>
          </w:rPr>
          <w:delText>1.3.</w:delText>
        </w:r>
        <w:r w:rsidDel="00FA0EEB">
          <w:rPr>
            <w:rFonts w:asciiTheme="minorHAnsi" w:eastAsiaTheme="minorEastAsia" w:hAnsiTheme="minorHAnsi" w:cstheme="minorBidi"/>
            <w:smallCaps w:val="0"/>
            <w:sz w:val="24"/>
            <w:szCs w:val="24"/>
            <w:lang w:eastAsia="es-ES_tradnl"/>
          </w:rPr>
          <w:tab/>
        </w:r>
        <w:r w:rsidRPr="00EB4ED5" w:rsidDel="00FA0EEB">
          <w:rPr>
            <w:rPrChange w:id="306" w:author="Pablo Blanco Peris" w:date="2017-05-24T18:33:00Z">
              <w:rPr>
                <w:rStyle w:val="Hipervnculo"/>
              </w:rPr>
            </w:rPrChange>
          </w:rPr>
          <w:delText>Plan de Trabajo</w:delText>
        </w:r>
        <w:r w:rsidDel="00FA0EEB">
          <w:rPr>
            <w:webHidden/>
          </w:rPr>
          <w:tab/>
          <w:delText>2</w:delText>
        </w:r>
      </w:del>
    </w:p>
    <w:p w14:paraId="2FDC8A35" w14:textId="77777777" w:rsidR="0091210C" w:rsidDel="00FA0EEB" w:rsidRDefault="0091210C">
      <w:pPr>
        <w:pStyle w:val="TDC2"/>
        <w:rPr>
          <w:del w:id="307" w:author="Maria Solana Gonzalez" w:date="2017-05-29T23:11:00Z"/>
          <w:rFonts w:asciiTheme="minorHAnsi" w:eastAsiaTheme="minorEastAsia" w:hAnsiTheme="minorHAnsi" w:cstheme="minorBidi"/>
          <w:smallCaps w:val="0"/>
          <w:sz w:val="24"/>
          <w:szCs w:val="24"/>
          <w:lang w:eastAsia="es-ES_tradnl"/>
        </w:rPr>
      </w:pPr>
      <w:del w:id="308" w:author="Maria Solana Gonzalez" w:date="2017-05-29T23:11:00Z">
        <w:r w:rsidRPr="00EB4ED5" w:rsidDel="00FA0EEB">
          <w:rPr>
            <w:rPrChange w:id="309" w:author="Pablo Blanco Peris" w:date="2017-05-24T18:33:00Z">
              <w:rPr>
                <w:rStyle w:val="Hipervnculo"/>
              </w:rPr>
            </w:rPrChange>
          </w:rPr>
          <w:delText>1.4.</w:delText>
        </w:r>
        <w:r w:rsidDel="00FA0EEB">
          <w:rPr>
            <w:rFonts w:asciiTheme="minorHAnsi" w:eastAsiaTheme="minorEastAsia" w:hAnsiTheme="minorHAnsi" w:cstheme="minorBidi"/>
            <w:smallCaps w:val="0"/>
            <w:sz w:val="24"/>
            <w:szCs w:val="24"/>
            <w:lang w:eastAsia="es-ES_tradnl"/>
          </w:rPr>
          <w:tab/>
        </w:r>
        <w:r w:rsidRPr="00EB4ED5" w:rsidDel="00FA0EEB">
          <w:rPr>
            <w:rPrChange w:id="310" w:author="Pablo Blanco Peris" w:date="2017-05-24T18:33:00Z">
              <w:rPr>
                <w:rStyle w:val="Hipervnculo"/>
              </w:rPr>
            </w:rPrChange>
          </w:rPr>
          <w:delText>Estructura de la memoria</w:delText>
        </w:r>
        <w:r w:rsidDel="00FA0EEB">
          <w:rPr>
            <w:webHidden/>
          </w:rPr>
          <w:tab/>
          <w:delText>4</w:delText>
        </w:r>
      </w:del>
    </w:p>
    <w:p w14:paraId="3AAED6FD" w14:textId="77777777" w:rsidR="0091210C" w:rsidDel="00FA0EEB" w:rsidRDefault="0091210C">
      <w:pPr>
        <w:pStyle w:val="TDC1"/>
        <w:rPr>
          <w:del w:id="311" w:author="Maria Solana Gonzalez" w:date="2017-05-29T23:11:00Z"/>
          <w:rFonts w:asciiTheme="minorHAnsi" w:eastAsiaTheme="minorEastAsia" w:hAnsiTheme="minorHAnsi" w:cstheme="minorBidi"/>
          <w:b w:val="0"/>
          <w:caps w:val="0"/>
          <w:sz w:val="24"/>
          <w:szCs w:val="24"/>
          <w:lang w:eastAsia="es-ES_tradnl"/>
        </w:rPr>
      </w:pPr>
      <w:del w:id="312" w:author="Maria Solana Gonzalez" w:date="2017-05-29T23:11:00Z">
        <w:r w:rsidRPr="00EB4ED5" w:rsidDel="00FA0EEB">
          <w:rPr>
            <w:rPrChange w:id="313" w:author="Pablo Blanco Peris" w:date="2017-05-24T18:33:00Z">
              <w:rPr>
                <w:rStyle w:val="Hipervnculo"/>
                <w:bCs/>
              </w:rPr>
            </w:rPrChange>
          </w:rPr>
          <w:delText>1.</w:delText>
        </w:r>
        <w:r w:rsidDel="00FA0EEB">
          <w:rPr>
            <w:rFonts w:asciiTheme="minorHAnsi" w:eastAsiaTheme="minorEastAsia" w:hAnsiTheme="minorHAnsi" w:cstheme="minorBidi"/>
            <w:b w:val="0"/>
            <w:caps w:val="0"/>
            <w:sz w:val="24"/>
            <w:szCs w:val="24"/>
            <w:lang w:eastAsia="es-ES_tradnl"/>
          </w:rPr>
          <w:tab/>
        </w:r>
        <w:r w:rsidRPr="00EB4ED5" w:rsidDel="00FA0EEB">
          <w:rPr>
            <w:rPrChange w:id="314" w:author="Pablo Blanco Peris" w:date="2017-05-24T18:33:00Z">
              <w:rPr>
                <w:rStyle w:val="Hipervnculo"/>
                <w:bCs/>
              </w:rPr>
            </w:rPrChange>
          </w:rPr>
          <w:delText>INTRODUCCIÓN AL ANÁLISIS FORENSE DE IMÁGENES DIGITALES</w:delText>
        </w:r>
        <w:r w:rsidDel="00FA0EEB">
          <w:rPr>
            <w:webHidden/>
          </w:rPr>
          <w:tab/>
          <w:delText>6</w:delText>
        </w:r>
      </w:del>
    </w:p>
    <w:p w14:paraId="607A898A" w14:textId="77777777" w:rsidR="0091210C" w:rsidDel="00FA0EEB" w:rsidRDefault="0091210C">
      <w:pPr>
        <w:pStyle w:val="TDC2"/>
        <w:rPr>
          <w:del w:id="315" w:author="Maria Solana Gonzalez" w:date="2017-05-29T23:11:00Z"/>
          <w:rFonts w:asciiTheme="minorHAnsi" w:eastAsiaTheme="minorEastAsia" w:hAnsiTheme="minorHAnsi" w:cstheme="minorBidi"/>
          <w:smallCaps w:val="0"/>
          <w:sz w:val="24"/>
          <w:szCs w:val="24"/>
          <w:lang w:eastAsia="es-ES_tradnl"/>
        </w:rPr>
      </w:pPr>
      <w:del w:id="316" w:author="Maria Solana Gonzalez" w:date="2017-05-29T23:11:00Z">
        <w:r w:rsidRPr="00EB4ED5" w:rsidDel="00FA0EEB">
          <w:rPr>
            <w:rPrChange w:id="317" w:author="Pablo Blanco Peris" w:date="2017-05-24T18:33:00Z">
              <w:rPr>
                <w:rStyle w:val="Hipervnculo"/>
                <w:bCs/>
                <w:iCs/>
              </w:rPr>
            </w:rPrChange>
          </w:rPr>
          <w:delText>1.1.</w:delText>
        </w:r>
        <w:r w:rsidDel="00FA0EEB">
          <w:rPr>
            <w:rFonts w:asciiTheme="minorHAnsi" w:eastAsiaTheme="minorEastAsia" w:hAnsiTheme="minorHAnsi" w:cstheme="minorBidi"/>
            <w:smallCaps w:val="0"/>
            <w:sz w:val="24"/>
            <w:szCs w:val="24"/>
            <w:lang w:eastAsia="es-ES_tradnl"/>
          </w:rPr>
          <w:tab/>
        </w:r>
        <w:r w:rsidRPr="00EB4ED5" w:rsidDel="00FA0EEB">
          <w:rPr>
            <w:rPrChange w:id="318" w:author="Pablo Blanco Peris" w:date="2017-05-24T18:33:00Z">
              <w:rPr>
                <w:rStyle w:val="Hipervnculo"/>
                <w:bCs/>
                <w:iCs/>
              </w:rPr>
            </w:rPrChange>
          </w:rPr>
          <w:delText>Falsificación</w:delText>
        </w:r>
        <w:r w:rsidDel="00FA0EEB">
          <w:rPr>
            <w:webHidden/>
          </w:rPr>
          <w:tab/>
          <w:delText>7</w:delText>
        </w:r>
      </w:del>
    </w:p>
    <w:p w14:paraId="57FB66F9" w14:textId="77777777" w:rsidR="0091210C" w:rsidDel="00FA0EEB" w:rsidRDefault="0091210C">
      <w:pPr>
        <w:pStyle w:val="TDC1"/>
        <w:rPr>
          <w:del w:id="319" w:author="Maria Solana Gonzalez" w:date="2017-05-29T23:11:00Z"/>
          <w:rFonts w:asciiTheme="minorHAnsi" w:eastAsiaTheme="minorEastAsia" w:hAnsiTheme="minorHAnsi" w:cstheme="minorBidi"/>
          <w:b w:val="0"/>
          <w:caps w:val="0"/>
          <w:sz w:val="24"/>
          <w:szCs w:val="24"/>
          <w:lang w:eastAsia="es-ES_tradnl"/>
        </w:rPr>
      </w:pPr>
      <w:del w:id="320" w:author="Maria Solana Gonzalez" w:date="2017-05-29T23:11:00Z">
        <w:r w:rsidRPr="00EB4ED5" w:rsidDel="00FA0EEB">
          <w:rPr>
            <w:rPrChange w:id="321" w:author="Pablo Blanco Peris" w:date="2017-05-24T18:33:00Z">
              <w:rPr>
                <w:rStyle w:val="Hipervnculo"/>
                <w:bCs/>
              </w:rPr>
            </w:rPrChange>
          </w:rPr>
          <w:delText>2.</w:delText>
        </w:r>
        <w:r w:rsidDel="00FA0EEB">
          <w:rPr>
            <w:rFonts w:asciiTheme="minorHAnsi" w:eastAsiaTheme="minorEastAsia" w:hAnsiTheme="minorHAnsi" w:cstheme="minorBidi"/>
            <w:b w:val="0"/>
            <w:caps w:val="0"/>
            <w:sz w:val="24"/>
            <w:szCs w:val="24"/>
            <w:lang w:eastAsia="es-ES_tradnl"/>
          </w:rPr>
          <w:tab/>
        </w:r>
        <w:r w:rsidRPr="00EB4ED5" w:rsidDel="00FA0EEB">
          <w:rPr>
            <w:rPrChange w:id="322" w:author="Pablo Blanco Peris" w:date="2017-05-24T18:33:00Z">
              <w:rPr>
                <w:rStyle w:val="Hipervnculo"/>
                <w:bCs/>
              </w:rPr>
            </w:rPrChange>
          </w:rPr>
          <w:delText>ANÁLISIS FORENSE DE IMÁGENES DIGITALES</w:delText>
        </w:r>
        <w:r w:rsidDel="00FA0EEB">
          <w:rPr>
            <w:webHidden/>
          </w:rPr>
          <w:tab/>
          <w:delText>10</w:delText>
        </w:r>
      </w:del>
    </w:p>
    <w:p w14:paraId="62AA3140" w14:textId="77777777" w:rsidR="0091210C" w:rsidDel="00FA0EEB" w:rsidRDefault="0091210C">
      <w:pPr>
        <w:pStyle w:val="TDC2"/>
        <w:rPr>
          <w:del w:id="323" w:author="Maria Solana Gonzalez" w:date="2017-05-29T23:11:00Z"/>
          <w:rFonts w:asciiTheme="minorHAnsi" w:eastAsiaTheme="minorEastAsia" w:hAnsiTheme="minorHAnsi" w:cstheme="minorBidi"/>
          <w:smallCaps w:val="0"/>
          <w:sz w:val="24"/>
          <w:szCs w:val="24"/>
          <w:lang w:eastAsia="es-ES_tradnl"/>
        </w:rPr>
      </w:pPr>
      <w:del w:id="324" w:author="Maria Solana Gonzalez" w:date="2017-05-29T23:11:00Z">
        <w:r w:rsidRPr="00EB4ED5" w:rsidDel="00FA0EEB">
          <w:rPr>
            <w:rPrChange w:id="325" w:author="Pablo Blanco Peris" w:date="2017-05-24T18:33:00Z">
              <w:rPr>
                <w:rStyle w:val="Hipervnculo"/>
                <w:bCs/>
              </w:rPr>
            </w:rPrChange>
          </w:rPr>
          <w:delText>2.1.</w:delText>
        </w:r>
        <w:r w:rsidDel="00FA0EEB">
          <w:rPr>
            <w:rFonts w:asciiTheme="minorHAnsi" w:eastAsiaTheme="minorEastAsia" w:hAnsiTheme="minorHAnsi" w:cstheme="minorBidi"/>
            <w:smallCaps w:val="0"/>
            <w:sz w:val="24"/>
            <w:szCs w:val="24"/>
            <w:lang w:eastAsia="es-ES_tradnl"/>
          </w:rPr>
          <w:tab/>
        </w:r>
        <w:r w:rsidRPr="00EB4ED5" w:rsidDel="00FA0EEB">
          <w:rPr>
            <w:rPrChange w:id="326" w:author="Pablo Blanco Peris" w:date="2017-05-24T18:33:00Z">
              <w:rPr>
                <w:rStyle w:val="Hipervnculo"/>
                <w:bCs/>
              </w:rPr>
            </w:rPrChange>
          </w:rPr>
          <w:delText>Formación de una imagen digital</w:delText>
        </w:r>
        <w:r w:rsidDel="00FA0EEB">
          <w:rPr>
            <w:webHidden/>
          </w:rPr>
          <w:tab/>
          <w:delText>10</w:delText>
        </w:r>
      </w:del>
    </w:p>
    <w:p w14:paraId="36305970" w14:textId="77777777" w:rsidR="0091210C" w:rsidDel="00FA0EEB" w:rsidRDefault="0091210C">
      <w:pPr>
        <w:pStyle w:val="TDC2"/>
        <w:rPr>
          <w:del w:id="327" w:author="Maria Solana Gonzalez" w:date="2017-05-29T23:11:00Z"/>
          <w:rFonts w:asciiTheme="minorHAnsi" w:eastAsiaTheme="minorEastAsia" w:hAnsiTheme="minorHAnsi" w:cstheme="minorBidi"/>
          <w:smallCaps w:val="0"/>
          <w:sz w:val="24"/>
          <w:szCs w:val="24"/>
          <w:lang w:eastAsia="es-ES_tradnl"/>
        </w:rPr>
      </w:pPr>
      <w:del w:id="328" w:author="Maria Solana Gonzalez" w:date="2017-05-29T23:11:00Z">
        <w:r w:rsidRPr="00EB4ED5" w:rsidDel="00FA0EEB">
          <w:rPr>
            <w:rPrChange w:id="329" w:author="Pablo Blanco Peris" w:date="2017-05-24T18:33:00Z">
              <w:rPr>
                <w:rStyle w:val="Hipervnculo"/>
                <w:bCs/>
              </w:rPr>
            </w:rPrChange>
          </w:rPr>
          <w:delText>2.2.</w:delText>
        </w:r>
        <w:r w:rsidDel="00FA0EEB">
          <w:rPr>
            <w:rFonts w:asciiTheme="minorHAnsi" w:eastAsiaTheme="minorEastAsia" w:hAnsiTheme="minorHAnsi" w:cstheme="minorBidi"/>
            <w:smallCaps w:val="0"/>
            <w:sz w:val="24"/>
            <w:szCs w:val="24"/>
            <w:lang w:eastAsia="es-ES_tradnl"/>
          </w:rPr>
          <w:tab/>
        </w:r>
        <w:r w:rsidRPr="00EB4ED5" w:rsidDel="00FA0EEB">
          <w:rPr>
            <w:rPrChange w:id="330" w:author="Pablo Blanco Peris" w:date="2017-05-24T18:33:00Z">
              <w:rPr>
                <w:rStyle w:val="Hipervnculo"/>
                <w:bCs/>
              </w:rPr>
            </w:rPrChange>
          </w:rPr>
          <w:delText>Filtros de color</w:delText>
        </w:r>
        <w:r w:rsidDel="00FA0EEB">
          <w:rPr>
            <w:webHidden/>
          </w:rPr>
          <w:tab/>
          <w:delText>12</w:delText>
        </w:r>
      </w:del>
    </w:p>
    <w:p w14:paraId="77E3FAD2" w14:textId="77777777" w:rsidR="0091210C" w:rsidDel="00FA0EEB" w:rsidRDefault="0091210C">
      <w:pPr>
        <w:pStyle w:val="TDC2"/>
        <w:rPr>
          <w:del w:id="331" w:author="Maria Solana Gonzalez" w:date="2017-05-29T23:11:00Z"/>
          <w:rFonts w:asciiTheme="minorHAnsi" w:eastAsiaTheme="minorEastAsia" w:hAnsiTheme="minorHAnsi" w:cstheme="minorBidi"/>
          <w:smallCaps w:val="0"/>
          <w:sz w:val="24"/>
          <w:szCs w:val="24"/>
          <w:lang w:eastAsia="es-ES_tradnl"/>
        </w:rPr>
      </w:pPr>
      <w:del w:id="332" w:author="Maria Solana Gonzalez" w:date="2017-05-29T23:11:00Z">
        <w:r w:rsidRPr="00EB4ED5" w:rsidDel="00FA0EEB">
          <w:rPr>
            <w:rPrChange w:id="333" w:author="Pablo Blanco Peris" w:date="2017-05-24T18:33:00Z">
              <w:rPr>
                <w:rStyle w:val="Hipervnculo"/>
                <w:bCs/>
              </w:rPr>
            </w:rPrChange>
          </w:rPr>
          <w:delText>2.3.</w:delText>
        </w:r>
        <w:r w:rsidDel="00FA0EEB">
          <w:rPr>
            <w:rFonts w:asciiTheme="minorHAnsi" w:eastAsiaTheme="minorEastAsia" w:hAnsiTheme="minorHAnsi" w:cstheme="minorBidi"/>
            <w:smallCaps w:val="0"/>
            <w:sz w:val="24"/>
            <w:szCs w:val="24"/>
            <w:lang w:eastAsia="es-ES_tradnl"/>
          </w:rPr>
          <w:tab/>
        </w:r>
        <w:r w:rsidRPr="00EB4ED5" w:rsidDel="00FA0EEB">
          <w:rPr>
            <w:rPrChange w:id="334" w:author="Pablo Blanco Peris" w:date="2017-05-24T18:33:00Z">
              <w:rPr>
                <w:rStyle w:val="Hipervnculo"/>
                <w:bCs/>
              </w:rPr>
            </w:rPrChange>
          </w:rPr>
          <w:delText>Tipos de sensores</w:delText>
        </w:r>
        <w:r w:rsidDel="00FA0EEB">
          <w:rPr>
            <w:webHidden/>
          </w:rPr>
          <w:tab/>
          <w:delText>12</w:delText>
        </w:r>
      </w:del>
    </w:p>
    <w:p w14:paraId="001A4207" w14:textId="77777777" w:rsidR="0091210C" w:rsidDel="00FA0EEB" w:rsidRDefault="0091210C">
      <w:pPr>
        <w:pStyle w:val="TDC3"/>
        <w:rPr>
          <w:del w:id="335" w:author="Maria Solana Gonzalez" w:date="2017-05-29T23:11:00Z"/>
          <w:rFonts w:asciiTheme="minorHAnsi" w:eastAsiaTheme="minorEastAsia" w:hAnsiTheme="minorHAnsi" w:cstheme="minorBidi"/>
          <w:sz w:val="24"/>
          <w:szCs w:val="24"/>
          <w:lang w:eastAsia="es-ES_tradnl"/>
        </w:rPr>
      </w:pPr>
      <w:del w:id="336" w:author="Maria Solana Gonzalez" w:date="2017-05-29T23:11:00Z">
        <w:r w:rsidRPr="00EB4ED5" w:rsidDel="00FA0EEB">
          <w:rPr>
            <w:rPrChange w:id="337" w:author="Pablo Blanco Peris" w:date="2017-05-24T18:33:00Z">
              <w:rPr>
                <w:rStyle w:val="Hipervnculo"/>
              </w:rPr>
            </w:rPrChange>
          </w:rPr>
          <w:delText>2.3.1.</w:delText>
        </w:r>
        <w:r w:rsidDel="00FA0EEB">
          <w:rPr>
            <w:rFonts w:asciiTheme="minorHAnsi" w:eastAsiaTheme="minorEastAsia" w:hAnsiTheme="minorHAnsi" w:cstheme="minorBidi"/>
            <w:sz w:val="24"/>
            <w:szCs w:val="24"/>
            <w:lang w:eastAsia="es-ES_tradnl"/>
          </w:rPr>
          <w:tab/>
        </w:r>
        <w:r w:rsidRPr="00EB4ED5" w:rsidDel="00FA0EEB">
          <w:rPr>
            <w:rPrChange w:id="338" w:author="Pablo Blanco Peris" w:date="2017-05-24T18:33:00Z">
              <w:rPr>
                <w:rStyle w:val="Hipervnculo"/>
              </w:rPr>
            </w:rPrChange>
          </w:rPr>
          <w:delText>Sensores CCD</w:delText>
        </w:r>
        <w:r w:rsidDel="00FA0EEB">
          <w:rPr>
            <w:webHidden/>
          </w:rPr>
          <w:tab/>
          <w:delText>13</w:delText>
        </w:r>
      </w:del>
    </w:p>
    <w:p w14:paraId="0A63C436" w14:textId="77777777" w:rsidR="0091210C" w:rsidDel="00FA0EEB" w:rsidRDefault="0091210C">
      <w:pPr>
        <w:pStyle w:val="TDC3"/>
        <w:rPr>
          <w:del w:id="339" w:author="Maria Solana Gonzalez" w:date="2017-05-29T23:11:00Z"/>
          <w:rFonts w:asciiTheme="minorHAnsi" w:eastAsiaTheme="minorEastAsia" w:hAnsiTheme="minorHAnsi" w:cstheme="minorBidi"/>
          <w:sz w:val="24"/>
          <w:szCs w:val="24"/>
          <w:lang w:eastAsia="es-ES_tradnl"/>
        </w:rPr>
      </w:pPr>
      <w:del w:id="340" w:author="Maria Solana Gonzalez" w:date="2017-05-29T23:11:00Z">
        <w:r w:rsidRPr="00EB4ED5" w:rsidDel="00FA0EEB">
          <w:rPr>
            <w:rPrChange w:id="341" w:author="Pablo Blanco Peris" w:date="2017-05-24T18:33:00Z">
              <w:rPr>
                <w:rStyle w:val="Hipervnculo"/>
              </w:rPr>
            </w:rPrChange>
          </w:rPr>
          <w:delText>2.3.2.</w:delText>
        </w:r>
        <w:r w:rsidDel="00FA0EEB">
          <w:rPr>
            <w:rFonts w:asciiTheme="minorHAnsi" w:eastAsiaTheme="minorEastAsia" w:hAnsiTheme="minorHAnsi" w:cstheme="minorBidi"/>
            <w:sz w:val="24"/>
            <w:szCs w:val="24"/>
            <w:lang w:eastAsia="es-ES_tradnl"/>
          </w:rPr>
          <w:tab/>
        </w:r>
        <w:r w:rsidRPr="00EB4ED5" w:rsidDel="00FA0EEB">
          <w:rPr>
            <w:rPrChange w:id="342" w:author="Pablo Blanco Peris" w:date="2017-05-24T18:33:00Z">
              <w:rPr>
                <w:rStyle w:val="Hipervnculo"/>
              </w:rPr>
            </w:rPrChange>
          </w:rPr>
          <w:delText>Sensores CMOS</w:delText>
        </w:r>
        <w:r w:rsidDel="00FA0EEB">
          <w:rPr>
            <w:webHidden/>
          </w:rPr>
          <w:tab/>
          <w:delText>13</w:delText>
        </w:r>
      </w:del>
    </w:p>
    <w:p w14:paraId="306B11E7" w14:textId="77777777" w:rsidR="0091210C" w:rsidDel="00FA0EEB" w:rsidRDefault="0091210C">
      <w:pPr>
        <w:pStyle w:val="TDC2"/>
        <w:rPr>
          <w:del w:id="343" w:author="Maria Solana Gonzalez" w:date="2017-05-29T23:11:00Z"/>
          <w:rFonts w:asciiTheme="minorHAnsi" w:eastAsiaTheme="minorEastAsia" w:hAnsiTheme="minorHAnsi" w:cstheme="minorBidi"/>
          <w:smallCaps w:val="0"/>
          <w:sz w:val="24"/>
          <w:szCs w:val="24"/>
          <w:lang w:eastAsia="es-ES_tradnl"/>
        </w:rPr>
      </w:pPr>
      <w:del w:id="344" w:author="Maria Solana Gonzalez" w:date="2017-05-29T23:11:00Z">
        <w:r w:rsidRPr="00EB4ED5" w:rsidDel="00FA0EEB">
          <w:rPr>
            <w:rPrChange w:id="345" w:author="Pablo Blanco Peris" w:date="2017-05-24T18:33:00Z">
              <w:rPr>
                <w:rStyle w:val="Hipervnculo"/>
              </w:rPr>
            </w:rPrChange>
          </w:rPr>
          <w:delText>2.4.</w:delText>
        </w:r>
        <w:r w:rsidDel="00FA0EEB">
          <w:rPr>
            <w:rFonts w:asciiTheme="minorHAnsi" w:eastAsiaTheme="minorEastAsia" w:hAnsiTheme="minorHAnsi" w:cstheme="minorBidi"/>
            <w:smallCaps w:val="0"/>
            <w:sz w:val="24"/>
            <w:szCs w:val="24"/>
            <w:lang w:eastAsia="es-ES_tradnl"/>
          </w:rPr>
          <w:tab/>
        </w:r>
        <w:r w:rsidRPr="00EB4ED5" w:rsidDel="00FA0EEB">
          <w:rPr>
            <w:rPrChange w:id="346" w:author="Pablo Blanco Peris" w:date="2017-05-24T18:33:00Z">
              <w:rPr>
                <w:rStyle w:val="Hipervnculo"/>
                <w:bCs/>
              </w:rPr>
            </w:rPrChange>
          </w:rPr>
          <w:delText>Imperfecciones y ruido de la imagen</w:delText>
        </w:r>
        <w:r w:rsidDel="00FA0EEB">
          <w:rPr>
            <w:webHidden/>
          </w:rPr>
          <w:tab/>
          <w:delText>14</w:delText>
        </w:r>
      </w:del>
    </w:p>
    <w:p w14:paraId="169A9B4F" w14:textId="77777777" w:rsidR="0091210C" w:rsidDel="00FA0EEB" w:rsidRDefault="0091210C">
      <w:pPr>
        <w:pStyle w:val="TDC3"/>
        <w:rPr>
          <w:del w:id="347" w:author="Maria Solana Gonzalez" w:date="2017-05-29T23:11:00Z"/>
          <w:rFonts w:asciiTheme="minorHAnsi" w:eastAsiaTheme="minorEastAsia" w:hAnsiTheme="minorHAnsi" w:cstheme="minorBidi"/>
          <w:sz w:val="24"/>
          <w:szCs w:val="24"/>
          <w:lang w:eastAsia="es-ES_tradnl"/>
        </w:rPr>
      </w:pPr>
      <w:del w:id="348" w:author="Maria Solana Gonzalez" w:date="2017-05-29T23:11:00Z">
        <w:r w:rsidRPr="00EB4ED5" w:rsidDel="00FA0EEB">
          <w:rPr>
            <w:rPrChange w:id="349" w:author="Pablo Blanco Peris" w:date="2017-05-24T18:33:00Z">
              <w:rPr>
                <w:rStyle w:val="Hipervnculo"/>
              </w:rPr>
            </w:rPrChange>
          </w:rPr>
          <w:delText>2.4.1.</w:delText>
        </w:r>
        <w:r w:rsidDel="00FA0EEB">
          <w:rPr>
            <w:rFonts w:asciiTheme="minorHAnsi" w:eastAsiaTheme="minorEastAsia" w:hAnsiTheme="minorHAnsi" w:cstheme="minorBidi"/>
            <w:sz w:val="24"/>
            <w:szCs w:val="24"/>
            <w:lang w:eastAsia="es-ES_tradnl"/>
          </w:rPr>
          <w:tab/>
        </w:r>
        <w:r w:rsidRPr="00EB4ED5" w:rsidDel="00FA0EEB">
          <w:rPr>
            <w:rPrChange w:id="350" w:author="Pablo Blanco Peris" w:date="2017-05-24T18:33:00Z">
              <w:rPr>
                <w:rStyle w:val="Hipervnculo"/>
              </w:rPr>
            </w:rPrChange>
          </w:rPr>
          <w:delText>Imperfecciones del sensor</w:delText>
        </w:r>
        <w:r w:rsidDel="00FA0EEB">
          <w:rPr>
            <w:webHidden/>
          </w:rPr>
          <w:tab/>
          <w:delText>14</w:delText>
        </w:r>
      </w:del>
    </w:p>
    <w:p w14:paraId="4444EC78" w14:textId="77777777" w:rsidR="0091210C" w:rsidDel="00FA0EEB" w:rsidRDefault="0091210C">
      <w:pPr>
        <w:pStyle w:val="TDC3"/>
        <w:rPr>
          <w:del w:id="351" w:author="Maria Solana Gonzalez" w:date="2017-05-29T23:11:00Z"/>
          <w:rFonts w:asciiTheme="minorHAnsi" w:eastAsiaTheme="minorEastAsia" w:hAnsiTheme="minorHAnsi" w:cstheme="minorBidi"/>
          <w:sz w:val="24"/>
          <w:szCs w:val="24"/>
          <w:lang w:eastAsia="es-ES_tradnl"/>
        </w:rPr>
      </w:pPr>
      <w:del w:id="352" w:author="Maria Solana Gonzalez" w:date="2017-05-29T23:11:00Z">
        <w:r w:rsidRPr="00EB4ED5" w:rsidDel="00FA0EEB">
          <w:rPr>
            <w:rPrChange w:id="353" w:author="Pablo Blanco Peris" w:date="2017-05-24T18:33:00Z">
              <w:rPr>
                <w:rStyle w:val="Hipervnculo"/>
              </w:rPr>
            </w:rPrChange>
          </w:rPr>
          <w:delText>2.4.2.</w:delText>
        </w:r>
        <w:r w:rsidDel="00FA0EEB">
          <w:rPr>
            <w:rFonts w:asciiTheme="minorHAnsi" w:eastAsiaTheme="minorEastAsia" w:hAnsiTheme="minorHAnsi" w:cstheme="minorBidi"/>
            <w:sz w:val="24"/>
            <w:szCs w:val="24"/>
            <w:lang w:eastAsia="es-ES_tradnl"/>
          </w:rPr>
          <w:tab/>
        </w:r>
        <w:r w:rsidRPr="00EB4ED5" w:rsidDel="00FA0EEB">
          <w:rPr>
            <w:rPrChange w:id="354" w:author="Pablo Blanco Peris" w:date="2017-05-24T18:33:00Z">
              <w:rPr>
                <w:rStyle w:val="Hipervnculo"/>
              </w:rPr>
            </w:rPrChange>
          </w:rPr>
          <w:delText>Ruido en la imagen</w:delText>
        </w:r>
        <w:r w:rsidDel="00FA0EEB">
          <w:rPr>
            <w:webHidden/>
          </w:rPr>
          <w:tab/>
          <w:delText>14</w:delText>
        </w:r>
      </w:del>
    </w:p>
    <w:p w14:paraId="233093B8" w14:textId="77777777" w:rsidR="0091210C" w:rsidDel="00FA0EEB" w:rsidRDefault="0091210C">
      <w:pPr>
        <w:pStyle w:val="TDC2"/>
        <w:rPr>
          <w:del w:id="355" w:author="Maria Solana Gonzalez" w:date="2017-05-29T23:11:00Z"/>
          <w:rFonts w:asciiTheme="minorHAnsi" w:eastAsiaTheme="minorEastAsia" w:hAnsiTheme="minorHAnsi" w:cstheme="minorBidi"/>
          <w:smallCaps w:val="0"/>
          <w:sz w:val="24"/>
          <w:szCs w:val="24"/>
          <w:lang w:eastAsia="es-ES_tradnl"/>
        </w:rPr>
      </w:pPr>
      <w:del w:id="356" w:author="Maria Solana Gonzalez" w:date="2017-05-29T23:11:00Z">
        <w:r w:rsidRPr="00EB4ED5" w:rsidDel="00FA0EEB">
          <w:rPr>
            <w:rPrChange w:id="357" w:author="Pablo Blanco Peris" w:date="2017-05-24T18:33:00Z">
              <w:rPr>
                <w:rStyle w:val="Hipervnculo"/>
                <w:bCs/>
              </w:rPr>
            </w:rPrChange>
          </w:rPr>
          <w:delText>2.5.</w:delText>
        </w:r>
        <w:r w:rsidDel="00FA0EEB">
          <w:rPr>
            <w:rFonts w:asciiTheme="minorHAnsi" w:eastAsiaTheme="minorEastAsia" w:hAnsiTheme="minorHAnsi" w:cstheme="minorBidi"/>
            <w:smallCaps w:val="0"/>
            <w:sz w:val="24"/>
            <w:szCs w:val="24"/>
            <w:lang w:eastAsia="es-ES_tradnl"/>
          </w:rPr>
          <w:tab/>
        </w:r>
        <w:r w:rsidRPr="00EB4ED5" w:rsidDel="00FA0EEB">
          <w:rPr>
            <w:rPrChange w:id="358" w:author="Pablo Blanco Peris" w:date="2017-05-24T18:33:00Z">
              <w:rPr>
                <w:rStyle w:val="Hipervnculo"/>
                <w:bCs/>
              </w:rPr>
            </w:rPrChange>
          </w:rPr>
          <w:delText>Diferencias entre Cámaras Digitales y Cámaras de Dispositivos Móviles</w:delText>
        </w:r>
        <w:r w:rsidDel="00FA0EEB">
          <w:rPr>
            <w:webHidden/>
          </w:rPr>
          <w:tab/>
          <w:delText>15</w:delText>
        </w:r>
      </w:del>
    </w:p>
    <w:p w14:paraId="199FCD04" w14:textId="77777777" w:rsidR="0091210C" w:rsidDel="00FA0EEB" w:rsidRDefault="0091210C">
      <w:pPr>
        <w:pStyle w:val="TDC2"/>
        <w:rPr>
          <w:del w:id="359" w:author="Maria Solana Gonzalez" w:date="2017-05-29T23:11:00Z"/>
          <w:rFonts w:asciiTheme="minorHAnsi" w:eastAsiaTheme="minorEastAsia" w:hAnsiTheme="minorHAnsi" w:cstheme="minorBidi"/>
          <w:smallCaps w:val="0"/>
          <w:sz w:val="24"/>
          <w:szCs w:val="24"/>
          <w:lang w:eastAsia="es-ES_tradnl"/>
        </w:rPr>
      </w:pPr>
      <w:del w:id="360" w:author="Maria Solana Gonzalez" w:date="2017-05-29T23:11:00Z">
        <w:r w:rsidRPr="00EB4ED5" w:rsidDel="00FA0EEB">
          <w:rPr>
            <w:rPrChange w:id="361" w:author="Pablo Blanco Peris" w:date="2017-05-24T18:33:00Z">
              <w:rPr>
                <w:rStyle w:val="Hipervnculo"/>
                <w:bCs/>
              </w:rPr>
            </w:rPrChange>
          </w:rPr>
          <w:delText>2.6.</w:delText>
        </w:r>
        <w:r w:rsidDel="00FA0EEB">
          <w:rPr>
            <w:rFonts w:asciiTheme="minorHAnsi" w:eastAsiaTheme="minorEastAsia" w:hAnsiTheme="minorHAnsi" w:cstheme="minorBidi"/>
            <w:smallCaps w:val="0"/>
            <w:sz w:val="24"/>
            <w:szCs w:val="24"/>
            <w:lang w:eastAsia="es-ES_tradnl"/>
          </w:rPr>
          <w:tab/>
        </w:r>
        <w:r w:rsidRPr="00EB4ED5" w:rsidDel="00FA0EEB">
          <w:rPr>
            <w:rPrChange w:id="362" w:author="Pablo Blanco Peris" w:date="2017-05-24T18:33:00Z">
              <w:rPr>
                <w:rStyle w:val="Hipervnculo"/>
                <w:bCs/>
              </w:rPr>
            </w:rPrChange>
          </w:rPr>
          <w:delText>Técnicas de análisis forense</w:delText>
        </w:r>
        <w:r w:rsidDel="00FA0EEB">
          <w:rPr>
            <w:webHidden/>
          </w:rPr>
          <w:tab/>
          <w:delText>16</w:delText>
        </w:r>
      </w:del>
    </w:p>
    <w:p w14:paraId="2288DDC2" w14:textId="77777777" w:rsidR="0091210C" w:rsidDel="00FA0EEB" w:rsidRDefault="0091210C">
      <w:pPr>
        <w:pStyle w:val="TDC3"/>
        <w:rPr>
          <w:del w:id="363" w:author="Maria Solana Gonzalez" w:date="2017-05-29T23:11:00Z"/>
          <w:rFonts w:asciiTheme="minorHAnsi" w:eastAsiaTheme="minorEastAsia" w:hAnsiTheme="minorHAnsi" w:cstheme="minorBidi"/>
          <w:sz w:val="24"/>
          <w:szCs w:val="24"/>
          <w:lang w:eastAsia="es-ES_tradnl"/>
        </w:rPr>
      </w:pPr>
      <w:del w:id="364" w:author="Maria Solana Gonzalez" w:date="2017-05-29T23:11:00Z">
        <w:r w:rsidRPr="00EB4ED5" w:rsidDel="00FA0EEB">
          <w:rPr>
            <w:rPrChange w:id="365" w:author="Pablo Blanco Peris" w:date="2017-05-24T18:33:00Z">
              <w:rPr>
                <w:rStyle w:val="Hipervnculo"/>
              </w:rPr>
            </w:rPrChange>
          </w:rPr>
          <w:delText>2.6.1.</w:delText>
        </w:r>
        <w:r w:rsidDel="00FA0EEB">
          <w:rPr>
            <w:rFonts w:asciiTheme="minorHAnsi" w:eastAsiaTheme="minorEastAsia" w:hAnsiTheme="minorHAnsi" w:cstheme="minorBidi"/>
            <w:sz w:val="24"/>
            <w:szCs w:val="24"/>
            <w:lang w:eastAsia="es-ES_tradnl"/>
          </w:rPr>
          <w:tab/>
        </w:r>
        <w:r w:rsidRPr="00EB4ED5" w:rsidDel="00FA0EEB">
          <w:rPr>
            <w:rPrChange w:id="366" w:author="Pablo Blanco Peris" w:date="2017-05-24T18:33:00Z">
              <w:rPr>
                <w:rStyle w:val="Hipervnculo"/>
              </w:rPr>
            </w:rPrChange>
          </w:rPr>
          <w:delText>Técnicas de Identificación de la Fuente</w:delText>
        </w:r>
        <w:r w:rsidDel="00FA0EEB">
          <w:rPr>
            <w:webHidden/>
          </w:rPr>
          <w:tab/>
          <w:delText>16</w:delText>
        </w:r>
      </w:del>
    </w:p>
    <w:p w14:paraId="77B02401" w14:textId="77777777" w:rsidR="0091210C" w:rsidDel="00FA0EEB" w:rsidRDefault="0091210C">
      <w:pPr>
        <w:pStyle w:val="TDC3"/>
        <w:tabs>
          <w:tab w:val="left" w:pos="1440"/>
        </w:tabs>
        <w:rPr>
          <w:del w:id="367" w:author="Maria Solana Gonzalez" w:date="2017-05-29T23:11:00Z"/>
          <w:rFonts w:asciiTheme="minorHAnsi" w:eastAsiaTheme="minorEastAsia" w:hAnsiTheme="minorHAnsi" w:cstheme="minorBidi"/>
          <w:sz w:val="24"/>
          <w:szCs w:val="24"/>
          <w:lang w:eastAsia="es-ES_tradnl"/>
        </w:rPr>
      </w:pPr>
      <w:del w:id="368" w:author="Maria Solana Gonzalez" w:date="2017-05-29T23:11:00Z">
        <w:r w:rsidRPr="00EB4ED5" w:rsidDel="00FA0EEB">
          <w:rPr>
            <w:rPrChange w:id="369" w:author="Pablo Blanco Peris" w:date="2017-05-24T18:33:00Z">
              <w:rPr>
                <w:rStyle w:val="Hipervnculo"/>
              </w:rPr>
            </w:rPrChange>
          </w:rPr>
          <w:delText>2.6.1.1.</w:delText>
        </w:r>
        <w:r w:rsidDel="00FA0EEB">
          <w:rPr>
            <w:rFonts w:asciiTheme="minorHAnsi" w:eastAsiaTheme="minorEastAsia" w:hAnsiTheme="minorHAnsi" w:cstheme="minorBidi"/>
            <w:sz w:val="24"/>
            <w:szCs w:val="24"/>
            <w:lang w:eastAsia="es-ES_tradnl"/>
          </w:rPr>
          <w:tab/>
        </w:r>
        <w:r w:rsidRPr="00EB4ED5" w:rsidDel="00FA0EEB">
          <w:rPr>
            <w:rPrChange w:id="370" w:author="Pablo Blanco Peris" w:date="2017-05-24T18:33:00Z">
              <w:rPr>
                <w:rStyle w:val="Hipervnculo"/>
              </w:rPr>
            </w:rPrChange>
          </w:rPr>
          <w:delText>Técnicas basadas en Metadatos</w:delText>
        </w:r>
        <w:r w:rsidDel="00FA0EEB">
          <w:rPr>
            <w:webHidden/>
          </w:rPr>
          <w:tab/>
          <w:delText>17</w:delText>
        </w:r>
      </w:del>
    </w:p>
    <w:p w14:paraId="3B6233F9" w14:textId="77777777" w:rsidR="0091210C" w:rsidDel="00FA0EEB" w:rsidRDefault="0091210C">
      <w:pPr>
        <w:pStyle w:val="TDC3"/>
        <w:tabs>
          <w:tab w:val="left" w:pos="1440"/>
        </w:tabs>
        <w:rPr>
          <w:del w:id="371" w:author="Maria Solana Gonzalez" w:date="2017-05-29T23:11:00Z"/>
          <w:rFonts w:asciiTheme="minorHAnsi" w:eastAsiaTheme="minorEastAsia" w:hAnsiTheme="minorHAnsi" w:cstheme="minorBidi"/>
          <w:sz w:val="24"/>
          <w:szCs w:val="24"/>
          <w:lang w:eastAsia="es-ES_tradnl"/>
        </w:rPr>
      </w:pPr>
      <w:del w:id="372" w:author="Maria Solana Gonzalez" w:date="2017-05-29T23:11:00Z">
        <w:r w:rsidRPr="00EB4ED5" w:rsidDel="00FA0EEB">
          <w:rPr>
            <w:rPrChange w:id="373" w:author="Pablo Blanco Peris" w:date="2017-05-24T18:33:00Z">
              <w:rPr>
                <w:rStyle w:val="Hipervnculo"/>
              </w:rPr>
            </w:rPrChange>
          </w:rPr>
          <w:delText>2.6.1.2.</w:delText>
        </w:r>
        <w:r w:rsidDel="00FA0EEB">
          <w:rPr>
            <w:rFonts w:asciiTheme="minorHAnsi" w:eastAsiaTheme="minorEastAsia" w:hAnsiTheme="minorHAnsi" w:cstheme="minorBidi"/>
            <w:sz w:val="24"/>
            <w:szCs w:val="24"/>
            <w:lang w:eastAsia="es-ES_tradnl"/>
          </w:rPr>
          <w:tab/>
        </w:r>
        <w:r w:rsidRPr="00EB4ED5" w:rsidDel="00FA0EEB">
          <w:rPr>
            <w:rPrChange w:id="374" w:author="Pablo Blanco Peris" w:date="2017-05-24T18:33:00Z">
              <w:rPr>
                <w:rStyle w:val="Hipervnculo"/>
              </w:rPr>
            </w:rPrChange>
          </w:rPr>
          <w:delText>Técnicas basadas en la Aberración de las lentes</w:delText>
        </w:r>
        <w:r w:rsidDel="00FA0EEB">
          <w:rPr>
            <w:webHidden/>
          </w:rPr>
          <w:tab/>
          <w:delText>17</w:delText>
        </w:r>
      </w:del>
    </w:p>
    <w:p w14:paraId="4170A9CE" w14:textId="77777777" w:rsidR="0091210C" w:rsidDel="00FA0EEB" w:rsidRDefault="0091210C">
      <w:pPr>
        <w:pStyle w:val="TDC3"/>
        <w:tabs>
          <w:tab w:val="left" w:pos="1440"/>
        </w:tabs>
        <w:rPr>
          <w:del w:id="375" w:author="Maria Solana Gonzalez" w:date="2017-05-29T23:11:00Z"/>
          <w:rFonts w:asciiTheme="minorHAnsi" w:eastAsiaTheme="minorEastAsia" w:hAnsiTheme="minorHAnsi" w:cstheme="minorBidi"/>
          <w:sz w:val="24"/>
          <w:szCs w:val="24"/>
          <w:lang w:eastAsia="es-ES_tradnl"/>
        </w:rPr>
      </w:pPr>
      <w:del w:id="376" w:author="Maria Solana Gonzalez" w:date="2017-05-29T23:11:00Z">
        <w:r w:rsidRPr="00EB4ED5" w:rsidDel="00FA0EEB">
          <w:rPr>
            <w:rPrChange w:id="377" w:author="Pablo Blanco Peris" w:date="2017-05-24T18:33:00Z">
              <w:rPr>
                <w:rStyle w:val="Hipervnculo"/>
              </w:rPr>
            </w:rPrChange>
          </w:rPr>
          <w:delText>2.6.1.3.</w:delText>
        </w:r>
        <w:r w:rsidDel="00FA0EEB">
          <w:rPr>
            <w:rFonts w:asciiTheme="minorHAnsi" w:eastAsiaTheme="minorEastAsia" w:hAnsiTheme="minorHAnsi" w:cstheme="minorBidi"/>
            <w:sz w:val="24"/>
            <w:szCs w:val="24"/>
            <w:lang w:eastAsia="es-ES_tradnl"/>
          </w:rPr>
          <w:tab/>
        </w:r>
        <w:r w:rsidRPr="00EB4ED5" w:rsidDel="00FA0EEB">
          <w:rPr>
            <w:rPrChange w:id="378" w:author="Pablo Blanco Peris" w:date="2017-05-24T18:33:00Z">
              <w:rPr>
                <w:rStyle w:val="Hipervnculo"/>
              </w:rPr>
            </w:rPrChange>
          </w:rPr>
          <w:delText>Técnicas basadas en la Interpolación de la Matriz CFA</w:delText>
        </w:r>
        <w:r w:rsidDel="00FA0EEB">
          <w:rPr>
            <w:webHidden/>
          </w:rPr>
          <w:tab/>
          <w:delText>18</w:delText>
        </w:r>
      </w:del>
    </w:p>
    <w:p w14:paraId="1A2F0F37" w14:textId="77777777" w:rsidR="0091210C" w:rsidDel="00FA0EEB" w:rsidRDefault="0091210C">
      <w:pPr>
        <w:pStyle w:val="TDC3"/>
        <w:tabs>
          <w:tab w:val="left" w:pos="1440"/>
        </w:tabs>
        <w:rPr>
          <w:del w:id="379" w:author="Maria Solana Gonzalez" w:date="2017-05-29T23:11:00Z"/>
          <w:rFonts w:asciiTheme="minorHAnsi" w:eastAsiaTheme="minorEastAsia" w:hAnsiTheme="minorHAnsi" w:cstheme="minorBidi"/>
          <w:sz w:val="24"/>
          <w:szCs w:val="24"/>
          <w:lang w:eastAsia="es-ES_tradnl"/>
        </w:rPr>
      </w:pPr>
      <w:del w:id="380" w:author="Maria Solana Gonzalez" w:date="2017-05-29T23:11:00Z">
        <w:r w:rsidRPr="00EB4ED5" w:rsidDel="00FA0EEB">
          <w:rPr>
            <w:rPrChange w:id="381" w:author="Pablo Blanco Peris" w:date="2017-05-24T18:33:00Z">
              <w:rPr>
                <w:rStyle w:val="Hipervnculo"/>
              </w:rPr>
            </w:rPrChange>
          </w:rPr>
          <w:delText>2.6.1.4.</w:delText>
        </w:r>
        <w:r w:rsidDel="00FA0EEB">
          <w:rPr>
            <w:rFonts w:asciiTheme="minorHAnsi" w:eastAsiaTheme="minorEastAsia" w:hAnsiTheme="minorHAnsi" w:cstheme="minorBidi"/>
            <w:sz w:val="24"/>
            <w:szCs w:val="24"/>
            <w:lang w:eastAsia="es-ES_tradnl"/>
          </w:rPr>
          <w:tab/>
        </w:r>
        <w:r w:rsidRPr="00EB4ED5" w:rsidDel="00FA0EEB">
          <w:rPr>
            <w:rPrChange w:id="382" w:author="Pablo Blanco Peris" w:date="2017-05-24T18:33:00Z">
              <w:rPr>
                <w:rStyle w:val="Hipervnculo"/>
              </w:rPr>
            </w:rPrChange>
          </w:rPr>
          <w:delText>Técnicas basadas en las Características de las Imágenes</w:delText>
        </w:r>
        <w:r w:rsidDel="00FA0EEB">
          <w:rPr>
            <w:webHidden/>
          </w:rPr>
          <w:tab/>
          <w:delText>18</w:delText>
        </w:r>
      </w:del>
    </w:p>
    <w:p w14:paraId="1A67807B" w14:textId="77777777" w:rsidR="0091210C" w:rsidDel="00FA0EEB" w:rsidRDefault="0091210C">
      <w:pPr>
        <w:pStyle w:val="TDC3"/>
        <w:tabs>
          <w:tab w:val="left" w:pos="1440"/>
        </w:tabs>
        <w:rPr>
          <w:del w:id="383" w:author="Maria Solana Gonzalez" w:date="2017-05-29T23:11:00Z"/>
          <w:rFonts w:asciiTheme="minorHAnsi" w:eastAsiaTheme="minorEastAsia" w:hAnsiTheme="minorHAnsi" w:cstheme="minorBidi"/>
          <w:sz w:val="24"/>
          <w:szCs w:val="24"/>
          <w:lang w:eastAsia="es-ES_tradnl"/>
        </w:rPr>
      </w:pPr>
      <w:del w:id="384" w:author="Maria Solana Gonzalez" w:date="2017-05-29T23:11:00Z">
        <w:r w:rsidRPr="00EB4ED5" w:rsidDel="00FA0EEB">
          <w:rPr>
            <w:rPrChange w:id="385" w:author="Pablo Blanco Peris" w:date="2017-05-24T18:33:00Z">
              <w:rPr>
                <w:rStyle w:val="Hipervnculo"/>
              </w:rPr>
            </w:rPrChange>
          </w:rPr>
          <w:delText>2.6.1.5.</w:delText>
        </w:r>
        <w:r w:rsidDel="00FA0EEB">
          <w:rPr>
            <w:rFonts w:asciiTheme="minorHAnsi" w:eastAsiaTheme="minorEastAsia" w:hAnsiTheme="minorHAnsi" w:cstheme="minorBidi"/>
            <w:sz w:val="24"/>
            <w:szCs w:val="24"/>
            <w:lang w:eastAsia="es-ES_tradnl"/>
          </w:rPr>
          <w:tab/>
        </w:r>
        <w:r w:rsidRPr="00EB4ED5" w:rsidDel="00FA0EEB">
          <w:rPr>
            <w:rPrChange w:id="386" w:author="Pablo Blanco Peris" w:date="2017-05-24T18:33:00Z">
              <w:rPr>
                <w:rStyle w:val="Hipervnculo"/>
              </w:rPr>
            </w:rPrChange>
          </w:rPr>
          <w:delText>Técnicas basadas en el Uso de las Imperfecciones del Sensor</w:delText>
        </w:r>
        <w:r w:rsidDel="00FA0EEB">
          <w:rPr>
            <w:webHidden/>
          </w:rPr>
          <w:tab/>
          <w:delText>19</w:delText>
        </w:r>
      </w:del>
    </w:p>
    <w:p w14:paraId="0FB8BDD0" w14:textId="77777777" w:rsidR="0091210C" w:rsidDel="00FA0EEB" w:rsidRDefault="0091210C">
      <w:pPr>
        <w:pStyle w:val="TDC1"/>
        <w:rPr>
          <w:del w:id="387" w:author="Maria Solana Gonzalez" w:date="2017-05-29T23:11:00Z"/>
          <w:rFonts w:asciiTheme="minorHAnsi" w:eastAsiaTheme="minorEastAsia" w:hAnsiTheme="minorHAnsi" w:cstheme="minorBidi"/>
          <w:b w:val="0"/>
          <w:caps w:val="0"/>
          <w:sz w:val="24"/>
          <w:szCs w:val="24"/>
          <w:lang w:eastAsia="es-ES_tradnl"/>
        </w:rPr>
      </w:pPr>
      <w:del w:id="388" w:author="Maria Solana Gonzalez" w:date="2017-05-29T23:11:00Z">
        <w:r w:rsidRPr="00EB4ED5" w:rsidDel="00FA0EEB">
          <w:rPr>
            <w:rPrChange w:id="389" w:author="Pablo Blanco Peris" w:date="2017-05-24T18:33:00Z">
              <w:rPr>
                <w:rStyle w:val="Hipervnculo"/>
                <w:bCs/>
              </w:rPr>
            </w:rPrChange>
          </w:rPr>
          <w:delText>3.</w:delText>
        </w:r>
        <w:r w:rsidDel="00FA0EEB">
          <w:rPr>
            <w:rFonts w:asciiTheme="minorHAnsi" w:eastAsiaTheme="minorEastAsia" w:hAnsiTheme="minorHAnsi" w:cstheme="minorBidi"/>
            <w:b w:val="0"/>
            <w:caps w:val="0"/>
            <w:sz w:val="24"/>
            <w:szCs w:val="24"/>
            <w:lang w:eastAsia="es-ES_tradnl"/>
          </w:rPr>
          <w:tab/>
        </w:r>
        <w:r w:rsidRPr="00EB4ED5" w:rsidDel="00FA0EEB">
          <w:rPr>
            <w:rPrChange w:id="390" w:author="Pablo Blanco Peris" w:date="2017-05-24T18:33:00Z">
              <w:rPr>
                <w:rStyle w:val="Hipervnculo"/>
                <w:bCs/>
              </w:rPr>
            </w:rPrChange>
          </w:rPr>
          <w:delText>TÉCNICAS DE FALSIFICACIÓN</w:delText>
        </w:r>
        <w:r w:rsidDel="00FA0EEB">
          <w:rPr>
            <w:webHidden/>
          </w:rPr>
          <w:tab/>
          <w:delText>20</w:delText>
        </w:r>
      </w:del>
    </w:p>
    <w:p w14:paraId="3D5680D8" w14:textId="77777777" w:rsidR="0091210C" w:rsidDel="00FA0EEB" w:rsidRDefault="0091210C">
      <w:pPr>
        <w:pStyle w:val="TDC2"/>
        <w:rPr>
          <w:del w:id="391" w:author="Maria Solana Gonzalez" w:date="2017-05-29T23:11:00Z"/>
          <w:rFonts w:asciiTheme="minorHAnsi" w:eastAsiaTheme="minorEastAsia" w:hAnsiTheme="minorHAnsi" w:cstheme="minorBidi"/>
          <w:smallCaps w:val="0"/>
          <w:sz w:val="24"/>
          <w:szCs w:val="24"/>
          <w:lang w:eastAsia="es-ES_tradnl"/>
        </w:rPr>
      </w:pPr>
      <w:del w:id="392" w:author="Maria Solana Gonzalez" w:date="2017-05-29T23:11:00Z">
        <w:r w:rsidRPr="00EB4ED5" w:rsidDel="00FA0EEB">
          <w:rPr>
            <w:rPrChange w:id="393" w:author="Pablo Blanco Peris" w:date="2017-05-24T18:33:00Z">
              <w:rPr>
                <w:rStyle w:val="Hipervnculo"/>
              </w:rPr>
            </w:rPrChange>
          </w:rPr>
          <w:delText>3.1 Retoque de imágenes</w:delText>
        </w:r>
        <w:r w:rsidDel="00FA0EEB">
          <w:rPr>
            <w:webHidden/>
          </w:rPr>
          <w:tab/>
          <w:delText>21</w:delText>
        </w:r>
      </w:del>
    </w:p>
    <w:p w14:paraId="3A99C5B8" w14:textId="77777777" w:rsidR="0091210C" w:rsidDel="00FA0EEB" w:rsidRDefault="0091210C">
      <w:pPr>
        <w:pStyle w:val="TDC2"/>
        <w:rPr>
          <w:del w:id="394" w:author="Maria Solana Gonzalez" w:date="2017-05-29T23:11:00Z"/>
          <w:rFonts w:asciiTheme="minorHAnsi" w:eastAsiaTheme="minorEastAsia" w:hAnsiTheme="minorHAnsi" w:cstheme="minorBidi"/>
          <w:smallCaps w:val="0"/>
          <w:sz w:val="24"/>
          <w:szCs w:val="24"/>
          <w:lang w:eastAsia="es-ES_tradnl"/>
        </w:rPr>
      </w:pPr>
      <w:del w:id="395" w:author="Maria Solana Gonzalez" w:date="2017-05-29T23:11:00Z">
        <w:r w:rsidRPr="00EB4ED5" w:rsidDel="00FA0EEB">
          <w:rPr>
            <w:rPrChange w:id="396" w:author="Pablo Blanco Peris" w:date="2017-05-24T18:33:00Z">
              <w:rPr>
                <w:rStyle w:val="Hipervnculo"/>
                <w:bCs/>
              </w:rPr>
            </w:rPrChange>
          </w:rPr>
          <w:delText>3.2 Copia-pega</w:delText>
        </w:r>
        <w:r w:rsidDel="00FA0EEB">
          <w:rPr>
            <w:webHidden/>
          </w:rPr>
          <w:tab/>
          <w:delText>22</w:delText>
        </w:r>
      </w:del>
    </w:p>
    <w:p w14:paraId="38430939" w14:textId="77777777" w:rsidR="0091210C" w:rsidDel="00FA0EEB" w:rsidRDefault="0091210C">
      <w:pPr>
        <w:pStyle w:val="TDC2"/>
        <w:rPr>
          <w:del w:id="397" w:author="Maria Solana Gonzalez" w:date="2017-05-29T23:11:00Z"/>
          <w:rFonts w:asciiTheme="minorHAnsi" w:eastAsiaTheme="minorEastAsia" w:hAnsiTheme="minorHAnsi" w:cstheme="minorBidi"/>
          <w:smallCaps w:val="0"/>
          <w:sz w:val="24"/>
          <w:szCs w:val="24"/>
          <w:lang w:eastAsia="es-ES_tradnl"/>
        </w:rPr>
      </w:pPr>
      <w:del w:id="398" w:author="Maria Solana Gonzalez" w:date="2017-05-29T23:11:00Z">
        <w:r w:rsidRPr="00EB4ED5" w:rsidDel="00FA0EEB">
          <w:rPr>
            <w:rPrChange w:id="399" w:author="Pablo Blanco Peris" w:date="2017-05-24T18:33:00Z">
              <w:rPr>
                <w:rStyle w:val="Hipervnculo"/>
                <w:bCs/>
              </w:rPr>
            </w:rPrChange>
          </w:rPr>
          <w:delText>3.3 Falsificación mediante empalme</w:delText>
        </w:r>
        <w:r w:rsidDel="00FA0EEB">
          <w:rPr>
            <w:webHidden/>
          </w:rPr>
          <w:tab/>
          <w:delText>22</w:delText>
        </w:r>
      </w:del>
    </w:p>
    <w:p w14:paraId="7EC5A054" w14:textId="77777777" w:rsidR="0091210C" w:rsidDel="00FA0EEB" w:rsidRDefault="0091210C">
      <w:pPr>
        <w:pStyle w:val="TDC1"/>
        <w:rPr>
          <w:del w:id="400" w:author="Maria Solana Gonzalez" w:date="2017-05-29T23:11:00Z"/>
          <w:rFonts w:asciiTheme="minorHAnsi" w:eastAsiaTheme="minorEastAsia" w:hAnsiTheme="minorHAnsi" w:cstheme="minorBidi"/>
          <w:b w:val="0"/>
          <w:caps w:val="0"/>
          <w:sz w:val="24"/>
          <w:szCs w:val="24"/>
          <w:lang w:eastAsia="es-ES_tradnl"/>
        </w:rPr>
      </w:pPr>
      <w:del w:id="401" w:author="Maria Solana Gonzalez" w:date="2017-05-29T23:11:00Z">
        <w:r w:rsidRPr="00EB4ED5" w:rsidDel="00FA0EEB">
          <w:rPr>
            <w:rPrChange w:id="402" w:author="Pablo Blanco Peris" w:date="2017-05-24T18:33:00Z">
              <w:rPr>
                <w:rStyle w:val="Hipervnculo"/>
                <w:bCs/>
              </w:rPr>
            </w:rPrChange>
          </w:rPr>
          <w:delText>4.</w:delText>
        </w:r>
        <w:r w:rsidDel="00FA0EEB">
          <w:rPr>
            <w:rFonts w:asciiTheme="minorHAnsi" w:eastAsiaTheme="minorEastAsia" w:hAnsiTheme="minorHAnsi" w:cstheme="minorBidi"/>
            <w:b w:val="0"/>
            <w:caps w:val="0"/>
            <w:sz w:val="24"/>
            <w:szCs w:val="24"/>
            <w:lang w:eastAsia="es-ES_tradnl"/>
          </w:rPr>
          <w:tab/>
        </w:r>
        <w:r w:rsidRPr="00EB4ED5" w:rsidDel="00FA0EEB">
          <w:rPr>
            <w:rPrChange w:id="403" w:author="Pablo Blanco Peris" w:date="2017-05-24T18:33:00Z">
              <w:rPr>
                <w:rStyle w:val="Hipervnculo"/>
                <w:bCs/>
              </w:rPr>
            </w:rPrChange>
          </w:rPr>
          <w:delText>FORMATO COMPRESIÓN JPG</w:delText>
        </w:r>
        <w:r w:rsidDel="00FA0EEB">
          <w:rPr>
            <w:webHidden/>
          </w:rPr>
          <w:tab/>
          <w:delText>23</w:delText>
        </w:r>
      </w:del>
    </w:p>
    <w:p w14:paraId="7EA4A16F" w14:textId="77777777" w:rsidR="0091210C" w:rsidDel="00FA0EEB" w:rsidRDefault="0091210C">
      <w:pPr>
        <w:pStyle w:val="TDC2"/>
        <w:rPr>
          <w:del w:id="404" w:author="Maria Solana Gonzalez" w:date="2017-05-29T23:11:00Z"/>
          <w:rFonts w:asciiTheme="minorHAnsi" w:eastAsiaTheme="minorEastAsia" w:hAnsiTheme="minorHAnsi" w:cstheme="minorBidi"/>
          <w:smallCaps w:val="0"/>
          <w:sz w:val="24"/>
          <w:szCs w:val="24"/>
          <w:lang w:eastAsia="es-ES_tradnl"/>
        </w:rPr>
      </w:pPr>
      <w:del w:id="405" w:author="Maria Solana Gonzalez" w:date="2017-05-29T23:11:00Z">
        <w:r w:rsidRPr="00EB4ED5" w:rsidDel="00FA0EEB">
          <w:rPr>
            <w:rPrChange w:id="406" w:author="Pablo Blanco Peris" w:date="2017-05-24T18:33:00Z">
              <w:rPr>
                <w:rStyle w:val="Hipervnculo"/>
                <w:bCs/>
              </w:rPr>
            </w:rPrChange>
          </w:rPr>
          <w:delText>4.1 Estándar JPEG</w:delText>
        </w:r>
        <w:r w:rsidDel="00FA0EEB">
          <w:rPr>
            <w:webHidden/>
          </w:rPr>
          <w:tab/>
          <w:delText>23</w:delText>
        </w:r>
      </w:del>
    </w:p>
    <w:p w14:paraId="0CD22753" w14:textId="77777777" w:rsidR="0091210C" w:rsidDel="00FA0EEB" w:rsidRDefault="0091210C">
      <w:pPr>
        <w:pStyle w:val="TDC2"/>
        <w:rPr>
          <w:del w:id="407" w:author="Maria Solana Gonzalez" w:date="2017-05-29T23:11:00Z"/>
          <w:rFonts w:asciiTheme="minorHAnsi" w:eastAsiaTheme="minorEastAsia" w:hAnsiTheme="minorHAnsi" w:cstheme="minorBidi"/>
          <w:smallCaps w:val="0"/>
          <w:sz w:val="24"/>
          <w:szCs w:val="24"/>
          <w:lang w:eastAsia="es-ES_tradnl"/>
        </w:rPr>
      </w:pPr>
      <w:del w:id="408" w:author="Maria Solana Gonzalez" w:date="2017-05-29T23:11:00Z">
        <w:r w:rsidRPr="00EB4ED5" w:rsidDel="00FA0EEB">
          <w:rPr>
            <w:rPrChange w:id="409" w:author="Pablo Blanco Peris" w:date="2017-05-24T18:33:00Z">
              <w:rPr>
                <w:rStyle w:val="Hipervnculo"/>
                <w:bCs/>
              </w:rPr>
            </w:rPrChange>
          </w:rPr>
          <w:delText>4.2 Integridad de imagen JPEG</w:delText>
        </w:r>
        <w:r w:rsidDel="00FA0EEB">
          <w:rPr>
            <w:webHidden/>
          </w:rPr>
          <w:tab/>
          <w:delText>23</w:delText>
        </w:r>
      </w:del>
    </w:p>
    <w:p w14:paraId="753B4256" w14:textId="77777777" w:rsidR="0091210C" w:rsidDel="00FA0EEB" w:rsidRDefault="0091210C">
      <w:pPr>
        <w:pStyle w:val="TDC2"/>
        <w:rPr>
          <w:del w:id="410" w:author="Maria Solana Gonzalez" w:date="2017-05-29T23:11:00Z"/>
          <w:rFonts w:asciiTheme="minorHAnsi" w:eastAsiaTheme="minorEastAsia" w:hAnsiTheme="minorHAnsi" w:cstheme="minorBidi"/>
          <w:smallCaps w:val="0"/>
          <w:sz w:val="24"/>
          <w:szCs w:val="24"/>
          <w:lang w:eastAsia="es-ES_tradnl"/>
        </w:rPr>
      </w:pPr>
      <w:del w:id="411" w:author="Maria Solana Gonzalez" w:date="2017-05-29T23:11:00Z">
        <w:r w:rsidRPr="00EB4ED5" w:rsidDel="00FA0EEB">
          <w:rPr>
            <w:rPrChange w:id="412" w:author="Pablo Blanco Peris" w:date="2017-05-24T18:33:00Z">
              <w:rPr>
                <w:rStyle w:val="Hipervnculo"/>
                <w:bCs/>
              </w:rPr>
            </w:rPrChange>
          </w:rPr>
          <w:delText>4.3 Otros formatos</w:delText>
        </w:r>
        <w:r w:rsidDel="00FA0EEB">
          <w:rPr>
            <w:webHidden/>
          </w:rPr>
          <w:tab/>
          <w:delText>23</w:delText>
        </w:r>
      </w:del>
    </w:p>
    <w:p w14:paraId="7D6CDD5E" w14:textId="77777777" w:rsidR="0091210C" w:rsidDel="00FA0EEB" w:rsidRDefault="0091210C">
      <w:pPr>
        <w:pStyle w:val="TDC2"/>
        <w:rPr>
          <w:del w:id="413" w:author="Maria Solana Gonzalez" w:date="2017-05-29T23:11:00Z"/>
          <w:rFonts w:asciiTheme="minorHAnsi" w:eastAsiaTheme="minorEastAsia" w:hAnsiTheme="minorHAnsi" w:cstheme="minorBidi"/>
          <w:smallCaps w:val="0"/>
          <w:sz w:val="24"/>
          <w:szCs w:val="24"/>
          <w:lang w:eastAsia="es-ES_tradnl"/>
        </w:rPr>
      </w:pPr>
      <w:del w:id="414" w:author="Maria Solana Gonzalez" w:date="2017-05-29T23:11:00Z">
        <w:r w:rsidRPr="00EB4ED5" w:rsidDel="00FA0EEB">
          <w:rPr>
            <w:rPrChange w:id="415" w:author="Pablo Blanco Peris" w:date="2017-05-24T18:33:00Z">
              <w:rPr>
                <w:rStyle w:val="Hipervnculo"/>
                <w:bCs/>
              </w:rPr>
            </w:rPrChange>
          </w:rPr>
          <w:delText>4.4 Técnicas que emplean formato JPEG</w:delText>
        </w:r>
        <w:r w:rsidDel="00FA0EEB">
          <w:rPr>
            <w:webHidden/>
          </w:rPr>
          <w:tab/>
          <w:delText>23</w:delText>
        </w:r>
      </w:del>
    </w:p>
    <w:p w14:paraId="30D9964F" w14:textId="77777777"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416" w:name="_Toc358848239"/>
      <w:bookmarkStart w:id="417" w:name="_Toc358848860"/>
      <w:bookmarkStart w:id="418" w:name="_Toc358886620"/>
      <w:r w:rsidRPr="001F1BB4">
        <w:rPr>
          <w:rFonts w:ascii="Book Antiqua" w:hAnsi="Book Antiqua"/>
          <w:b/>
          <w:sz w:val="28"/>
        </w:rPr>
        <w:lastRenderedPageBreak/>
        <w:t>ÍNDICE DE TABLAS</w:t>
      </w:r>
      <w:bookmarkEnd w:id="416"/>
      <w:bookmarkEnd w:id="417"/>
      <w:bookmarkEnd w:id="418"/>
    </w:p>
    <w:p w14:paraId="2F4E91A1"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61396055" w:history="1">
        <w:r w:rsidR="00297EE8" w:rsidRPr="001F1BB4">
          <w:rPr>
            <w:rStyle w:val="Hipervnculo"/>
            <w:noProof/>
          </w:rPr>
          <w:t>Tabla 1.1.  Actividades de la fase de ejecución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_Toc461396055 \h </w:instrText>
        </w:r>
        <w:r w:rsidR="00297EE8" w:rsidRPr="001F1BB4">
          <w:rPr>
            <w:noProof/>
            <w:webHidden/>
          </w:rPr>
        </w:r>
        <w:r w:rsidR="00297EE8" w:rsidRPr="001F1BB4">
          <w:rPr>
            <w:noProof/>
            <w:webHidden/>
          </w:rPr>
          <w:fldChar w:fldCharType="separate"/>
        </w:r>
        <w:r w:rsidR="00B40285">
          <w:rPr>
            <w:noProof/>
            <w:webHidden/>
          </w:rPr>
          <w:t>3</w:t>
        </w:r>
        <w:r w:rsidR="00297EE8" w:rsidRPr="001F1BB4">
          <w:rPr>
            <w:noProof/>
            <w:webHidden/>
          </w:rPr>
          <w:fldChar w:fldCharType="end"/>
        </w:r>
      </w:hyperlink>
    </w:p>
    <w:p w14:paraId="74359C4F" w14:textId="77777777" w:rsidR="00297EE8" w:rsidRPr="001F1BB4" w:rsidRDefault="005C3B29">
      <w:pPr>
        <w:pStyle w:val="Tabladeilustraciones"/>
        <w:tabs>
          <w:tab w:val="right" w:leader="dot" w:pos="8495"/>
        </w:tabs>
        <w:rPr>
          <w:rFonts w:eastAsiaTheme="minorEastAsia" w:cstheme="minorBidi"/>
          <w:noProof/>
          <w:szCs w:val="22"/>
          <w:lang w:val="es-ES"/>
        </w:rPr>
      </w:pPr>
      <w:hyperlink w:anchor="_Toc461396056" w:history="1">
        <w:r w:rsidR="00297EE8" w:rsidRPr="001F1BB4">
          <w:rPr>
            <w:rStyle w:val="Hipervnculo"/>
            <w:noProof/>
          </w:rPr>
          <w:t>Tabla 2.1: Tipos de codificación</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_Toc461396056 \h </w:instrText>
        </w:r>
        <w:r w:rsidR="00297EE8" w:rsidRPr="001F1BB4">
          <w:rPr>
            <w:noProof/>
            <w:webHidden/>
          </w:rPr>
        </w:r>
        <w:r w:rsidR="00297EE8" w:rsidRPr="001F1BB4">
          <w:rPr>
            <w:noProof/>
            <w:webHidden/>
          </w:rPr>
          <w:fldChar w:fldCharType="separate"/>
        </w:r>
        <w:r w:rsidR="00B40285">
          <w:rPr>
            <w:noProof/>
            <w:webHidden/>
          </w:rPr>
          <w:t>12</w:t>
        </w:r>
        <w:r w:rsidR="00297EE8" w:rsidRPr="001F1BB4">
          <w:rPr>
            <w:noProof/>
            <w:webHidden/>
          </w:rPr>
          <w:fldChar w:fldCharType="end"/>
        </w:r>
      </w:hyperlink>
    </w:p>
    <w:p w14:paraId="47BA8633" w14:textId="77777777" w:rsidR="00297EE8" w:rsidRPr="001F1BB4" w:rsidRDefault="005C3B29">
      <w:pPr>
        <w:pStyle w:val="Tabladeilustraciones"/>
        <w:tabs>
          <w:tab w:val="right" w:leader="dot" w:pos="8495"/>
        </w:tabs>
        <w:rPr>
          <w:rFonts w:eastAsiaTheme="minorEastAsia" w:cstheme="minorBidi"/>
          <w:noProof/>
          <w:szCs w:val="22"/>
          <w:lang w:val="es-ES"/>
        </w:rPr>
      </w:pPr>
      <w:hyperlink w:anchor="_Toc461396057" w:history="1">
        <w:r w:rsidR="00297EE8" w:rsidRPr="001F1BB4">
          <w:rPr>
            <w:rStyle w:val="Hipervnculo"/>
            <w:noProof/>
          </w:rPr>
          <w:t>Tabla 5.1: Teléfonos móviles clasificados por marca y modelo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_Toc461396057 \h </w:instrText>
        </w:r>
        <w:r w:rsidR="00297EE8" w:rsidRPr="001F1BB4">
          <w:rPr>
            <w:noProof/>
            <w:webHidden/>
          </w:rPr>
        </w:r>
        <w:r w:rsidR="00297EE8" w:rsidRPr="001F1BB4">
          <w:rPr>
            <w:noProof/>
            <w:webHidden/>
          </w:rPr>
          <w:fldChar w:fldCharType="separate"/>
        </w:r>
        <w:r w:rsidR="00B40285">
          <w:rPr>
            <w:noProof/>
            <w:webHidden/>
          </w:rPr>
          <w:t>40</w:t>
        </w:r>
        <w:r w:rsidR="00297EE8" w:rsidRPr="001F1BB4">
          <w:rPr>
            <w:noProof/>
            <w:webHidden/>
          </w:rPr>
          <w:fldChar w:fldCharType="end"/>
        </w:r>
      </w:hyperlink>
    </w:p>
    <w:p w14:paraId="59BB23F9" w14:textId="77777777" w:rsidR="00297EE8" w:rsidRPr="001F1BB4" w:rsidRDefault="005C3B29">
      <w:pPr>
        <w:pStyle w:val="Tabladeilustraciones"/>
        <w:tabs>
          <w:tab w:val="right" w:leader="dot" w:pos="8495"/>
        </w:tabs>
        <w:rPr>
          <w:rFonts w:eastAsiaTheme="minorEastAsia" w:cstheme="minorBidi"/>
          <w:noProof/>
          <w:szCs w:val="22"/>
          <w:lang w:val="es-ES"/>
        </w:rPr>
      </w:pPr>
      <w:hyperlink w:anchor="_Toc461396058" w:history="1">
        <w:r w:rsidR="00297EE8" w:rsidRPr="001F1BB4">
          <w:rPr>
            <w:rStyle w:val="Hipervnculo"/>
            <w:noProof/>
          </w:rPr>
          <w:t>Tabla 5.2: Parámetros utilizados en 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_Toc461396058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7B5FF24D" w14:textId="77777777" w:rsidR="00297EE8" w:rsidRPr="001F1BB4" w:rsidRDefault="005C3B29">
      <w:pPr>
        <w:pStyle w:val="Tabladeilustraciones"/>
        <w:tabs>
          <w:tab w:val="right" w:leader="dot" w:pos="8495"/>
        </w:tabs>
        <w:rPr>
          <w:rFonts w:eastAsiaTheme="minorEastAsia" w:cstheme="minorBidi"/>
          <w:noProof/>
          <w:szCs w:val="22"/>
          <w:lang w:val="es-ES"/>
        </w:rPr>
      </w:pPr>
      <w:hyperlink w:anchor="_Toc461396059" w:history="1">
        <w:r w:rsidR="00297EE8" w:rsidRPr="001F1BB4">
          <w:rPr>
            <w:rStyle w:val="Hipervnculo"/>
            <w:noProof/>
          </w:rPr>
          <w:t>Tabla 5.3: Resultados del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_Toc461396059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2ADF74ED" w14:textId="77777777" w:rsidR="00297EE8" w:rsidRPr="001F1BB4" w:rsidRDefault="005C3B29">
      <w:pPr>
        <w:pStyle w:val="Tabladeilustraciones"/>
        <w:tabs>
          <w:tab w:val="right" w:leader="dot" w:pos="8495"/>
        </w:tabs>
        <w:rPr>
          <w:rFonts w:eastAsiaTheme="minorEastAsia" w:cstheme="minorBidi"/>
          <w:noProof/>
          <w:szCs w:val="22"/>
          <w:lang w:val="es-ES"/>
        </w:rPr>
      </w:pPr>
      <w:hyperlink w:anchor="_Toc461396060" w:history="1">
        <w:r w:rsidR="00297EE8" w:rsidRPr="001F1BB4">
          <w:rPr>
            <w:rStyle w:val="Hipervnculo"/>
            <w:noProof/>
            <w:lang w:val="en-US"/>
          </w:rPr>
          <w:t>Table 7.1.  Activities of project phases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_Toc461396060 \h </w:instrText>
        </w:r>
        <w:r w:rsidR="00297EE8" w:rsidRPr="001F1BB4">
          <w:rPr>
            <w:noProof/>
            <w:webHidden/>
          </w:rPr>
        </w:r>
        <w:r w:rsidR="00297EE8" w:rsidRPr="001F1BB4">
          <w:rPr>
            <w:noProof/>
            <w:webHidden/>
          </w:rPr>
          <w:fldChar w:fldCharType="separate"/>
        </w:r>
        <w:r w:rsidR="00B40285">
          <w:rPr>
            <w:noProof/>
            <w:webHidden/>
          </w:rPr>
          <w:t>48</w:t>
        </w:r>
        <w:r w:rsidR="00297EE8" w:rsidRPr="001F1BB4">
          <w:rPr>
            <w:noProof/>
            <w:webHidden/>
          </w:rPr>
          <w:fldChar w:fldCharType="end"/>
        </w:r>
      </w:hyperlink>
    </w:p>
    <w:p w14:paraId="599572CD" w14:textId="77777777"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6"/>
          <w:footerReference w:type="default" r:id="rId17"/>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419" w:name="_Toc358848240"/>
      <w:bookmarkStart w:id="420" w:name="_Toc358848861"/>
      <w:bookmarkStart w:id="421" w:name="_Toc358886621"/>
      <w:r w:rsidRPr="001F1BB4">
        <w:rPr>
          <w:rFonts w:ascii="Book Antiqua" w:hAnsi="Book Antiqua"/>
          <w:b/>
          <w:sz w:val="28"/>
        </w:rPr>
        <w:lastRenderedPageBreak/>
        <w:t>ÍNDICE DE FIGURAS</w:t>
      </w:r>
      <w:bookmarkEnd w:id="419"/>
      <w:bookmarkEnd w:id="420"/>
      <w:bookmarkEnd w:id="421"/>
    </w:p>
    <w:p w14:paraId="38A0B518"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61396070" w:history="1">
        <w:r w:rsidR="00297EE8" w:rsidRPr="001F1BB4">
          <w:rPr>
            <w:rStyle w:val="Hipervnculo"/>
            <w:noProof/>
          </w:rPr>
          <w:t>Figura 1.1: Diagrama de Gantt de la planificación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_Toc461396070 \h </w:instrText>
        </w:r>
        <w:r w:rsidR="00297EE8" w:rsidRPr="001F1BB4">
          <w:rPr>
            <w:noProof/>
            <w:webHidden/>
          </w:rPr>
        </w:r>
        <w:r w:rsidR="00297EE8" w:rsidRPr="001F1BB4">
          <w:rPr>
            <w:noProof/>
            <w:webHidden/>
          </w:rPr>
          <w:fldChar w:fldCharType="separate"/>
        </w:r>
        <w:r w:rsidR="00B40285">
          <w:rPr>
            <w:noProof/>
            <w:webHidden/>
          </w:rPr>
          <w:t>4</w:t>
        </w:r>
        <w:r w:rsidR="00297EE8" w:rsidRPr="001F1BB4">
          <w:rPr>
            <w:noProof/>
            <w:webHidden/>
          </w:rPr>
          <w:fldChar w:fldCharType="end"/>
        </w:r>
      </w:hyperlink>
    </w:p>
    <w:p w14:paraId="0850197D" w14:textId="77777777" w:rsidR="00297EE8" w:rsidRPr="001F1BB4" w:rsidRDefault="005C3B29">
      <w:pPr>
        <w:pStyle w:val="Tabladeilustraciones"/>
        <w:tabs>
          <w:tab w:val="right" w:leader="dot" w:pos="8495"/>
        </w:tabs>
        <w:rPr>
          <w:rFonts w:eastAsiaTheme="minorEastAsia" w:cstheme="minorBidi"/>
          <w:noProof/>
          <w:szCs w:val="22"/>
          <w:lang w:val="es-ES"/>
        </w:rPr>
      </w:pPr>
      <w:hyperlink w:anchor="_Toc461396071" w:history="1">
        <w:r w:rsidR="00297EE8" w:rsidRPr="001F1BB4">
          <w:rPr>
            <w:rStyle w:val="Hipervnculo"/>
            <w:noProof/>
          </w:rPr>
          <w:t>Figura 2.1 Marco general de un sistema de procesamiento de imágenes y vídeo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_Toc461396071 \h </w:instrText>
        </w:r>
        <w:r w:rsidR="00297EE8" w:rsidRPr="001F1BB4">
          <w:rPr>
            <w:noProof/>
            <w:webHidden/>
          </w:rPr>
        </w:r>
        <w:r w:rsidR="00297EE8" w:rsidRPr="001F1BB4">
          <w:rPr>
            <w:noProof/>
            <w:webHidden/>
          </w:rPr>
          <w:fldChar w:fldCharType="separate"/>
        </w:r>
        <w:r w:rsidR="00B40285">
          <w:rPr>
            <w:noProof/>
            <w:webHidden/>
          </w:rPr>
          <w:t>7</w:t>
        </w:r>
        <w:r w:rsidR="00297EE8" w:rsidRPr="001F1BB4">
          <w:rPr>
            <w:noProof/>
            <w:webHidden/>
          </w:rPr>
          <w:fldChar w:fldCharType="end"/>
        </w:r>
      </w:hyperlink>
    </w:p>
    <w:p w14:paraId="03EE73A1" w14:textId="77777777" w:rsidR="00297EE8" w:rsidRPr="001F1BB4" w:rsidRDefault="005C3B29">
      <w:pPr>
        <w:pStyle w:val="Tabladeilustraciones"/>
        <w:tabs>
          <w:tab w:val="right" w:leader="dot" w:pos="8495"/>
        </w:tabs>
        <w:rPr>
          <w:rFonts w:eastAsiaTheme="minorEastAsia" w:cstheme="minorBidi"/>
          <w:noProof/>
          <w:szCs w:val="22"/>
          <w:lang w:val="es-ES"/>
        </w:rPr>
      </w:pPr>
      <w:hyperlink w:anchor="_Toc461396072" w:history="1">
        <w:r w:rsidR="00297EE8" w:rsidRPr="001F1BB4">
          <w:rPr>
            <w:rStyle w:val="Hipervnculo"/>
            <w:noProof/>
          </w:rPr>
          <w:t>Figura 2.2. Proceso de adquisición de vídeos en cámaras digitales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_Toc461396072 \h </w:instrText>
        </w:r>
        <w:r w:rsidR="00297EE8" w:rsidRPr="001F1BB4">
          <w:rPr>
            <w:noProof/>
            <w:webHidden/>
          </w:rPr>
        </w:r>
        <w:r w:rsidR="00297EE8" w:rsidRPr="001F1BB4">
          <w:rPr>
            <w:noProof/>
            <w:webHidden/>
          </w:rPr>
          <w:fldChar w:fldCharType="separate"/>
        </w:r>
        <w:r w:rsidR="00B40285">
          <w:rPr>
            <w:noProof/>
            <w:webHidden/>
          </w:rPr>
          <w:t>9</w:t>
        </w:r>
        <w:r w:rsidR="00297EE8" w:rsidRPr="001F1BB4">
          <w:rPr>
            <w:noProof/>
            <w:webHidden/>
          </w:rPr>
          <w:fldChar w:fldCharType="end"/>
        </w:r>
      </w:hyperlink>
    </w:p>
    <w:p w14:paraId="6DD6A933" w14:textId="77777777" w:rsidR="00297EE8" w:rsidRPr="001F1BB4" w:rsidRDefault="005C3B29">
      <w:pPr>
        <w:pStyle w:val="Tabladeilustraciones"/>
        <w:tabs>
          <w:tab w:val="right" w:leader="dot" w:pos="8495"/>
        </w:tabs>
        <w:rPr>
          <w:rFonts w:eastAsiaTheme="minorEastAsia" w:cstheme="minorBidi"/>
          <w:noProof/>
          <w:szCs w:val="22"/>
          <w:lang w:val="es-ES"/>
        </w:rPr>
      </w:pPr>
      <w:hyperlink w:anchor="_Toc461396073" w:history="1">
        <w:r w:rsidR="00297EE8" w:rsidRPr="001F1BB4">
          <w:rPr>
            <w:rStyle w:val="Hipervnculo"/>
            <w:noProof/>
          </w:rPr>
          <w:t>Figura 2.3: Estructura de un grupo de imágenes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_Toc461396073 \h </w:instrText>
        </w:r>
        <w:r w:rsidR="00297EE8" w:rsidRPr="001F1BB4">
          <w:rPr>
            <w:noProof/>
            <w:webHidden/>
          </w:rPr>
        </w:r>
        <w:r w:rsidR="00297EE8" w:rsidRPr="001F1BB4">
          <w:rPr>
            <w:noProof/>
            <w:webHidden/>
          </w:rPr>
          <w:fldChar w:fldCharType="separate"/>
        </w:r>
        <w:r w:rsidR="00B40285">
          <w:rPr>
            <w:noProof/>
            <w:webHidden/>
          </w:rPr>
          <w:t>14</w:t>
        </w:r>
        <w:r w:rsidR="00297EE8" w:rsidRPr="001F1BB4">
          <w:rPr>
            <w:noProof/>
            <w:webHidden/>
          </w:rPr>
          <w:fldChar w:fldCharType="end"/>
        </w:r>
      </w:hyperlink>
    </w:p>
    <w:p w14:paraId="5F25EED4" w14:textId="77777777" w:rsidR="00297EE8" w:rsidRPr="001F1BB4" w:rsidRDefault="005C3B29">
      <w:pPr>
        <w:pStyle w:val="Tabladeilustraciones"/>
        <w:tabs>
          <w:tab w:val="right" w:leader="dot" w:pos="8495"/>
        </w:tabs>
        <w:rPr>
          <w:rFonts w:eastAsiaTheme="minorEastAsia" w:cstheme="minorBidi"/>
          <w:noProof/>
          <w:szCs w:val="22"/>
          <w:lang w:val="es-ES"/>
        </w:rPr>
      </w:pPr>
      <w:hyperlink w:anchor="_Toc461396074" w:history="1">
        <w:r w:rsidR="00297EE8" w:rsidRPr="001F1BB4">
          <w:rPr>
            <w:rStyle w:val="Hipervnculo"/>
            <w:noProof/>
          </w:rPr>
          <w:t xml:space="preserve">Figura 4.1. Apariencia general de la pestaña </w:t>
        </w:r>
        <w:r w:rsidR="00297EE8" w:rsidRPr="001F1BB4">
          <w:rPr>
            <w:rStyle w:val="Hipervnculo"/>
            <w:i/>
            <w:noProof/>
          </w:rPr>
          <w:t>Exif Info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_Toc461396074 \h </w:instrText>
        </w:r>
        <w:r w:rsidR="00297EE8" w:rsidRPr="001F1BB4">
          <w:rPr>
            <w:noProof/>
            <w:webHidden/>
          </w:rPr>
        </w:r>
        <w:r w:rsidR="00297EE8" w:rsidRPr="001F1BB4">
          <w:rPr>
            <w:noProof/>
            <w:webHidden/>
          </w:rPr>
          <w:fldChar w:fldCharType="separate"/>
        </w:r>
        <w:r w:rsidR="00B40285">
          <w:rPr>
            <w:noProof/>
            <w:webHidden/>
          </w:rPr>
          <w:t>29</w:t>
        </w:r>
        <w:r w:rsidR="00297EE8" w:rsidRPr="001F1BB4">
          <w:rPr>
            <w:noProof/>
            <w:webHidden/>
          </w:rPr>
          <w:fldChar w:fldCharType="end"/>
        </w:r>
      </w:hyperlink>
    </w:p>
    <w:p w14:paraId="4D482B08" w14:textId="77777777" w:rsidR="00297EE8" w:rsidRPr="001F1BB4" w:rsidRDefault="005C3B29">
      <w:pPr>
        <w:pStyle w:val="Tabladeilustraciones"/>
        <w:tabs>
          <w:tab w:val="right" w:leader="dot" w:pos="8495"/>
        </w:tabs>
        <w:rPr>
          <w:rFonts w:eastAsiaTheme="minorEastAsia" w:cstheme="minorBidi"/>
          <w:noProof/>
          <w:szCs w:val="22"/>
          <w:lang w:val="es-ES"/>
        </w:rPr>
      </w:pPr>
      <w:hyperlink w:anchor="_Toc461396075" w:history="1">
        <w:r w:rsidR="00297EE8" w:rsidRPr="001F1BB4">
          <w:rPr>
            <w:rStyle w:val="Hipervnculo"/>
            <w:noProof/>
          </w:rPr>
          <w:t>Figura 4.2. Geoposicionamiento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_Toc461396075 \h </w:instrText>
        </w:r>
        <w:r w:rsidR="00297EE8" w:rsidRPr="001F1BB4">
          <w:rPr>
            <w:noProof/>
            <w:webHidden/>
          </w:rPr>
        </w:r>
        <w:r w:rsidR="00297EE8" w:rsidRPr="001F1BB4">
          <w:rPr>
            <w:noProof/>
            <w:webHidden/>
          </w:rPr>
          <w:fldChar w:fldCharType="separate"/>
        </w:r>
        <w:r w:rsidR="00B40285">
          <w:rPr>
            <w:noProof/>
            <w:webHidden/>
          </w:rPr>
          <w:t>31</w:t>
        </w:r>
        <w:r w:rsidR="00297EE8" w:rsidRPr="001F1BB4">
          <w:rPr>
            <w:noProof/>
            <w:webHidden/>
          </w:rPr>
          <w:fldChar w:fldCharType="end"/>
        </w:r>
      </w:hyperlink>
    </w:p>
    <w:p w14:paraId="64A7C0F3" w14:textId="77777777" w:rsidR="00297EE8" w:rsidRPr="001F1BB4" w:rsidRDefault="005C3B29">
      <w:pPr>
        <w:pStyle w:val="Tabladeilustraciones"/>
        <w:tabs>
          <w:tab w:val="right" w:leader="dot" w:pos="8495"/>
        </w:tabs>
        <w:rPr>
          <w:rFonts w:eastAsiaTheme="minorEastAsia" w:cstheme="minorBidi"/>
          <w:noProof/>
          <w:szCs w:val="22"/>
          <w:lang w:val="es-ES"/>
        </w:rPr>
      </w:pPr>
      <w:hyperlink w:anchor="_Toc461396076" w:history="1">
        <w:r w:rsidR="00297EE8" w:rsidRPr="001F1BB4">
          <w:rPr>
            <w:rStyle w:val="Hipervnculo"/>
            <w:noProof/>
          </w:rPr>
          <w:t xml:space="preserve">Figura 4.3. Apariencia general de la pestaña </w:t>
        </w:r>
        <w:r w:rsidR="00297EE8" w:rsidRPr="001F1BB4">
          <w:rPr>
            <w:rStyle w:val="Hipervnculo"/>
            <w:i/>
            <w:noProof/>
          </w:rPr>
          <w:t>DDBB Projects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_Toc461396076 \h </w:instrText>
        </w:r>
        <w:r w:rsidR="00297EE8" w:rsidRPr="001F1BB4">
          <w:rPr>
            <w:noProof/>
            <w:webHidden/>
          </w:rPr>
        </w:r>
        <w:r w:rsidR="00297EE8" w:rsidRPr="001F1BB4">
          <w:rPr>
            <w:noProof/>
            <w:webHidden/>
          </w:rPr>
          <w:fldChar w:fldCharType="separate"/>
        </w:r>
        <w:r w:rsidR="00B40285">
          <w:rPr>
            <w:noProof/>
            <w:webHidden/>
          </w:rPr>
          <w:t>32</w:t>
        </w:r>
        <w:r w:rsidR="00297EE8" w:rsidRPr="001F1BB4">
          <w:rPr>
            <w:noProof/>
            <w:webHidden/>
          </w:rPr>
          <w:fldChar w:fldCharType="end"/>
        </w:r>
      </w:hyperlink>
    </w:p>
    <w:p w14:paraId="12A20B76" w14:textId="77777777" w:rsidR="00297EE8" w:rsidRPr="001F1BB4" w:rsidRDefault="005C3B29">
      <w:pPr>
        <w:pStyle w:val="Tabladeilustraciones"/>
        <w:tabs>
          <w:tab w:val="right" w:leader="dot" w:pos="8495"/>
        </w:tabs>
        <w:rPr>
          <w:rFonts w:eastAsiaTheme="minorEastAsia" w:cstheme="minorBidi"/>
          <w:noProof/>
          <w:szCs w:val="22"/>
          <w:lang w:val="es-ES"/>
        </w:rPr>
      </w:pPr>
      <w:hyperlink w:anchor="_Toc461396077" w:history="1">
        <w:r w:rsidR="00297EE8" w:rsidRPr="001F1BB4">
          <w:rPr>
            <w:rStyle w:val="Hipervnculo"/>
            <w:noProof/>
          </w:rPr>
          <w:t>Figura 4.4. Visualización de las imágenes de un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_Toc461396077 \h </w:instrText>
        </w:r>
        <w:r w:rsidR="00297EE8" w:rsidRPr="001F1BB4">
          <w:rPr>
            <w:noProof/>
            <w:webHidden/>
          </w:rPr>
        </w:r>
        <w:r w:rsidR="00297EE8" w:rsidRPr="001F1BB4">
          <w:rPr>
            <w:noProof/>
            <w:webHidden/>
          </w:rPr>
          <w:fldChar w:fldCharType="separate"/>
        </w:r>
        <w:r w:rsidR="00B40285">
          <w:rPr>
            <w:noProof/>
            <w:webHidden/>
          </w:rPr>
          <w:t>33</w:t>
        </w:r>
        <w:r w:rsidR="00297EE8" w:rsidRPr="001F1BB4">
          <w:rPr>
            <w:noProof/>
            <w:webHidden/>
          </w:rPr>
          <w:fldChar w:fldCharType="end"/>
        </w:r>
      </w:hyperlink>
    </w:p>
    <w:p w14:paraId="6D9E77E5" w14:textId="77777777" w:rsidR="00297EE8" w:rsidRPr="001F1BB4" w:rsidRDefault="005C3B29">
      <w:pPr>
        <w:pStyle w:val="Tabladeilustraciones"/>
        <w:tabs>
          <w:tab w:val="right" w:leader="dot" w:pos="8495"/>
        </w:tabs>
        <w:rPr>
          <w:rFonts w:eastAsiaTheme="minorEastAsia" w:cstheme="minorBidi"/>
          <w:noProof/>
          <w:szCs w:val="22"/>
          <w:lang w:val="es-ES"/>
        </w:rPr>
      </w:pPr>
      <w:hyperlink w:anchor="_Toc461396078" w:history="1">
        <w:r w:rsidR="00297EE8" w:rsidRPr="001F1BB4">
          <w:rPr>
            <w:rStyle w:val="Hipervnculo"/>
            <w:noProof/>
          </w:rPr>
          <w:t>Figura 4.5. Query Set</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_Toc461396078 \h </w:instrText>
        </w:r>
        <w:r w:rsidR="00297EE8" w:rsidRPr="001F1BB4">
          <w:rPr>
            <w:noProof/>
            <w:webHidden/>
          </w:rPr>
        </w:r>
        <w:r w:rsidR="00297EE8" w:rsidRPr="001F1BB4">
          <w:rPr>
            <w:noProof/>
            <w:webHidden/>
          </w:rPr>
          <w:fldChar w:fldCharType="separate"/>
        </w:r>
        <w:r w:rsidR="00B40285">
          <w:rPr>
            <w:noProof/>
            <w:webHidden/>
          </w:rPr>
          <w:t>34</w:t>
        </w:r>
        <w:r w:rsidR="00297EE8" w:rsidRPr="001F1BB4">
          <w:rPr>
            <w:noProof/>
            <w:webHidden/>
          </w:rPr>
          <w:fldChar w:fldCharType="end"/>
        </w:r>
      </w:hyperlink>
    </w:p>
    <w:p w14:paraId="736A77B6" w14:textId="77777777" w:rsidR="00297EE8" w:rsidRPr="001F1BB4" w:rsidRDefault="005C3B29">
      <w:pPr>
        <w:pStyle w:val="Tabladeilustraciones"/>
        <w:tabs>
          <w:tab w:val="right" w:leader="dot" w:pos="8495"/>
        </w:tabs>
        <w:rPr>
          <w:rFonts w:eastAsiaTheme="minorEastAsia" w:cstheme="minorBidi"/>
          <w:noProof/>
          <w:szCs w:val="22"/>
          <w:lang w:val="es-ES"/>
        </w:rPr>
      </w:pPr>
      <w:hyperlink w:anchor="_Toc461396079" w:history="1">
        <w:r w:rsidR="00297EE8" w:rsidRPr="001F1BB4">
          <w:rPr>
            <w:rStyle w:val="Hipervnculo"/>
            <w:noProof/>
          </w:rPr>
          <w:t xml:space="preserve">Figura 4.6. </w:t>
        </w:r>
        <w:r w:rsidR="00297EE8" w:rsidRPr="001F1BB4">
          <w:rPr>
            <w:rStyle w:val="Hipervnculo"/>
            <w:i/>
            <w:noProof/>
          </w:rPr>
          <w:t>Advanced Query</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_Toc461396079 \h </w:instrText>
        </w:r>
        <w:r w:rsidR="00297EE8" w:rsidRPr="001F1BB4">
          <w:rPr>
            <w:noProof/>
            <w:webHidden/>
          </w:rPr>
        </w:r>
        <w:r w:rsidR="00297EE8" w:rsidRPr="001F1BB4">
          <w:rPr>
            <w:noProof/>
            <w:webHidden/>
          </w:rPr>
          <w:fldChar w:fldCharType="separate"/>
        </w:r>
        <w:r w:rsidR="00B40285">
          <w:rPr>
            <w:noProof/>
            <w:webHidden/>
          </w:rPr>
          <w:t>35</w:t>
        </w:r>
        <w:r w:rsidR="00297EE8" w:rsidRPr="001F1BB4">
          <w:rPr>
            <w:noProof/>
            <w:webHidden/>
          </w:rPr>
          <w:fldChar w:fldCharType="end"/>
        </w:r>
      </w:hyperlink>
    </w:p>
    <w:p w14:paraId="567F7422" w14:textId="77777777" w:rsidR="00297EE8" w:rsidRPr="001F1BB4" w:rsidRDefault="005C3B29">
      <w:pPr>
        <w:pStyle w:val="Tabladeilustraciones"/>
        <w:tabs>
          <w:tab w:val="right" w:leader="dot" w:pos="8495"/>
        </w:tabs>
        <w:rPr>
          <w:rFonts w:eastAsiaTheme="minorEastAsia" w:cstheme="minorBidi"/>
          <w:noProof/>
          <w:szCs w:val="22"/>
          <w:lang w:val="es-ES"/>
        </w:rPr>
      </w:pPr>
      <w:hyperlink w:anchor="_Toc461396080" w:history="1">
        <w:r w:rsidR="00297EE8" w:rsidRPr="001F1BB4">
          <w:rPr>
            <w:rStyle w:val="Hipervnculo"/>
            <w:noProof/>
          </w:rPr>
          <w:t>Figura 4.7. Geoposicionamiento de un grupo de imágenes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_Toc461396080 \h </w:instrText>
        </w:r>
        <w:r w:rsidR="00297EE8" w:rsidRPr="001F1BB4">
          <w:rPr>
            <w:noProof/>
            <w:webHidden/>
          </w:rPr>
        </w:r>
        <w:r w:rsidR="00297EE8" w:rsidRPr="001F1BB4">
          <w:rPr>
            <w:noProof/>
            <w:webHidden/>
          </w:rPr>
          <w:fldChar w:fldCharType="separate"/>
        </w:r>
        <w:r w:rsidR="00B40285">
          <w:rPr>
            <w:noProof/>
            <w:webHidden/>
          </w:rPr>
          <w:t>36</w:t>
        </w:r>
        <w:r w:rsidR="00297EE8" w:rsidRPr="001F1BB4">
          <w:rPr>
            <w:noProof/>
            <w:webHidden/>
          </w:rPr>
          <w:fldChar w:fldCharType="end"/>
        </w:r>
      </w:hyperlink>
    </w:p>
    <w:p w14:paraId="72970F4B" w14:textId="77777777" w:rsidR="00297EE8" w:rsidRPr="001F1BB4" w:rsidRDefault="005C3B29">
      <w:pPr>
        <w:pStyle w:val="Tabladeilustraciones"/>
        <w:tabs>
          <w:tab w:val="right" w:leader="dot" w:pos="8495"/>
        </w:tabs>
        <w:rPr>
          <w:rFonts w:eastAsiaTheme="minorEastAsia" w:cstheme="minorBidi"/>
          <w:noProof/>
          <w:szCs w:val="22"/>
          <w:lang w:val="es-ES"/>
        </w:rPr>
      </w:pPr>
      <w:hyperlink w:anchor="_Toc461396081" w:history="1">
        <w:r w:rsidR="00297EE8" w:rsidRPr="001F1BB4">
          <w:rPr>
            <w:rStyle w:val="Hipervnculo"/>
            <w:noProof/>
          </w:rPr>
          <w:t>Figura 5.1 Esquema general de funcionamiento del algoritmo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_Toc461396081 \h </w:instrText>
        </w:r>
        <w:r w:rsidR="00297EE8" w:rsidRPr="001F1BB4">
          <w:rPr>
            <w:noProof/>
            <w:webHidden/>
          </w:rPr>
        </w:r>
        <w:r w:rsidR="00297EE8" w:rsidRPr="001F1BB4">
          <w:rPr>
            <w:noProof/>
            <w:webHidden/>
          </w:rPr>
          <w:fldChar w:fldCharType="separate"/>
        </w:r>
        <w:r w:rsidR="00B40285">
          <w:rPr>
            <w:noProof/>
            <w:webHidden/>
          </w:rPr>
          <w:t>38</w:t>
        </w:r>
        <w:r w:rsidR="00297EE8" w:rsidRPr="001F1BB4">
          <w:rPr>
            <w:noProof/>
            <w:webHidden/>
          </w:rPr>
          <w:fldChar w:fldCharType="end"/>
        </w:r>
      </w:hyperlink>
    </w:p>
    <w:p w14:paraId="2832B35F" w14:textId="77777777"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18"/>
          <w:footerReference w:type="default" r:id="rId19"/>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AC5E12">
      <w:pPr>
        <w:pStyle w:val="Ttulo1"/>
        <w:numPr>
          <w:ilvl w:val="0"/>
          <w:numId w:val="1"/>
        </w:numPr>
        <w:ind w:left="284" w:hanging="284"/>
      </w:pPr>
      <w:bookmarkStart w:id="422" w:name="_Toc358848241"/>
      <w:bookmarkStart w:id="423" w:name="_Toc483862795"/>
      <w:r w:rsidRPr="001F1BB4">
        <w:lastRenderedPageBreak/>
        <w:t>Introducción</w:t>
      </w:r>
      <w:bookmarkEnd w:id="422"/>
      <w:bookmarkEnd w:id="423"/>
    </w:p>
    <w:p w14:paraId="68D87F63" w14:textId="77777777" w:rsidR="00FF5EEA" w:rsidRPr="001F1BB4" w:rsidRDefault="00FF5EEA" w:rsidP="00AC5E12">
      <w:pPr>
        <w:pStyle w:val="Ttulo2"/>
        <w:numPr>
          <w:ilvl w:val="1"/>
          <w:numId w:val="1"/>
        </w:numPr>
        <w:ind w:left="709" w:hanging="709"/>
      </w:pPr>
      <w:bookmarkStart w:id="424" w:name="_Toc483862796"/>
      <w:bookmarkStart w:id="425" w:name="_Toc358848242"/>
      <w:r w:rsidRPr="001F1BB4">
        <w:t>Motivación</w:t>
      </w:r>
      <w:bookmarkEnd w:id="424"/>
    </w:p>
    <w:p w14:paraId="549BDC05" w14:textId="77777777" w:rsidR="00510A34" w:rsidRPr="001F1BB4" w:rsidRDefault="005806D3" w:rsidP="00510A34">
      <w:pPr>
        <w:pStyle w:val="Estilo12ptPrimeralnea05cm"/>
        <w:ind w:firstLine="0"/>
      </w:pPr>
      <w:r>
        <w:t>xxxx</w:t>
      </w:r>
      <w:r w:rsidR="00510A34" w:rsidRPr="001F1BB4">
        <w:t>.</w:t>
      </w:r>
    </w:p>
    <w:p w14:paraId="7A548A99" w14:textId="77777777" w:rsidR="00510A34" w:rsidRPr="001F1BB4" w:rsidRDefault="005806D3" w:rsidP="00510A34">
      <w:pPr>
        <w:pStyle w:val="Estilo12ptPrimeralnea05cm"/>
        <w:ind w:firstLine="0"/>
      </w:pPr>
      <w:r>
        <w:t>xxx</w:t>
      </w:r>
    </w:p>
    <w:p w14:paraId="1856072C" w14:textId="77777777" w:rsidR="00346E59" w:rsidRPr="001F1BB4" w:rsidRDefault="00346E59" w:rsidP="004E5081">
      <w:pPr>
        <w:pStyle w:val="Estilo12ptPrimeralnea05cm"/>
        <w:numPr>
          <w:ilvl w:val="0"/>
          <w:numId w:val="15"/>
        </w:numPr>
        <w:spacing w:before="0" w:after="0"/>
        <w:ind w:left="567" w:hanging="283"/>
      </w:pPr>
    </w:p>
    <w:p w14:paraId="375DD291" w14:textId="77777777" w:rsidR="00FF5EEA" w:rsidRPr="001F1BB4" w:rsidRDefault="00FF5EEA" w:rsidP="00AC5E12">
      <w:pPr>
        <w:pStyle w:val="Ttulo2"/>
        <w:numPr>
          <w:ilvl w:val="1"/>
          <w:numId w:val="1"/>
        </w:numPr>
        <w:ind w:left="709" w:hanging="709"/>
      </w:pPr>
      <w:bookmarkStart w:id="426" w:name="_Toc483862797"/>
      <w:bookmarkEnd w:id="425"/>
      <w:r w:rsidRPr="001F1BB4">
        <w:t>Objet</w:t>
      </w:r>
      <w:r w:rsidR="00045865" w:rsidRPr="001F1BB4">
        <w:t>ivos</w:t>
      </w:r>
      <w:bookmarkEnd w:id="426"/>
    </w:p>
    <w:p w14:paraId="2563C544" w14:textId="77777777" w:rsidR="00445D65" w:rsidRPr="001F1BB4" w:rsidRDefault="00445D65" w:rsidP="00AC5E12">
      <w:pPr>
        <w:pStyle w:val="Estilo12ptPrimeralnea05cm"/>
        <w:ind w:firstLine="0"/>
      </w:pPr>
      <w:bookmarkStart w:id="427" w:name="_Toc358848244"/>
      <w:r w:rsidRPr="001F1BB4">
        <w:t>El presente Trabajo Fin de Grado (TFG) tiene los siguientes objetivos:</w:t>
      </w:r>
    </w:p>
    <w:p w14:paraId="7F938B34" w14:textId="77777777" w:rsidR="005806D3" w:rsidRDefault="00FF5EEA" w:rsidP="005806D3">
      <w:pPr>
        <w:pStyle w:val="Estilo12ptPrimeralnea05cm"/>
        <w:numPr>
          <w:ilvl w:val="0"/>
          <w:numId w:val="15"/>
        </w:numPr>
        <w:spacing w:before="0" w:after="0"/>
        <w:ind w:left="567" w:hanging="283"/>
      </w:pPr>
      <w:r w:rsidRPr="001F1BB4">
        <w:t xml:space="preserve"> </w:t>
      </w:r>
      <w:r w:rsidR="005806D3">
        <w:t>XXXXx</w:t>
      </w:r>
    </w:p>
    <w:p w14:paraId="5A50515C" w14:textId="77777777" w:rsidR="005806D3" w:rsidRDefault="005806D3" w:rsidP="005806D3">
      <w:pPr>
        <w:pStyle w:val="Estilo12ptPrimeralnea05cm"/>
        <w:numPr>
          <w:ilvl w:val="0"/>
          <w:numId w:val="15"/>
        </w:numPr>
        <w:spacing w:before="0" w:after="0"/>
        <w:ind w:left="567" w:hanging="283"/>
      </w:pPr>
      <w:r>
        <w:t>XXXXX</w:t>
      </w:r>
    </w:p>
    <w:p w14:paraId="564E1FD8" w14:textId="77777777" w:rsidR="00FF5EEA" w:rsidRPr="001F1BB4" w:rsidRDefault="00C628CA" w:rsidP="005806D3">
      <w:pPr>
        <w:pStyle w:val="Estilo12ptPrimeralnea05cm"/>
        <w:numPr>
          <w:ilvl w:val="0"/>
          <w:numId w:val="15"/>
        </w:numPr>
        <w:spacing w:before="0" w:after="0"/>
        <w:ind w:left="567" w:hanging="283"/>
      </w:pPr>
      <w:r w:rsidRPr="001F1BB4">
        <w:t>.</w:t>
      </w:r>
    </w:p>
    <w:p w14:paraId="0E28911E" w14:textId="77777777" w:rsidR="001F1BB4" w:rsidRPr="001F1BB4" w:rsidRDefault="001F1BB4">
      <w:pPr>
        <w:spacing w:after="200" w:line="276" w:lineRule="auto"/>
        <w:rPr>
          <w:rFonts w:ascii="Book Antiqua" w:hAnsi="Book Antiqua"/>
          <w:szCs w:val="20"/>
          <w:lang w:val="es-ES_tradnl"/>
        </w:rPr>
      </w:pPr>
      <w:r w:rsidRPr="001F1BB4">
        <w:br w:type="page"/>
      </w:r>
    </w:p>
    <w:p w14:paraId="4553D1BD" w14:textId="77777777" w:rsidR="00FF5EEA" w:rsidRPr="001F1BB4" w:rsidRDefault="003831F5" w:rsidP="008C0ED8">
      <w:pPr>
        <w:pStyle w:val="Ttulo2"/>
        <w:numPr>
          <w:ilvl w:val="1"/>
          <w:numId w:val="1"/>
        </w:numPr>
        <w:ind w:left="709" w:hanging="709"/>
      </w:pPr>
      <w:bookmarkStart w:id="428" w:name="_Toc483862798"/>
      <w:bookmarkEnd w:id="427"/>
      <w:r w:rsidRPr="001F1BB4">
        <w:lastRenderedPageBreak/>
        <w:t>Plan de Trabajo</w:t>
      </w:r>
      <w:bookmarkEnd w:id="428"/>
    </w:p>
    <w:p w14:paraId="3BA20F16" w14:textId="77777777" w:rsidR="00C628CA" w:rsidRPr="001F1BB4" w:rsidRDefault="005806D3" w:rsidP="006B5E63">
      <w:pPr>
        <w:pStyle w:val="Estilo12ptPrimeralnea05cm"/>
        <w:rPr>
          <w:bCs/>
          <w:lang w:val="es-ES"/>
        </w:rPr>
      </w:pPr>
      <w:r>
        <w:rPr>
          <w:bCs/>
          <w:lang w:val="es-ES"/>
        </w:rPr>
        <w:t>XXXXX</w:t>
      </w:r>
      <w:r w:rsidR="00C628CA" w:rsidRPr="001F1BB4">
        <w:rPr>
          <w:bCs/>
          <w:lang w:val="es-ES"/>
        </w:rPr>
        <w:t xml:space="preserve">. </w:t>
      </w:r>
    </w:p>
    <w:p w14:paraId="53298726" w14:textId="77777777" w:rsidR="009C1289" w:rsidRPr="001F1BB4" w:rsidRDefault="009C1289" w:rsidP="008D31E7">
      <w:pPr>
        <w:pStyle w:val="Estilo12ptPrimeralnea05cm"/>
        <w:rPr>
          <w:bCs/>
        </w:rPr>
      </w:pPr>
      <w:r w:rsidRPr="001F1BB4">
        <w:rPr>
          <w:bCs/>
        </w:rPr>
        <w:t>La Figura 1.1 muestra el diagrama de Gantt del proyecto.</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Change w:id="429" w:author="Pablo Blanco Peris" w:date="2017-05-24T18:30:00Z">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PrChange>
      </w:tblPr>
      <w:tblGrid>
        <w:gridCol w:w="4798"/>
        <w:gridCol w:w="1312"/>
        <w:gridCol w:w="1074"/>
        <w:gridCol w:w="1037"/>
        <w:tblGridChange w:id="430">
          <w:tblGrid>
            <w:gridCol w:w="4798"/>
            <w:gridCol w:w="1312"/>
            <w:gridCol w:w="1086"/>
            <w:gridCol w:w="1025"/>
          </w:tblGrid>
        </w:tblGridChange>
      </w:tblGrid>
      <w:tr w:rsidR="008D31E7" w:rsidRPr="001F1BB4" w14:paraId="0CE19A2C" w14:textId="77777777" w:rsidTr="00666848">
        <w:trPr>
          <w:jc w:val="center"/>
          <w:trPrChange w:id="431" w:author="Pablo Blanco Peris" w:date="2017-05-24T18:30:00Z">
            <w:trPr>
              <w:jc w:val="center"/>
            </w:trPr>
          </w:trPrChange>
        </w:trPr>
        <w:tc>
          <w:tcPr>
            <w:tcW w:w="4798" w:type="dxa"/>
            <w:shd w:val="clear" w:color="auto" w:fill="C6D9F1" w:themeFill="text2" w:themeFillTint="33"/>
            <w:vAlign w:val="center"/>
            <w:hideMark/>
            <w:tcPrChange w:id="432" w:author="Pablo Blanco Peris" w:date="2017-05-24T18:30:00Z">
              <w:tcPr>
                <w:tcW w:w="4798" w:type="dxa"/>
                <w:shd w:val="clear" w:color="auto" w:fill="C6D9F1" w:themeFill="text2" w:themeFillTint="33"/>
                <w:vAlign w:val="center"/>
                <w:hideMark/>
              </w:tcPr>
            </w:tcPrChange>
          </w:tcPr>
          <w:p w14:paraId="7B329392" w14:textId="77777777"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t>Nombre de tarea</w:t>
            </w:r>
          </w:p>
        </w:tc>
        <w:tc>
          <w:tcPr>
            <w:tcW w:w="1312" w:type="dxa"/>
            <w:shd w:val="clear" w:color="auto" w:fill="C6D9F1" w:themeFill="text2" w:themeFillTint="33"/>
            <w:vAlign w:val="center"/>
            <w:hideMark/>
            <w:tcPrChange w:id="433" w:author="Pablo Blanco Peris" w:date="2017-05-24T18:30:00Z">
              <w:tcPr>
                <w:tcW w:w="1312" w:type="dxa"/>
                <w:shd w:val="clear" w:color="auto" w:fill="C6D9F1" w:themeFill="text2" w:themeFillTint="33"/>
                <w:vAlign w:val="center"/>
                <w:hideMark/>
              </w:tcPr>
            </w:tcPrChange>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Change w:id="434" w:author="Pablo Blanco Peris" w:date="2017-05-24T18:30:00Z">
              <w:tcPr>
                <w:tcW w:w="1086" w:type="dxa"/>
                <w:shd w:val="clear" w:color="auto" w:fill="C6D9F1" w:themeFill="text2" w:themeFillTint="33"/>
                <w:vAlign w:val="center"/>
                <w:hideMark/>
              </w:tcPr>
            </w:tcPrChange>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Change w:id="435" w:author="Pablo Blanco Peris" w:date="2017-05-24T18:30:00Z">
              <w:tcPr>
                <w:tcW w:w="1025" w:type="dxa"/>
                <w:shd w:val="clear" w:color="auto" w:fill="C6D9F1" w:themeFill="text2" w:themeFillTint="33"/>
                <w:vAlign w:val="center"/>
                <w:hideMark/>
              </w:tcPr>
            </w:tcPrChange>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3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37"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38"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E430CC"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Previa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39"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E30DF65"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92</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40"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3F70501"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03/10/15</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41"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0687ACA4"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07/02/16</w:t>
            </w:r>
          </w:p>
        </w:tc>
      </w:tr>
      <w:tr w:rsidR="00C71A37" w:rsidRPr="001F1BB4" w14:paraId="29866AF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4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4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4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F7D5810"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4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6A80EAB"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446"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447"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4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49"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50"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4C1C033"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51"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F728C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452"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453"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5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5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5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13C12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5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DE674F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458"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459"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13B5EEE0"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6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61"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62"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A238FA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Despliegue y actualización de plataforma de desarrollo</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63"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4AF7A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32</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64"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0A7590"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65"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04CF73F"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5AA23E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6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67"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68"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99C9B0"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69"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DB3543"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70"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6F971A63"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08/02/16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71"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2DC3A02"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21/03/16</w:t>
            </w:r>
          </w:p>
        </w:tc>
      </w:tr>
      <w:tr w:rsidR="00C71A37" w:rsidRPr="001F1BB4" w14:paraId="72CAAD2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7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7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7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B2F880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7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982D9E6"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476"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6BEE2677"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477"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2A46A23C"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BE6CEAB"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7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79"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80"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46113A5"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Análisis de Riesgos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81"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3B8B9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82"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665FF5C"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83"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02024391"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418A7D8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8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8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8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0934A6B"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8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D9AC29D"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88"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7528CF68"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22/03/16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489"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39A9C8D6"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28/03/16</w:t>
            </w:r>
          </w:p>
        </w:tc>
      </w:tr>
      <w:tr w:rsidR="00C71A37" w:rsidRPr="001F1BB4" w14:paraId="3C26753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9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91"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92"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8FF72D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93"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494"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495"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9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97"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98"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A6B8EA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99"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00"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01"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0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0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0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FE1860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0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06"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07"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8D31E7" w:rsidRPr="001F1BB4" w14:paraId="7569675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0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09"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0"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4CB30F"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1"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47E125B" w14:textId="77777777" w:rsidR="008D31E7" w:rsidRPr="001F1BB4" w:rsidRDefault="00CA78F2"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40</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12"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392E09C" w14:textId="77777777" w:rsidR="008D31E7" w:rsidRPr="001F1BB4" w:rsidRDefault="008D31E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w:t>
            </w:r>
            <w:r w:rsidR="00CA78F2" w:rsidRPr="001F1BB4">
              <w:rPr>
                <w:rFonts w:ascii="Book Antiqua" w:hAnsi="Book Antiqua"/>
                <w:b/>
                <w:bCs/>
                <w:color w:val="000000"/>
                <w:sz w:val="20"/>
                <w:szCs w:val="20"/>
              </w:rPr>
              <w:t>0</w:t>
            </w:r>
            <w:r w:rsidRPr="001F1BB4">
              <w:rPr>
                <w:rFonts w:ascii="Book Antiqua" w:hAnsi="Book Antiqua"/>
                <w:b/>
                <w:bCs/>
                <w:color w:val="000000"/>
                <w:sz w:val="20"/>
                <w:szCs w:val="20"/>
              </w:rPr>
              <w:t>/0</w:t>
            </w:r>
            <w:r w:rsidR="00CA78F2" w:rsidRPr="001F1BB4">
              <w:rPr>
                <w:rFonts w:ascii="Book Antiqua" w:hAnsi="Book Antiqua"/>
                <w:b/>
                <w:bCs/>
                <w:color w:val="000000"/>
                <w:sz w:val="20"/>
                <w:szCs w:val="20"/>
              </w:rPr>
              <w:t>5</w:t>
            </w:r>
            <w:r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13"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74BF994F"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r w:rsidR="008D31E7" w:rsidRPr="001F1BB4" w14:paraId="49648B82"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1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1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7ADF6A0"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7DB54BC" w14:textId="77777777" w:rsidR="008D31E7" w:rsidRPr="001F1BB4" w:rsidRDefault="008D31E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14</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18"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4E6665"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05</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19"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EBB1013"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bl>
    <w:p w14:paraId="3148D591" w14:textId="77777777" w:rsidR="00FF78B0" w:rsidRPr="001F1BB4" w:rsidRDefault="00FF78B0" w:rsidP="00FB3B32">
      <w:pPr>
        <w:pStyle w:val="Tablas7"/>
      </w:pPr>
      <w:bookmarkStart w:id="520" w:name="_Toc398136770"/>
      <w:bookmarkStart w:id="521" w:name="_Toc461396055"/>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520"/>
      <w:bookmarkEnd w:id="521"/>
    </w:p>
    <w:p w14:paraId="5235DF43" w14:textId="77777777" w:rsidR="00FF78B0" w:rsidRPr="001F1BB4" w:rsidRDefault="00FF78B0" w:rsidP="009C1289">
      <w:pPr>
        <w:pStyle w:val="Estilo12ptPrimeralnea05cm"/>
        <w:ind w:firstLine="0"/>
        <w:rPr>
          <w:bCs/>
        </w:rPr>
        <w:sectPr w:rsidR="00FF78B0" w:rsidRPr="001F1BB4" w:rsidSect="00273F10">
          <w:headerReference w:type="even" r:id="rId20"/>
          <w:headerReference w:type="default" r:id="rId21"/>
          <w:footerReference w:type="default" r:id="rId22"/>
          <w:headerReference w:type="first" r:id="rId23"/>
          <w:footerReference w:type="first" r:id="rId24"/>
          <w:pgSz w:w="11907" w:h="16840" w:code="9"/>
          <w:pgMar w:top="1701" w:right="1701" w:bottom="1701" w:left="1701" w:header="720" w:footer="851" w:gutter="0"/>
          <w:pgNumType w:start="1"/>
          <w:cols w:space="720"/>
        </w:sectPr>
      </w:pPr>
    </w:p>
    <w:p w14:paraId="77C2E108" w14:textId="77777777" w:rsidR="00FF78B0" w:rsidRPr="001F1BB4" w:rsidRDefault="00165B64" w:rsidP="00D920A9">
      <w:pPr>
        <w:pStyle w:val="Estilo12ptPrimeralnea05cm"/>
        <w:ind w:firstLine="0"/>
        <w:rPr>
          <w:bCs/>
        </w:rPr>
      </w:pPr>
      <w:r w:rsidRPr="001F1BB4">
        <w:object w:dxaOrig="23755" w:dyaOrig="9177" w14:anchorId="2DB403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0.9pt;height:261pt" o:ole="">
            <v:imagedata r:id="rId25" o:title=""/>
          </v:shape>
          <o:OLEObject Type="Embed" ProgID="Photoshop.Image.11" ShapeID="_x0000_i1025" DrawAspect="Content" ObjectID="_1557638355" r:id="rId26">
            <o:FieldCodes>\s</o:FieldCodes>
          </o:OLEObject>
        </w:object>
      </w:r>
    </w:p>
    <w:p w14:paraId="0A3FEBFE" w14:textId="77777777" w:rsidR="00FF78B0" w:rsidRPr="001F1BB4" w:rsidRDefault="00FF78B0" w:rsidP="00D920A9">
      <w:pPr>
        <w:pStyle w:val="Figprot"/>
        <w:rPr>
          <w:bCs/>
        </w:rPr>
      </w:pPr>
      <w:bookmarkStart w:id="522" w:name="_Toc398136787"/>
      <w:bookmarkStart w:id="523" w:name="_Toc461396070"/>
      <w:r w:rsidRPr="001F1BB4">
        <w:t>Fig</w:t>
      </w:r>
      <w:r w:rsidR="00BC2FAF" w:rsidRPr="001F1BB4">
        <w:t>ura</w:t>
      </w:r>
      <w:r w:rsidRPr="001F1BB4">
        <w:t xml:space="preserve"> </w:t>
      </w:r>
      <w:r w:rsidR="00D920A9" w:rsidRPr="001F1BB4">
        <w:t>1</w:t>
      </w:r>
      <w:r w:rsidRPr="001F1BB4">
        <w:t>.1</w:t>
      </w:r>
      <w:r w:rsidR="00223676" w:rsidRPr="001F1BB4">
        <w:t>:</w:t>
      </w:r>
      <w:r w:rsidRPr="001F1BB4">
        <w:t xml:space="preserve"> Diagrama de Gan</w:t>
      </w:r>
      <w:r w:rsidR="00A64F73" w:rsidRPr="001F1BB4">
        <w:t>t</w:t>
      </w:r>
      <w:r w:rsidRPr="001F1BB4">
        <w:t>t de la planificación del proyecto</w:t>
      </w:r>
      <w:bookmarkEnd w:id="522"/>
      <w:bookmarkEnd w:id="523"/>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1F1BB4" w:rsidRDefault="00FF5EEA" w:rsidP="008C0ED8">
      <w:pPr>
        <w:pStyle w:val="Ttulo2"/>
        <w:numPr>
          <w:ilvl w:val="1"/>
          <w:numId w:val="1"/>
        </w:numPr>
        <w:ind w:left="709" w:hanging="709"/>
      </w:pPr>
      <w:bookmarkStart w:id="524" w:name="_Toc483862799"/>
      <w:r w:rsidRPr="001F1BB4">
        <w:lastRenderedPageBreak/>
        <w:t>Estructura de la memoria</w:t>
      </w:r>
      <w:bookmarkEnd w:id="524"/>
    </w:p>
    <w:p w14:paraId="7EB190FE" w14:textId="77777777" w:rsidR="00DC1B1A" w:rsidRPr="001F1BB4" w:rsidRDefault="00DC1B1A" w:rsidP="00DC1B1A">
      <w:pPr>
        <w:pStyle w:val="Estilo12ptPrimeralnea05cm"/>
      </w:pPr>
      <w:r w:rsidRPr="001F1BB4">
        <w:t xml:space="preserve">El resto del trabajo está organizado en </w:t>
      </w:r>
      <w:r w:rsidR="005F3F0C" w:rsidRPr="001F1BB4">
        <w:t>7</w:t>
      </w:r>
      <w:r w:rsidRPr="001F1BB4">
        <w:t xml:space="preserve"> capítulos con la siguiente estructura.</w:t>
      </w:r>
    </w:p>
    <w:p w14:paraId="7D145442" w14:textId="77777777" w:rsidR="00DC1B1A" w:rsidRPr="001F1BB4" w:rsidRDefault="00C71A37" w:rsidP="00C71A37">
      <w:pPr>
        <w:pStyle w:val="Estilo12ptPrimeralnea05cm"/>
      </w:pPr>
      <w:r w:rsidRPr="001F1BB4">
        <w:t>En el capítulo 2</w:t>
      </w:r>
      <w:r w:rsidR="00DC1B1A" w:rsidRPr="001F1BB4">
        <w:t xml:space="preserve"> </w:t>
      </w:r>
      <w:r w:rsidR="005806D3">
        <w:t>XXX</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0F0A3BF3" w:rsidR="00E022D8" w:rsidRPr="00CB188A" w:rsidRDefault="009E4FD4" w:rsidP="00CB188A">
      <w:pPr>
        <w:pStyle w:val="Ttulo1"/>
        <w:numPr>
          <w:ilvl w:val="0"/>
          <w:numId w:val="1"/>
        </w:numPr>
        <w:ind w:left="284" w:hanging="284"/>
      </w:pPr>
      <w:bookmarkStart w:id="525" w:name="_Toc476940437"/>
      <w:bookmarkStart w:id="526" w:name="_Toc483862800"/>
      <w:r w:rsidRPr="00CB188A">
        <w:lastRenderedPageBreak/>
        <w:t>Análisis Forense de Imágenes Digitales</w:t>
      </w:r>
      <w:bookmarkEnd w:id="525"/>
      <w:bookmarkEnd w:id="526"/>
    </w:p>
    <w:p w14:paraId="172E9468" w14:textId="79E8AB5F" w:rsidR="00E022D8" w:rsidRDefault="00E022D8" w:rsidP="00E022D8">
      <w:pPr>
        <w:pStyle w:val="Estilo12ptPrimeralnea05cm"/>
      </w:pPr>
      <w:r>
        <w:t>Las imágenes digitales están presente</w:t>
      </w:r>
      <w:r w:rsidR="009E4FD4">
        <w:t>s</w:t>
      </w:r>
      <w:r>
        <w:t xml:space="preserve">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w:t>
      </w:r>
      <w:r w:rsidR="009E4FD4">
        <w:t xml:space="preserve">su </w:t>
      </w:r>
      <w:r>
        <w:t>importancia debe garantizar su autenticidad e integridad. Debido a la facilidad que existe de manipular las imágenes digitales muchas veces no se puede confirmar que la imagen que se está viendo sea real o manipulada.</w:t>
      </w:r>
    </w:p>
    <w:p w14:paraId="2ACCE5DB" w14:textId="666F308F" w:rsidR="00E022D8" w:rsidRDefault="00E022D8" w:rsidP="00E022D8">
      <w:pPr>
        <w:pStyle w:val="Estilo12ptPrimeralnea05cm"/>
      </w:pPr>
      <w:r>
        <w:t>En los últimos años, ciertos sectores de la política, los medios de comunicación, e incluso la ciencia se han visto afectados por la falsificación de imágenes.</w:t>
      </w:r>
      <w:r w:rsidR="009E4FD4">
        <w:t xml:space="preserve"> </w:t>
      </w:r>
      <w:r>
        <w:t>Es por ello que imágenes que sean de gran importancia deben ser una garantía de integridad y autenticidad, para así, poder tomarlas como verdaderas.</w:t>
      </w:r>
    </w:p>
    <w:p w14:paraId="7B3A1B6A" w14:textId="50AD7932" w:rsidR="00E022D8" w:rsidRDefault="00E022D8" w:rsidP="00CB188A">
      <w:pPr>
        <w:pStyle w:val="Estilo12ptPrimeralnea05cm"/>
      </w:pPr>
      <w:r>
        <w:t>Un ejemplo de</w:t>
      </w:r>
      <w:r w:rsidR="009E4FD4">
        <w:t xml:space="preserve"> esto es la polémica generada por una </w:t>
      </w:r>
      <w:r>
        <w:t>imagen que dejaba ver la silueta de un hombre en el planeta Marte</w:t>
      </w:r>
      <w:r w:rsidR="00CB188A">
        <w:t xml:space="preserve"> (ver Figura 2.1)</w:t>
      </w:r>
      <w:r>
        <w:t xml:space="preserve">. </w:t>
      </w:r>
      <w:r w:rsidR="009E4FD4">
        <w:t>La foto fue c</w:t>
      </w:r>
      <w:r>
        <w:t>aptada por una sonda de la</w:t>
      </w:r>
      <w:ins w:id="527" w:author="Pablo Blanco Peris" w:date="2017-05-24T18:31:00Z">
        <w:r w:rsidR="00666848">
          <w:t xml:space="preserve"> NASA,</w:t>
        </w:r>
      </w:ins>
      <w:r>
        <w:t xml:space="preserve"> </w:t>
      </w:r>
      <w:del w:id="528" w:author="Pablo Blanco Peris" w:date="2017-05-24T18:31:00Z">
        <w:r w:rsidDel="00666848">
          <w:delText>“</w:delText>
        </w:r>
        <w:r w:rsidRPr="009E4FD4" w:rsidDel="00666848">
          <w:rPr>
            <w:i/>
          </w:rPr>
          <w:delText>National Aeronautics and Space Administration</w:delText>
        </w:r>
        <w:r w:rsidDel="00666848">
          <w:delText xml:space="preserve"> (NASA)”</w:delText>
        </w:r>
        <w:r w:rsidR="009E4FD4" w:rsidDel="00666848">
          <w:delText>,</w:delText>
        </w:r>
        <w:r w:rsidDel="00666848">
          <w:delText xml:space="preserve"> </w:delText>
        </w:r>
      </w:del>
      <w:r>
        <w:t xml:space="preserve">esta imagen estuvo en el foco </w:t>
      </w:r>
      <w:r w:rsidR="009E4FD4">
        <w:t xml:space="preserve">de los </w:t>
      </w:r>
      <w:r>
        <w:t>noticiero</w:t>
      </w:r>
      <w:r w:rsidR="00CB188A">
        <w:t>s</w:t>
      </w:r>
      <w:r>
        <w:t xml:space="preserve">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sidR="00CB188A">
        <w:rPr>
          <w:iCs/>
        </w:rPr>
        <w:t xml:space="preserve">. </w:t>
      </w:r>
    </w:p>
    <w:p w14:paraId="7F3AB873" w14:textId="77777777" w:rsidR="00E022D8" w:rsidRDefault="00E022D8" w:rsidP="00E022D8">
      <w:pPr>
        <w:jc w:val="center"/>
      </w:pPr>
      <w:r w:rsidRPr="00A70C29">
        <w:rPr>
          <w:noProof/>
          <w:lang w:val="es-ES_tradnl" w:eastAsia="es-ES_tradnl"/>
        </w:rPr>
        <w:drawing>
          <wp:inline distT="0" distB="0" distL="0" distR="0" wp14:anchorId="6DFE526C" wp14:editId="50ACF11E">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6559" cy="2175805"/>
                    </a:xfrm>
                    <a:prstGeom prst="rect">
                      <a:avLst/>
                    </a:prstGeom>
                  </pic:spPr>
                </pic:pic>
              </a:graphicData>
            </a:graphic>
          </wp:inline>
        </w:drawing>
      </w:r>
    </w:p>
    <w:p w14:paraId="0AC3193A" w14:textId="77777777" w:rsidR="00E022D8" w:rsidRPr="00DE270F" w:rsidRDefault="00E022D8" w:rsidP="00E022D8">
      <w:pPr>
        <w:pStyle w:val="Figprot"/>
        <w:rPr>
          <w:i/>
          <w:rPrChange w:id="529" w:author="Pablo Blanco Peris" w:date="2017-05-24T18:41:00Z">
            <w:rPr/>
          </w:rPrChange>
        </w:rPr>
      </w:pPr>
      <w:r w:rsidRPr="00DE270F">
        <w:rPr>
          <w:i/>
          <w:rPrChange w:id="530" w:author="Pablo Blanco Peris" w:date="2017-05-24T18:41:00Z">
            <w:rPr/>
          </w:rPrChange>
        </w:rPr>
        <w:t xml:space="preserve">Figura 2.1: Foto captada por la NASA que deja ver una silueta humana en el planeta Marte. </w:t>
      </w:r>
    </w:p>
    <w:p w14:paraId="79AB8CE0" w14:textId="77777777" w:rsidR="00E022D8" w:rsidRPr="00C61687" w:rsidRDefault="00E022D8" w:rsidP="00E022D8">
      <w:pPr>
        <w:pStyle w:val="Estilo12ptPrimeralnea05cm"/>
        <w:rPr>
          <w:iCs/>
        </w:rPr>
      </w:pPr>
      <w:r w:rsidRPr="00C61687">
        <w:rPr>
          <w:iCs/>
        </w:rPr>
        <w:t xml:space="preserve">El crecimiento exponencial de los últimos años de herramientas para </w:t>
      </w:r>
      <w:r w:rsidRPr="00C61687">
        <w:rPr>
          <w:iCs/>
        </w:rPr>
        <w:lastRenderedPageBreak/>
        <w:t xml:space="preserve">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4548602A" w14:textId="5E820EEF" w:rsidR="00E022D8" w:rsidRPr="00EE5AF1" w:rsidRDefault="00E022D8" w:rsidP="00EE5AF1">
      <w:pPr>
        <w:pStyle w:val="Ttulo2"/>
        <w:numPr>
          <w:ilvl w:val="1"/>
          <w:numId w:val="1"/>
        </w:numPr>
        <w:ind w:left="709" w:hanging="709"/>
      </w:pPr>
      <w:bookmarkStart w:id="531" w:name="_Toc476940439"/>
      <w:bookmarkStart w:id="532" w:name="_Toc483862801"/>
      <w:r w:rsidRPr="00EE5AF1">
        <w:t>Falsificación</w:t>
      </w:r>
      <w:bookmarkEnd w:id="531"/>
      <w:bookmarkEnd w:id="532"/>
    </w:p>
    <w:p w14:paraId="049E0F97" w14:textId="33D84E84" w:rsidR="00E022D8" w:rsidRPr="00C61687" w:rsidRDefault="00E022D8" w:rsidP="00E022D8">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sidR="00EE5AF1">
        <w:rPr>
          <w:iCs/>
        </w:rPr>
        <w:t>ndo</w:t>
      </w:r>
      <w:r w:rsidRPr="00C61687">
        <w:rPr>
          <w:iCs/>
        </w:rPr>
        <w:t xml:space="preserve"> ciertas fotografías incrementa</w:t>
      </w:r>
      <w:r w:rsidR="00EE5AF1">
        <w:rPr>
          <w:iCs/>
        </w:rPr>
        <w:t>ban</w:t>
      </w:r>
      <w:r w:rsidRPr="00C61687">
        <w:rPr>
          <w:iCs/>
        </w:rPr>
        <w:t xml:space="preserve"> sus ventas. </w:t>
      </w:r>
      <w:r w:rsidR="00EE5AF1">
        <w:rPr>
          <w:iCs/>
        </w:rPr>
        <w:t xml:space="preserve">Algunos </w:t>
      </w:r>
      <w:r w:rsidRPr="00C61687">
        <w:rPr>
          <w:iCs/>
        </w:rPr>
        <w:t>ejemplos de falsificación y manipulación de imágenes</w:t>
      </w:r>
      <w:r w:rsidR="00EE5AF1">
        <w:rPr>
          <w:iCs/>
        </w:rPr>
        <w:t xml:space="preserve"> en situaciones importantes de la historia</w:t>
      </w:r>
      <w:r w:rsidRPr="00C61687">
        <w:rPr>
          <w:iCs/>
        </w:rPr>
        <w:t>.</w:t>
      </w:r>
      <w:r w:rsidR="00EE5AF1">
        <w:rPr>
          <w:iCs/>
        </w:rPr>
        <w:t xml:space="preserve"> </w:t>
      </w:r>
    </w:p>
    <w:p w14:paraId="3EC8CFA6" w14:textId="6EAAB446" w:rsidR="00E022D8" w:rsidRPr="00C61687" w:rsidRDefault="00E022D8" w:rsidP="00E022D8">
      <w:pPr>
        <w:pStyle w:val="Estilo12ptPrimeralnea05cm"/>
      </w:pPr>
      <w:r w:rsidRPr="00C61687">
        <w:rPr>
          <w:iCs/>
        </w:rPr>
        <w:t xml:space="preserve">En </w:t>
      </w:r>
      <w:r w:rsidR="00EE5AF1">
        <w:rPr>
          <w:iCs/>
        </w:rPr>
        <w:t>la Figura 2.2</w:t>
      </w:r>
      <w:r w:rsidRPr="00C61687">
        <w:rPr>
          <w:iCs/>
        </w:rPr>
        <w:t xml:space="preserve"> se </w:t>
      </w:r>
      <w:r w:rsidR="00EE5AF1">
        <w:rPr>
          <w:iCs/>
        </w:rPr>
        <w:t>muestra</w:t>
      </w:r>
      <w:ins w:id="533" w:author="Pablo Blanco Peris" w:date="2017-05-24T16:55:00Z">
        <w:r w:rsidR="00DE5C52">
          <w:rPr>
            <w:iCs/>
          </w:rPr>
          <w:t xml:space="preserve"> un claro ejemplo de manipulación </w:t>
        </w:r>
      </w:ins>
      <w:ins w:id="534" w:author="Pablo Blanco Peris" w:date="2017-05-24T16:56:00Z">
        <w:r w:rsidR="00DE5C52">
          <w:rPr>
            <w:iCs/>
          </w:rPr>
          <w:t xml:space="preserve">de fotografías desde los principios de la </w:t>
        </w:r>
      </w:ins>
      <w:ins w:id="535" w:author="Pablo Blanco Peris" w:date="2017-05-24T16:59:00Z">
        <w:r w:rsidR="00DE5C52">
          <w:rPr>
            <w:iCs/>
          </w:rPr>
          <w:t xml:space="preserve">propia </w:t>
        </w:r>
      </w:ins>
      <w:ins w:id="536" w:author="Pablo Blanco Peris" w:date="2017-05-24T16:56:00Z">
        <w:r w:rsidR="00DE5C52">
          <w:rPr>
            <w:iCs/>
          </w:rPr>
          <w:t>fotografía</w:t>
        </w:r>
      </w:ins>
      <w:del w:id="537" w:author="Pablo Blanco Peris" w:date="2017-05-24T16:56:00Z">
        <w:r w:rsidR="00EE5AF1" w:rsidDel="00DE5C52">
          <w:rPr>
            <w:iCs/>
          </w:rPr>
          <w:delText xml:space="preserve"> </w:delText>
        </w:r>
        <w:commentRangeStart w:id="538"/>
        <w:r w:rsidR="00C76BAC" w:rsidDel="00DE5C52">
          <w:rPr>
            <w:iCs/>
          </w:rPr>
          <w:delText>una fotografía XXXX</w:delText>
        </w:r>
        <w:commentRangeEnd w:id="538"/>
        <w:r w:rsidR="00C76BAC" w:rsidDel="00DE5C52">
          <w:rPr>
            <w:rStyle w:val="Refdecomentario"/>
            <w:rFonts w:ascii="Times New Roman" w:hAnsi="Times New Roman"/>
            <w:lang w:val="es-ES"/>
          </w:rPr>
          <w:commentReference w:id="538"/>
        </w:r>
      </w:del>
      <w:r w:rsidR="00C76BAC">
        <w:rPr>
          <w:iCs/>
        </w:rPr>
        <w:t>.</w:t>
      </w:r>
      <w:del w:id="539" w:author="Pablo Blanco Peris" w:date="2017-05-24T16:56:00Z">
        <w:r w:rsidR="00C76BAC" w:rsidDel="00DE5C52">
          <w:rPr>
            <w:iCs/>
          </w:rPr>
          <w:delText xml:space="preserve"> En la imagen se </w:delText>
        </w:r>
        <w:r w:rsidRPr="00C61687" w:rsidDel="00DE5C52">
          <w:rPr>
            <w:iCs/>
          </w:rPr>
          <w:delText xml:space="preserve">aprecia </w:delText>
        </w:r>
        <w:r w:rsidR="00EE5AF1" w:rsidDel="00DE5C52">
          <w:rPr>
            <w:iCs/>
          </w:rPr>
          <w:delText xml:space="preserve">como </w:delText>
        </w:r>
        <w:r w:rsidRPr="00C61687" w:rsidDel="00DE5C52">
          <w:delText xml:space="preserve">Trotsky es </w:delText>
        </w:r>
        <w:r w:rsidR="00C76BAC" w:rsidDel="00DE5C52">
          <w:delText>eliminado</w:delText>
        </w:r>
        <w:r w:rsidR="00C76BAC" w:rsidRPr="00C61687" w:rsidDel="00DE5C52">
          <w:delText xml:space="preserve"> </w:delText>
        </w:r>
        <w:r w:rsidRPr="00C61687" w:rsidDel="00DE5C52">
          <w:delText>de la imagen por intereses políticos de la Unión Soviética.</w:delText>
        </w:r>
      </w:del>
      <w:ins w:id="540" w:author="Pablo Blanco Peris" w:date="2017-05-24T16:51:00Z">
        <w:r w:rsidR="00711BA8">
          <w:t xml:space="preserve"> </w:t>
        </w:r>
        <w:r w:rsidR="00711BA8" w:rsidRPr="00711BA8">
          <w:rPr>
            <w:lang w:val="es-ES"/>
          </w:rPr>
          <w:t>En la imagen 1 se muestra la fotografía de Lenin y Trotsky</w:t>
        </w:r>
      </w:ins>
      <w:ins w:id="541" w:author="Pablo Blanco Peris" w:date="2017-05-24T16:56:00Z">
        <w:r w:rsidR="00DE5C52">
          <w:rPr>
            <w:lang w:val="es-ES"/>
          </w:rPr>
          <w:t>, de la Unión Soviética</w:t>
        </w:r>
      </w:ins>
      <w:ins w:id="542" w:author="Pablo Blanco Peris" w:date="2017-05-24T16:51:00Z">
        <w:r w:rsidR="00711BA8" w:rsidRPr="00711BA8">
          <w:rPr>
            <w:lang w:val="es-ES"/>
          </w:rPr>
          <w:t>, mientras que en la 2 se muestra la misma imagen manipulada, donde Trotsky y otra persona fueron removidas</w:t>
        </w:r>
      </w:ins>
      <w:ins w:id="543" w:author="Pablo Blanco Peris" w:date="2017-05-24T16:57:00Z">
        <w:r w:rsidR="00DE5C52">
          <w:rPr>
            <w:lang w:val="es-ES"/>
          </w:rPr>
          <w:t xml:space="preserve"> por motivos políticos, ya que, Trotsky, al ser un personaje no grato para la </w:t>
        </w:r>
      </w:ins>
      <w:ins w:id="544" w:author="Pablo Blanco Peris" w:date="2017-05-24T16:58:00Z">
        <w:r w:rsidR="00DE5C52">
          <w:rPr>
            <w:lang w:val="es-ES"/>
          </w:rPr>
          <w:t>vida política de dicho país fue removido de muchas de las im</w:t>
        </w:r>
      </w:ins>
      <w:ins w:id="545" w:author="Pablo Blanco Peris" w:date="2017-05-24T16:59:00Z">
        <w:r w:rsidR="00DE5C52">
          <w:rPr>
            <w:lang w:val="es-ES"/>
          </w:rPr>
          <w:t>ágenes</w:t>
        </w:r>
      </w:ins>
      <w:ins w:id="546" w:author="Pablo Blanco Peris" w:date="2017-05-24T16:51:00Z">
        <w:r w:rsidR="00711BA8" w:rsidRPr="00711BA8">
          <w:rPr>
            <w:lang w:val="es-ES"/>
          </w:rPr>
          <w:t>.</w:t>
        </w:r>
      </w:ins>
    </w:p>
    <w:p w14:paraId="38D2EB32" w14:textId="77777777" w:rsidR="00E022D8" w:rsidRPr="00C61687" w:rsidRDefault="00E022D8" w:rsidP="00E022D8">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0E95B97B" w14:textId="77777777" w:rsidR="00E022D8" w:rsidRDefault="00E022D8" w:rsidP="00E022D8"/>
    <w:p w14:paraId="20F94EC5" w14:textId="77777777" w:rsidR="00E022D8" w:rsidRDefault="00E022D8" w:rsidP="00E022D8"/>
    <w:p w14:paraId="174FA00E" w14:textId="77777777" w:rsidR="00E022D8" w:rsidRDefault="00E022D8" w:rsidP="00E022D8">
      <w:pPr>
        <w:jc w:val="right"/>
      </w:pPr>
      <w:r w:rsidRPr="00773D59">
        <w:rPr>
          <w:noProof/>
          <w:lang w:val="es-ES_tradnl" w:eastAsia="es-ES_tradnl"/>
        </w:rPr>
        <w:drawing>
          <wp:inline distT="0" distB="0" distL="0" distR="0" wp14:anchorId="15AAFDB8" wp14:editId="5BD42BF2">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1664335"/>
                    </a:xfrm>
                    <a:prstGeom prst="rect">
                      <a:avLst/>
                    </a:prstGeom>
                  </pic:spPr>
                </pic:pic>
              </a:graphicData>
            </a:graphic>
          </wp:inline>
        </w:drawing>
      </w:r>
    </w:p>
    <w:p w14:paraId="64BBED4F" w14:textId="0DCCD123" w:rsidR="00E022D8" w:rsidRPr="00DE270F" w:rsidRDefault="00E022D8" w:rsidP="00514724">
      <w:pPr>
        <w:tabs>
          <w:tab w:val="left" w:pos="1792"/>
          <w:tab w:val="left" w:pos="5529"/>
        </w:tabs>
        <w:rPr>
          <w:rStyle w:val="nfasis"/>
          <w:rFonts w:ascii="Book Antiqua" w:hAnsi="Book Antiqua"/>
          <w:iCs w:val="0"/>
          <w:sz w:val="20"/>
          <w:rPrChange w:id="547" w:author="Pablo Blanco Peris" w:date="2017-05-24T18:41:00Z">
            <w:rPr>
              <w:rStyle w:val="nfasis"/>
              <w:i w:val="0"/>
              <w:iCs w:val="0"/>
            </w:rPr>
          </w:rPrChange>
        </w:rPr>
      </w:pPr>
      <w:r w:rsidRPr="00DE270F">
        <w:rPr>
          <w:rFonts w:ascii="Book Antiqua" w:hAnsi="Book Antiqua"/>
          <w:i/>
          <w:sz w:val="20"/>
          <w:rPrChange w:id="548" w:author="Pablo Blanco Peris" w:date="2017-05-24T18:41:00Z">
            <w:rPr>
              <w:i/>
              <w:iCs/>
            </w:rPr>
          </w:rPrChange>
        </w:rPr>
        <w:tab/>
      </w:r>
      <w:ins w:id="549" w:author="Pablo Blanco Peris" w:date="2017-05-24T18:35:00Z">
        <w:r w:rsidR="00EB4ED5" w:rsidRPr="00DE270F">
          <w:rPr>
            <w:rFonts w:ascii="Book Antiqua" w:hAnsi="Book Antiqua"/>
            <w:i/>
            <w:sz w:val="20"/>
            <w:rPrChange w:id="550" w:author="Pablo Blanco Peris" w:date="2017-05-24T18:41:00Z">
              <w:rPr/>
            </w:rPrChange>
          </w:rPr>
          <w:t>(</w:t>
        </w:r>
      </w:ins>
      <w:r w:rsidR="00AE7C7D" w:rsidRPr="00DE270F">
        <w:rPr>
          <w:rFonts w:ascii="Book Antiqua" w:hAnsi="Book Antiqua"/>
          <w:i/>
          <w:sz w:val="20"/>
          <w:rPrChange w:id="551" w:author="Pablo Blanco Peris" w:date="2017-05-24T18:41:00Z">
            <w:rPr/>
          </w:rPrChange>
        </w:rPr>
        <w:t>a</w:t>
      </w:r>
      <w:ins w:id="552" w:author="Pablo Blanco Peris" w:date="2017-05-24T18:35:00Z">
        <w:r w:rsidR="00EB4ED5" w:rsidRPr="00DE270F">
          <w:rPr>
            <w:rFonts w:ascii="Book Antiqua" w:hAnsi="Book Antiqua"/>
            <w:i/>
            <w:sz w:val="20"/>
            <w:rPrChange w:id="553" w:author="Pablo Blanco Peris" w:date="2017-05-24T18:41:00Z">
              <w:rPr/>
            </w:rPrChange>
          </w:rPr>
          <w:t>)</w:t>
        </w:r>
      </w:ins>
      <w:del w:id="554" w:author="Pablo Blanco Peris" w:date="2017-05-24T18:35:00Z">
        <w:r w:rsidR="00AE7C7D" w:rsidRPr="00DE270F" w:rsidDel="00EB4ED5">
          <w:rPr>
            <w:rFonts w:ascii="Book Antiqua" w:hAnsi="Book Antiqua"/>
            <w:i/>
            <w:sz w:val="20"/>
            <w:rPrChange w:id="555" w:author="Pablo Blanco Peris" w:date="2017-05-24T18:41:00Z">
              <w:rPr/>
            </w:rPrChange>
          </w:rPr>
          <w:delText>.</w:delText>
        </w:r>
      </w:del>
      <w:r w:rsidR="00AE7C7D" w:rsidRPr="00DE270F">
        <w:rPr>
          <w:rFonts w:ascii="Book Antiqua" w:hAnsi="Book Antiqua"/>
          <w:i/>
          <w:sz w:val="20"/>
          <w:rPrChange w:id="556" w:author="Pablo Blanco Peris" w:date="2017-05-24T18:41:00Z">
            <w:rPr/>
          </w:rPrChange>
        </w:rPr>
        <w:t xml:space="preserve"> Imagen real</w:t>
      </w:r>
      <w:r w:rsidRPr="00DE270F">
        <w:rPr>
          <w:rFonts w:ascii="Book Antiqua" w:hAnsi="Book Antiqua"/>
          <w:i/>
          <w:sz w:val="20"/>
          <w:rPrChange w:id="557" w:author="Pablo Blanco Peris" w:date="2017-05-24T18:41:00Z">
            <w:rPr/>
          </w:rPrChange>
        </w:rPr>
        <w:tab/>
      </w:r>
      <w:ins w:id="558" w:author="Pablo Blanco Peris" w:date="2017-05-24T18:35:00Z">
        <w:r w:rsidR="00EB4ED5" w:rsidRPr="00DE270F">
          <w:rPr>
            <w:rFonts w:ascii="Book Antiqua" w:hAnsi="Book Antiqua"/>
            <w:i/>
            <w:sz w:val="20"/>
            <w:rPrChange w:id="559" w:author="Pablo Blanco Peris" w:date="2017-05-24T18:41:00Z">
              <w:rPr/>
            </w:rPrChange>
          </w:rPr>
          <w:t>(</w:t>
        </w:r>
      </w:ins>
      <w:r w:rsidR="00AE7C7D" w:rsidRPr="00DE270F">
        <w:rPr>
          <w:rFonts w:ascii="Book Antiqua" w:hAnsi="Book Antiqua"/>
          <w:i/>
          <w:sz w:val="20"/>
          <w:rPrChange w:id="560" w:author="Pablo Blanco Peris" w:date="2017-05-24T18:41:00Z">
            <w:rPr/>
          </w:rPrChange>
        </w:rPr>
        <w:t>b</w:t>
      </w:r>
      <w:ins w:id="561" w:author="Pablo Blanco Peris" w:date="2017-05-24T18:35:00Z">
        <w:r w:rsidR="00EB4ED5" w:rsidRPr="00DE270F">
          <w:rPr>
            <w:rFonts w:ascii="Book Antiqua" w:hAnsi="Book Antiqua"/>
            <w:i/>
            <w:sz w:val="20"/>
            <w:rPrChange w:id="562" w:author="Pablo Blanco Peris" w:date="2017-05-24T18:41:00Z">
              <w:rPr/>
            </w:rPrChange>
          </w:rPr>
          <w:t>)</w:t>
        </w:r>
      </w:ins>
      <w:del w:id="563" w:author="Pablo Blanco Peris" w:date="2017-05-24T18:35:00Z">
        <w:r w:rsidR="00AE7C7D" w:rsidRPr="00DE270F" w:rsidDel="00EB4ED5">
          <w:rPr>
            <w:rFonts w:ascii="Book Antiqua" w:hAnsi="Book Antiqua"/>
            <w:i/>
            <w:sz w:val="20"/>
            <w:rPrChange w:id="564" w:author="Pablo Blanco Peris" w:date="2017-05-24T18:41:00Z">
              <w:rPr/>
            </w:rPrChange>
          </w:rPr>
          <w:delText>.</w:delText>
        </w:r>
      </w:del>
      <w:r w:rsidR="00AE7C7D" w:rsidRPr="00DE270F">
        <w:rPr>
          <w:rFonts w:ascii="Book Antiqua" w:hAnsi="Book Antiqua"/>
          <w:i/>
          <w:sz w:val="20"/>
          <w:rPrChange w:id="565" w:author="Pablo Blanco Peris" w:date="2017-05-24T18:41:00Z">
            <w:rPr/>
          </w:rPrChange>
        </w:rPr>
        <w:t xml:space="preserve"> Imagen manipulada</w:t>
      </w:r>
      <w:r w:rsidR="00AE7C7D" w:rsidRPr="00DE270F" w:rsidDel="00AE7C7D">
        <w:rPr>
          <w:rFonts w:ascii="Book Antiqua" w:hAnsi="Book Antiqua"/>
          <w:i/>
          <w:sz w:val="20"/>
          <w:rPrChange w:id="566" w:author="Pablo Blanco Peris" w:date="2017-05-24T18:41:00Z">
            <w:rPr/>
          </w:rPrChange>
        </w:rPr>
        <w:t xml:space="preserve"> </w:t>
      </w:r>
    </w:p>
    <w:p w14:paraId="188BE0B2" w14:textId="2D77097A" w:rsidR="00E022D8" w:rsidRPr="00DE270F" w:rsidRDefault="00711BA8" w:rsidP="00E022D8">
      <w:pPr>
        <w:pStyle w:val="Figprot"/>
        <w:rPr>
          <w:i/>
          <w:rPrChange w:id="567" w:author="Pablo Blanco Peris" w:date="2017-05-24T18:42:00Z">
            <w:rPr/>
          </w:rPrChange>
        </w:rPr>
      </w:pPr>
      <w:ins w:id="568" w:author="Pablo Blanco Peris" w:date="2017-05-24T16:52:00Z">
        <w:r w:rsidRPr="00DE270F">
          <w:rPr>
            <w:i/>
            <w:rPrChange w:id="569" w:author="Pablo Blanco Peris" w:date="2017-05-24T18:42:00Z">
              <w:rPr/>
            </w:rPrChange>
          </w:rPr>
          <w:lastRenderedPageBreak/>
          <w:t>Figura</w:t>
        </w:r>
      </w:ins>
      <w:ins w:id="570" w:author="Pablo Blanco Peris" w:date="2017-05-24T18:42:00Z">
        <w:r w:rsidR="00DE270F">
          <w:rPr>
            <w:i/>
          </w:rPr>
          <w:t xml:space="preserve"> </w:t>
        </w:r>
      </w:ins>
      <w:ins w:id="571" w:author="Pablo Blanco Peris" w:date="2017-05-24T16:52:00Z">
        <w:r w:rsidR="00DE270F">
          <w:rPr>
            <w:i/>
          </w:rPr>
          <w:t>2</w:t>
        </w:r>
      </w:ins>
      <w:del w:id="572" w:author="Pablo Blanco Peris" w:date="2017-05-24T16:52:00Z">
        <w:r w:rsidR="00E022D8" w:rsidRPr="00DE270F" w:rsidDel="00711BA8">
          <w:rPr>
            <w:i/>
            <w:rPrChange w:id="573" w:author="Pablo Blanco Peris" w:date="2017-05-24T18:42:00Z">
              <w:rPr/>
            </w:rPrChange>
          </w:rPr>
          <w:delText>Imagen 1</w:delText>
        </w:r>
      </w:del>
      <w:r w:rsidR="00E022D8" w:rsidRPr="00DE270F">
        <w:rPr>
          <w:i/>
          <w:rPrChange w:id="574" w:author="Pablo Blanco Peris" w:date="2017-05-24T18:42:00Z">
            <w:rPr/>
          </w:rPrChange>
        </w:rPr>
        <w:t>.2</w:t>
      </w:r>
      <w:ins w:id="575" w:author="Pablo Blanco Peris" w:date="2017-05-24T16:52:00Z">
        <w:r w:rsidRPr="00DE270F">
          <w:rPr>
            <w:i/>
            <w:rPrChange w:id="576" w:author="Pablo Blanco Peris" w:date="2017-05-24T18:42:00Z">
              <w:rPr/>
            </w:rPrChange>
          </w:rPr>
          <w:t>:</w:t>
        </w:r>
      </w:ins>
      <w:del w:id="577" w:author="Pablo Blanco Peris" w:date="2017-05-24T16:52:00Z">
        <w:r w:rsidR="00E022D8" w:rsidRPr="00DE270F" w:rsidDel="00711BA8">
          <w:rPr>
            <w:i/>
            <w:rPrChange w:id="578" w:author="Pablo Blanco Peris" w:date="2017-05-24T18:42:00Z">
              <w:rPr/>
            </w:rPrChange>
          </w:rPr>
          <w:delText>:</w:delText>
        </w:r>
      </w:del>
      <w:r w:rsidR="00E022D8" w:rsidRPr="00DE270F">
        <w:rPr>
          <w:i/>
          <w:rPrChange w:id="579" w:author="Pablo Blanco Peris" w:date="2017-05-24T18:42:00Z">
            <w:rPr/>
          </w:rPrChange>
        </w:rPr>
        <w:t xml:space="preserve"> </w:t>
      </w:r>
      <w:ins w:id="580" w:author="Pablo Blanco Peris" w:date="2017-05-24T16:54:00Z">
        <w:r w:rsidR="00DE5C52" w:rsidRPr="00DE270F">
          <w:rPr>
            <w:i/>
            <w:rPrChange w:id="581" w:author="Pablo Blanco Peris" w:date="2017-05-24T18:42:00Z">
              <w:rPr/>
            </w:rPrChange>
          </w:rPr>
          <w:t>Lenin y Trotsky</w:t>
        </w:r>
      </w:ins>
      <w:del w:id="582" w:author="Pablo Blanco Peris" w:date="2017-05-24T16:51:00Z">
        <w:r w:rsidR="00E022D8" w:rsidRPr="00DE270F" w:rsidDel="00711BA8">
          <w:rPr>
            <w:i/>
            <w:rPrChange w:id="583" w:author="Pablo Blanco Peris" w:date="2017-05-24T18:42:00Z">
              <w:rPr/>
            </w:rPrChange>
          </w:rPr>
          <w:delText>En la imagen 1 se muestra la fotografía de Lenin y Trotsky, mientras que en la 2 se muestra la misma imagen manipulada, donde Trotsky y otra persona fueron removidas.</w:delText>
        </w:r>
      </w:del>
    </w:p>
    <w:p w14:paraId="3424D4D4" w14:textId="5FC0AB66" w:rsidR="00AE7C7D" w:rsidRPr="00C61687" w:rsidRDefault="00E022D8" w:rsidP="00AE7C7D">
      <w:pPr>
        <w:pStyle w:val="Estilo12ptPrimeralnea05cm"/>
      </w:pPr>
      <w:r w:rsidRPr="00C61687">
        <w:t>En el siguiente caso</w:t>
      </w:r>
      <w:r w:rsidR="00AE7C7D">
        <w:t xml:space="preserve"> se presenta en la Figura 2.2</w:t>
      </w:r>
      <w:ins w:id="584" w:author="Pablo Blanco Peris" w:date="2017-05-24T18:26:00Z">
        <w:r w:rsidR="007F6789">
          <w:t xml:space="preserve"> que </w:t>
        </w:r>
      </w:ins>
      <w:r w:rsidR="00AE7C7D">
        <w:t>muestra un</w:t>
      </w:r>
      <w:ins w:id="585" w:author="Pablo Blanco Peris" w:date="2017-05-24T18:27:00Z">
        <w:r w:rsidR="001012B1">
          <w:t>a</w:t>
        </w:r>
      </w:ins>
      <w:del w:id="586" w:author="Pablo Blanco Peris" w:date="2017-05-24T18:27:00Z">
        <w:r w:rsidR="00AE7C7D" w:rsidDel="001012B1">
          <w:delText>a</w:delText>
        </w:r>
      </w:del>
      <w:r w:rsidRPr="00C61687">
        <w:t xml:space="preserve"> </w:t>
      </w:r>
      <w:del w:id="587" w:author="Pablo Blanco Peris" w:date="2017-05-24T18:27:00Z">
        <w:r w:rsidRPr="00C61687" w:rsidDel="001012B1">
          <w:delText xml:space="preserve">imagen que </w:delText>
        </w:r>
      </w:del>
      <w:r w:rsidRPr="00C61687">
        <w:t xml:space="preserve">de las </w:t>
      </w:r>
      <w:ins w:id="588" w:author="Pablo Blanco Peris" w:date="2017-05-24T18:27:00Z">
        <w:r w:rsidR="001012B1">
          <w:t xml:space="preserve">imágenes </w:t>
        </w:r>
      </w:ins>
      <w:r w:rsidRPr="00C61687">
        <w:t xml:space="preserve">más impactantes del 2005, en la que se aprecia la técnica de </w:t>
      </w:r>
      <w:r w:rsidR="00AE7C7D">
        <w:t xml:space="preserve">composición de imágenes a partir de dos </w:t>
      </w:r>
      <w:r w:rsidRPr="00C61687">
        <w:t>imágenes diferentes.</w:t>
      </w:r>
      <w:r w:rsidR="00AE7C7D">
        <w:t xml:space="preserve"> </w:t>
      </w:r>
      <w:r w:rsidR="00AE7C7D" w:rsidRPr="00C61687">
        <w:t xml:space="preserve">La </w:t>
      </w:r>
      <w:r w:rsidR="00AE7C7D">
        <w:t>fotografía</w:t>
      </w:r>
      <w:r w:rsidR="00AE7C7D" w:rsidRPr="00C61687">
        <w:t xml:space="preserve"> fue tomada en una maniobra del ejército inglés en las costas africanas, pero posteriormente se descubrió que fue un montaje y se descubrió la imagen donde aparece el tiburón</w:t>
      </w:r>
      <w:ins w:id="589" w:author="Pablo Blanco Peris" w:date="2017-05-24T17:18:00Z">
        <w:r w:rsidR="00AE5C11">
          <w:t>.</w:t>
        </w:r>
      </w:ins>
      <w:ins w:id="590" w:author="Pablo Blanco Peris" w:date="2017-05-24T18:34:00Z">
        <w:r w:rsidR="00EB4ED5">
          <w:t xml:space="preserve"> La imagen a está manipulada, ya que en realidad es la mezcla de las imágenes b y c.</w:t>
        </w:r>
        <w:r w:rsidR="00EB4ED5" w:rsidRPr="00C61687" w:rsidDel="00AE5C11">
          <w:t xml:space="preserve"> </w:t>
        </w:r>
      </w:ins>
      <w:del w:id="591" w:author="Pablo Blanco Peris" w:date="2017-05-24T17:18:00Z">
        <w:r w:rsidR="00AE7C7D" w:rsidRPr="00C61687" w:rsidDel="00AE5C11">
          <w:delText>.</w:delText>
        </w:r>
      </w:del>
    </w:p>
    <w:p w14:paraId="4937BCD8" w14:textId="71BE7F41" w:rsidR="00E022D8" w:rsidRPr="00C61687" w:rsidRDefault="00E022D8" w:rsidP="00E022D8">
      <w:pPr>
        <w:pStyle w:val="Estilo12ptPrimeralnea05cm"/>
      </w:pPr>
    </w:p>
    <w:p w14:paraId="7A547C70" w14:textId="77777777" w:rsidR="00E022D8" w:rsidRDefault="00E022D8" w:rsidP="00E022D8">
      <w:pPr>
        <w:jc w:val="center"/>
        <w:rPr>
          <w:rStyle w:val="nfasis"/>
          <w:i w:val="0"/>
        </w:rPr>
      </w:pPr>
      <w:r w:rsidRPr="00CA1456">
        <w:rPr>
          <w:rStyle w:val="nfasis"/>
          <w:i w:val="0"/>
          <w:noProof/>
          <w:lang w:val="es-ES_tradnl" w:eastAsia="es-ES_tradnl"/>
        </w:rPr>
        <w:drawing>
          <wp:inline distT="0" distB="0" distL="0" distR="0" wp14:anchorId="75A6D447" wp14:editId="1C2AA12E">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627" cy="2074007"/>
                    </a:xfrm>
                    <a:prstGeom prst="rect">
                      <a:avLst/>
                    </a:prstGeom>
                  </pic:spPr>
                </pic:pic>
              </a:graphicData>
            </a:graphic>
          </wp:inline>
        </w:drawing>
      </w:r>
    </w:p>
    <w:p w14:paraId="1636C9F4" w14:textId="353C170E" w:rsidR="00E022D8" w:rsidRPr="00DE270F" w:rsidRDefault="00EB4ED5" w:rsidP="00E022D8">
      <w:pPr>
        <w:jc w:val="center"/>
        <w:rPr>
          <w:rStyle w:val="nfasis"/>
          <w:rFonts w:ascii="Book Antiqua" w:hAnsi="Book Antiqua"/>
          <w:i w:val="0"/>
          <w:sz w:val="20"/>
          <w:rPrChange w:id="592" w:author="Pablo Blanco Peris" w:date="2017-05-24T18:41:00Z">
            <w:rPr>
              <w:rStyle w:val="nfasis"/>
              <w:i w:val="0"/>
            </w:rPr>
          </w:rPrChange>
        </w:rPr>
      </w:pPr>
      <w:ins w:id="593" w:author="Pablo Blanco Peris" w:date="2017-05-24T18:35:00Z">
        <w:r w:rsidRPr="00DE270F">
          <w:rPr>
            <w:rStyle w:val="nfasis"/>
            <w:rFonts w:ascii="Book Antiqua" w:hAnsi="Book Antiqua"/>
            <w:sz w:val="20"/>
            <w:rPrChange w:id="594" w:author="Pablo Blanco Peris" w:date="2017-05-24T18:41:00Z">
              <w:rPr>
                <w:rStyle w:val="nfasis"/>
              </w:rPr>
            </w:rPrChange>
          </w:rPr>
          <w:t>(</w:t>
        </w:r>
      </w:ins>
      <w:r w:rsidR="00AE7C7D" w:rsidRPr="00DE270F">
        <w:rPr>
          <w:rStyle w:val="nfasis"/>
          <w:rFonts w:ascii="Book Antiqua" w:hAnsi="Book Antiqua"/>
          <w:sz w:val="20"/>
          <w:rPrChange w:id="595" w:author="Pablo Blanco Peris" w:date="2017-05-24T18:41:00Z">
            <w:rPr>
              <w:rStyle w:val="nfasis"/>
            </w:rPr>
          </w:rPrChange>
        </w:rPr>
        <w:t>a</w:t>
      </w:r>
      <w:ins w:id="596" w:author="Pablo Blanco Peris" w:date="2017-05-24T18:35:00Z">
        <w:r w:rsidRPr="00DE270F">
          <w:rPr>
            <w:rStyle w:val="nfasis"/>
            <w:rFonts w:ascii="Book Antiqua" w:hAnsi="Book Antiqua"/>
            <w:sz w:val="20"/>
            <w:rPrChange w:id="597" w:author="Pablo Blanco Peris" w:date="2017-05-24T18:41:00Z">
              <w:rPr>
                <w:rStyle w:val="nfasis"/>
              </w:rPr>
            </w:rPrChange>
          </w:rPr>
          <w:t>)</w:t>
        </w:r>
      </w:ins>
      <w:del w:id="598" w:author="Pablo Blanco Peris" w:date="2017-05-24T18:35:00Z">
        <w:r w:rsidR="00AE7C7D" w:rsidRPr="00DE270F" w:rsidDel="00EB4ED5">
          <w:rPr>
            <w:rStyle w:val="nfasis"/>
            <w:rFonts w:ascii="Book Antiqua" w:hAnsi="Book Antiqua"/>
            <w:sz w:val="20"/>
            <w:rPrChange w:id="599" w:author="Pablo Blanco Peris" w:date="2017-05-24T18:41:00Z">
              <w:rPr>
                <w:rStyle w:val="nfasis"/>
              </w:rPr>
            </w:rPrChange>
          </w:rPr>
          <w:delText>.</w:delText>
        </w:r>
      </w:del>
      <w:r w:rsidR="00AE7C7D" w:rsidRPr="00DE270F">
        <w:rPr>
          <w:rStyle w:val="nfasis"/>
          <w:rFonts w:ascii="Book Antiqua" w:hAnsi="Book Antiqua"/>
          <w:sz w:val="20"/>
          <w:rPrChange w:id="600" w:author="Pablo Blanco Peris" w:date="2017-05-24T18:41:00Z">
            <w:rPr>
              <w:rStyle w:val="nfasis"/>
            </w:rPr>
          </w:rPrChange>
        </w:rPr>
        <w:t xml:space="preserve"> Imagen compuesta</w:t>
      </w:r>
    </w:p>
    <w:p w14:paraId="4EEE5375" w14:textId="77777777" w:rsidR="00E022D8" w:rsidRDefault="00E022D8" w:rsidP="00E022D8">
      <w:pPr>
        <w:jc w:val="center"/>
        <w:rPr>
          <w:rStyle w:val="nfasis"/>
          <w:i w:val="0"/>
        </w:rPr>
      </w:pPr>
    </w:p>
    <w:p w14:paraId="280483BA" w14:textId="77777777" w:rsidR="00E022D8" w:rsidRDefault="00E022D8" w:rsidP="00E022D8">
      <w:pPr>
        <w:rPr>
          <w:rStyle w:val="nfasis"/>
          <w:i w:val="0"/>
        </w:rPr>
      </w:pPr>
      <w:r w:rsidRPr="0060546A">
        <w:rPr>
          <w:rStyle w:val="nfasis"/>
          <w:i w:val="0"/>
          <w:noProof/>
          <w:lang w:val="es-ES_tradnl" w:eastAsia="es-ES_tradnl"/>
        </w:rPr>
        <w:drawing>
          <wp:inline distT="0" distB="0" distL="0" distR="0" wp14:anchorId="2A761F14" wp14:editId="1093130B">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095"/>
                    <a:stretch/>
                  </pic:blipFill>
                  <pic:spPr bwMode="auto">
                    <a:xfrm>
                      <a:off x="0" y="0"/>
                      <a:ext cx="5396230" cy="19094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03E3057" w14:textId="62D2B226" w:rsidR="00E022D8" w:rsidRPr="00DE270F" w:rsidRDefault="00E022D8" w:rsidP="00E022D8">
      <w:pPr>
        <w:tabs>
          <w:tab w:val="left" w:pos="1792"/>
          <w:tab w:val="left" w:pos="6272"/>
        </w:tabs>
        <w:rPr>
          <w:ins w:id="601" w:author="Pablo Blanco Peris" w:date="2017-05-24T18:35:00Z"/>
          <w:rStyle w:val="nfasis"/>
          <w:rFonts w:ascii="Book Antiqua" w:hAnsi="Book Antiqua"/>
          <w:sz w:val="20"/>
          <w:rPrChange w:id="602" w:author="Pablo Blanco Peris" w:date="2017-05-24T18:41:00Z">
            <w:rPr>
              <w:ins w:id="603" w:author="Pablo Blanco Peris" w:date="2017-05-24T18:35:00Z"/>
              <w:rStyle w:val="nfasis"/>
            </w:rPr>
          </w:rPrChange>
        </w:rPr>
      </w:pPr>
      <w:r w:rsidRPr="00DE270F">
        <w:rPr>
          <w:rStyle w:val="nfasis"/>
          <w:rFonts w:ascii="Book Antiqua" w:hAnsi="Book Antiqua"/>
          <w:sz w:val="20"/>
          <w:rPrChange w:id="604" w:author="Pablo Blanco Peris" w:date="2017-05-24T18:41:00Z">
            <w:rPr>
              <w:rStyle w:val="nfasis"/>
            </w:rPr>
          </w:rPrChange>
        </w:rPr>
        <w:tab/>
      </w:r>
      <w:ins w:id="605" w:author="Pablo Blanco Peris" w:date="2017-05-24T18:35:00Z">
        <w:r w:rsidR="00EB4ED5" w:rsidRPr="00DE270F">
          <w:rPr>
            <w:rStyle w:val="nfasis"/>
            <w:rFonts w:ascii="Book Antiqua" w:hAnsi="Book Antiqua"/>
            <w:sz w:val="20"/>
            <w:rPrChange w:id="606" w:author="Pablo Blanco Peris" w:date="2017-05-24T18:41:00Z">
              <w:rPr>
                <w:rStyle w:val="nfasis"/>
              </w:rPr>
            </w:rPrChange>
          </w:rPr>
          <w:t>(</w:t>
        </w:r>
      </w:ins>
      <w:r w:rsidR="00AE7C7D" w:rsidRPr="00DE270F">
        <w:rPr>
          <w:rStyle w:val="nfasis"/>
          <w:rFonts w:ascii="Book Antiqua" w:hAnsi="Book Antiqua"/>
          <w:sz w:val="20"/>
          <w:rPrChange w:id="607" w:author="Pablo Blanco Peris" w:date="2017-05-24T18:41:00Z">
            <w:rPr>
              <w:rStyle w:val="nfasis"/>
            </w:rPr>
          </w:rPrChange>
        </w:rPr>
        <w:t>b</w:t>
      </w:r>
      <w:ins w:id="608" w:author="Pablo Blanco Peris" w:date="2017-05-24T18:35:00Z">
        <w:r w:rsidR="00EB4ED5" w:rsidRPr="00DE270F">
          <w:rPr>
            <w:rStyle w:val="nfasis"/>
            <w:rFonts w:ascii="Book Antiqua" w:hAnsi="Book Antiqua"/>
            <w:sz w:val="20"/>
            <w:rPrChange w:id="609" w:author="Pablo Blanco Peris" w:date="2017-05-24T18:41:00Z">
              <w:rPr>
                <w:rStyle w:val="nfasis"/>
              </w:rPr>
            </w:rPrChange>
          </w:rPr>
          <w:t>)</w:t>
        </w:r>
      </w:ins>
      <w:del w:id="610" w:author="Pablo Blanco Peris" w:date="2017-05-24T18:35:00Z">
        <w:r w:rsidR="00AE7C7D" w:rsidRPr="00DE270F" w:rsidDel="00EB4ED5">
          <w:rPr>
            <w:rStyle w:val="nfasis"/>
            <w:rFonts w:ascii="Book Antiqua" w:hAnsi="Book Antiqua"/>
            <w:sz w:val="20"/>
            <w:rPrChange w:id="611" w:author="Pablo Blanco Peris" w:date="2017-05-24T18:41:00Z">
              <w:rPr>
                <w:rStyle w:val="nfasis"/>
              </w:rPr>
            </w:rPrChange>
          </w:rPr>
          <w:delText>.</w:delText>
        </w:r>
      </w:del>
      <w:r w:rsidR="00AE7C7D" w:rsidRPr="00DE270F">
        <w:rPr>
          <w:rStyle w:val="nfasis"/>
          <w:rFonts w:ascii="Book Antiqua" w:hAnsi="Book Antiqua"/>
          <w:sz w:val="20"/>
          <w:rPrChange w:id="612" w:author="Pablo Blanco Peris" w:date="2017-05-24T18:41:00Z">
            <w:rPr>
              <w:rStyle w:val="nfasis"/>
            </w:rPr>
          </w:rPrChange>
        </w:rPr>
        <w:t xml:space="preserve"> Imagen (1)</w:t>
      </w:r>
      <w:r w:rsidRPr="00DE270F">
        <w:rPr>
          <w:rStyle w:val="nfasis"/>
          <w:rFonts w:ascii="Book Antiqua" w:hAnsi="Book Antiqua"/>
          <w:sz w:val="20"/>
          <w:rPrChange w:id="613" w:author="Pablo Blanco Peris" w:date="2017-05-24T18:41:00Z">
            <w:rPr>
              <w:rStyle w:val="nfasis"/>
            </w:rPr>
          </w:rPrChange>
        </w:rPr>
        <w:tab/>
      </w:r>
      <w:ins w:id="614" w:author="Pablo Blanco Peris" w:date="2017-05-24T18:35:00Z">
        <w:r w:rsidR="00EB4ED5" w:rsidRPr="00DE270F">
          <w:rPr>
            <w:rStyle w:val="nfasis"/>
            <w:rFonts w:ascii="Book Antiqua" w:hAnsi="Book Antiqua"/>
            <w:sz w:val="20"/>
            <w:rPrChange w:id="615" w:author="Pablo Blanco Peris" w:date="2017-05-24T18:41:00Z">
              <w:rPr>
                <w:rStyle w:val="nfasis"/>
              </w:rPr>
            </w:rPrChange>
          </w:rPr>
          <w:t>(</w:t>
        </w:r>
      </w:ins>
      <w:r w:rsidR="00AE7C7D" w:rsidRPr="00DE270F">
        <w:rPr>
          <w:rStyle w:val="nfasis"/>
          <w:rFonts w:ascii="Book Antiqua" w:hAnsi="Book Antiqua"/>
          <w:sz w:val="20"/>
          <w:rPrChange w:id="616" w:author="Pablo Blanco Peris" w:date="2017-05-24T18:41:00Z">
            <w:rPr>
              <w:rStyle w:val="nfasis"/>
            </w:rPr>
          </w:rPrChange>
        </w:rPr>
        <w:t>c</w:t>
      </w:r>
      <w:ins w:id="617" w:author="Pablo Blanco Peris" w:date="2017-05-24T18:35:00Z">
        <w:r w:rsidR="00EB4ED5" w:rsidRPr="00DE270F">
          <w:rPr>
            <w:rStyle w:val="nfasis"/>
            <w:rFonts w:ascii="Book Antiqua" w:hAnsi="Book Antiqua"/>
            <w:sz w:val="20"/>
            <w:rPrChange w:id="618" w:author="Pablo Blanco Peris" w:date="2017-05-24T18:41:00Z">
              <w:rPr>
                <w:rStyle w:val="nfasis"/>
              </w:rPr>
            </w:rPrChange>
          </w:rPr>
          <w:t>)</w:t>
        </w:r>
      </w:ins>
      <w:del w:id="619" w:author="Pablo Blanco Peris" w:date="2017-05-24T18:35:00Z">
        <w:r w:rsidR="00AE7C7D" w:rsidRPr="00DE270F" w:rsidDel="00EB4ED5">
          <w:rPr>
            <w:rStyle w:val="nfasis"/>
            <w:rFonts w:ascii="Book Antiqua" w:hAnsi="Book Antiqua"/>
            <w:sz w:val="20"/>
            <w:rPrChange w:id="620" w:author="Pablo Blanco Peris" w:date="2017-05-24T18:41:00Z">
              <w:rPr>
                <w:rStyle w:val="nfasis"/>
              </w:rPr>
            </w:rPrChange>
          </w:rPr>
          <w:delText>.</w:delText>
        </w:r>
      </w:del>
      <w:r w:rsidR="00AE7C7D" w:rsidRPr="00DE270F">
        <w:rPr>
          <w:rStyle w:val="nfasis"/>
          <w:rFonts w:ascii="Book Antiqua" w:hAnsi="Book Antiqua"/>
          <w:sz w:val="20"/>
          <w:rPrChange w:id="621" w:author="Pablo Blanco Peris" w:date="2017-05-24T18:41:00Z">
            <w:rPr>
              <w:rStyle w:val="nfasis"/>
            </w:rPr>
          </w:rPrChange>
        </w:rPr>
        <w:t xml:space="preserve"> Imagen (2)</w:t>
      </w:r>
    </w:p>
    <w:p w14:paraId="307F10B4" w14:textId="77777777" w:rsidR="00EB4ED5" w:rsidRDefault="00EB4ED5" w:rsidP="00E022D8">
      <w:pPr>
        <w:tabs>
          <w:tab w:val="left" w:pos="1792"/>
          <w:tab w:val="left" w:pos="6272"/>
        </w:tabs>
        <w:rPr>
          <w:rStyle w:val="nfasis"/>
          <w:i w:val="0"/>
        </w:rPr>
      </w:pPr>
    </w:p>
    <w:p w14:paraId="7CD1552A" w14:textId="4AB35DF1" w:rsidR="00E022D8" w:rsidRPr="00DE270F" w:rsidDel="00EB4ED5" w:rsidRDefault="00E022D8">
      <w:pPr>
        <w:tabs>
          <w:tab w:val="left" w:pos="1792"/>
          <w:tab w:val="left" w:pos="6272"/>
        </w:tabs>
        <w:jc w:val="center"/>
        <w:rPr>
          <w:del w:id="622" w:author="Pablo Blanco Peris" w:date="2017-05-24T18:36:00Z"/>
          <w:rStyle w:val="nfasis"/>
          <w:rFonts w:ascii="Book Antiqua" w:hAnsi="Book Antiqua"/>
          <w:sz w:val="20"/>
          <w:rPrChange w:id="623" w:author="Pablo Blanco Peris" w:date="2017-05-24T18:42:00Z">
            <w:rPr>
              <w:del w:id="624" w:author="Pablo Blanco Peris" w:date="2017-05-24T18:36:00Z"/>
              <w:rStyle w:val="nfasis"/>
            </w:rPr>
          </w:rPrChange>
        </w:rPr>
        <w:pPrChange w:id="625" w:author="Pablo Blanco Peris" w:date="2017-05-24T18:42:00Z">
          <w:pPr>
            <w:tabs>
              <w:tab w:val="left" w:pos="1792"/>
              <w:tab w:val="left" w:pos="6272"/>
            </w:tabs>
          </w:pPr>
        </w:pPrChange>
      </w:pPr>
      <w:del w:id="626" w:author="Pablo Blanco Peris" w:date="2017-05-24T18:35:00Z">
        <w:r w:rsidRPr="00DE270F" w:rsidDel="00EB4ED5">
          <w:rPr>
            <w:rStyle w:val="nfasis"/>
            <w:rFonts w:ascii="Book Antiqua" w:hAnsi="Book Antiqua"/>
            <w:sz w:val="20"/>
            <w:rPrChange w:id="627" w:author="Pablo Blanco Peris" w:date="2017-05-24T18:42:00Z">
              <w:rPr>
                <w:rStyle w:val="nfasis"/>
              </w:rPr>
            </w:rPrChange>
          </w:rPr>
          <w:delText xml:space="preserve">Imagen </w:delText>
        </w:r>
      </w:del>
      <w:ins w:id="628" w:author="Pablo Blanco Peris" w:date="2017-05-24T18:35:00Z">
        <w:r w:rsidR="00EB4ED5" w:rsidRPr="00DE270F">
          <w:rPr>
            <w:rStyle w:val="nfasis"/>
            <w:rFonts w:ascii="Book Antiqua" w:hAnsi="Book Antiqua"/>
            <w:sz w:val="20"/>
            <w:rPrChange w:id="629" w:author="Pablo Blanco Peris" w:date="2017-05-24T18:42:00Z">
              <w:rPr>
                <w:rStyle w:val="nfasis"/>
              </w:rPr>
            </w:rPrChange>
          </w:rPr>
          <w:t xml:space="preserve">Figura </w:t>
        </w:r>
      </w:ins>
      <w:ins w:id="630" w:author="Pablo Blanco Peris" w:date="2017-05-24T18:34:00Z">
        <w:r w:rsidR="00EB4ED5" w:rsidRPr="00DE270F">
          <w:rPr>
            <w:rStyle w:val="nfasis"/>
            <w:rFonts w:ascii="Book Antiqua" w:hAnsi="Book Antiqua"/>
            <w:sz w:val="20"/>
            <w:rPrChange w:id="631" w:author="Pablo Blanco Peris" w:date="2017-05-24T18:42:00Z">
              <w:rPr>
                <w:rStyle w:val="nfasis"/>
              </w:rPr>
            </w:rPrChange>
          </w:rPr>
          <w:t>2</w:t>
        </w:r>
      </w:ins>
      <w:del w:id="632" w:author="Pablo Blanco Peris" w:date="2017-05-24T18:34:00Z">
        <w:r w:rsidRPr="00DE270F" w:rsidDel="00EB4ED5">
          <w:rPr>
            <w:rStyle w:val="nfasis"/>
            <w:rFonts w:ascii="Book Antiqua" w:hAnsi="Book Antiqua"/>
            <w:sz w:val="20"/>
            <w:rPrChange w:id="633" w:author="Pablo Blanco Peris" w:date="2017-05-24T18:42:00Z">
              <w:rPr>
                <w:rStyle w:val="nfasis"/>
              </w:rPr>
            </w:rPrChange>
          </w:rPr>
          <w:delText>1</w:delText>
        </w:r>
      </w:del>
      <w:r w:rsidRPr="00DE270F">
        <w:rPr>
          <w:rStyle w:val="nfasis"/>
          <w:rFonts w:ascii="Book Antiqua" w:hAnsi="Book Antiqua"/>
          <w:sz w:val="20"/>
          <w:rPrChange w:id="634" w:author="Pablo Blanco Peris" w:date="2017-05-24T18:42:00Z">
            <w:rPr>
              <w:rStyle w:val="nfasis"/>
            </w:rPr>
          </w:rPrChange>
        </w:rPr>
        <w:t>.3</w:t>
      </w:r>
      <w:del w:id="635" w:author="Pablo Blanco Peris" w:date="2017-05-24T18:34:00Z">
        <w:r w:rsidRPr="00DE270F" w:rsidDel="00EB4ED5">
          <w:rPr>
            <w:rStyle w:val="nfasis"/>
            <w:rFonts w:ascii="Book Antiqua" w:hAnsi="Book Antiqua"/>
            <w:sz w:val="20"/>
            <w:rPrChange w:id="636" w:author="Pablo Blanco Peris" w:date="2017-05-24T18:42:00Z">
              <w:rPr>
                <w:rStyle w:val="nfasis"/>
              </w:rPr>
            </w:rPrChange>
          </w:rPr>
          <w:delText>: La imagen 1 está manipulada, ya que en realidad es la mezcla de las imágenes 2 y 3.</w:delText>
        </w:r>
      </w:del>
      <w:ins w:id="637" w:author="Pablo Blanco Peris" w:date="2017-05-24T18:34:00Z">
        <w:r w:rsidR="00EB4ED5" w:rsidRPr="00DE270F">
          <w:rPr>
            <w:rStyle w:val="nfasis"/>
            <w:rFonts w:ascii="Book Antiqua" w:hAnsi="Book Antiqua"/>
            <w:sz w:val="20"/>
            <w:rPrChange w:id="638" w:author="Pablo Blanco Peris" w:date="2017-05-24T18:42:00Z">
              <w:rPr>
                <w:rStyle w:val="nfasis"/>
              </w:rPr>
            </w:rPrChange>
          </w:rPr>
          <w:t>: Ejemplo de empalme de imágenes.</w:t>
        </w:r>
      </w:ins>
    </w:p>
    <w:p w14:paraId="4499C8E2" w14:textId="77777777" w:rsidR="00EB4ED5" w:rsidRDefault="00EB4ED5">
      <w:pPr>
        <w:tabs>
          <w:tab w:val="left" w:pos="1792"/>
          <w:tab w:val="left" w:pos="6272"/>
        </w:tabs>
        <w:jc w:val="center"/>
        <w:rPr>
          <w:rStyle w:val="nfasis"/>
          <w:i w:val="0"/>
        </w:rPr>
        <w:pPrChange w:id="639" w:author="Pablo Blanco Peris" w:date="2017-05-24T18:42:00Z">
          <w:pPr/>
        </w:pPrChange>
      </w:pPr>
    </w:p>
    <w:p w14:paraId="5ABC55F9" w14:textId="77777777" w:rsidR="00EB4ED5" w:rsidRDefault="00EB4ED5" w:rsidP="00E022D8">
      <w:pPr>
        <w:jc w:val="center"/>
        <w:rPr>
          <w:ins w:id="640" w:author="Pablo Blanco Peris" w:date="2017-05-24T18:36:00Z"/>
          <w:rStyle w:val="nfasis"/>
          <w:i w:val="0"/>
        </w:rPr>
      </w:pPr>
    </w:p>
    <w:p w14:paraId="063B236D" w14:textId="77777777" w:rsidR="00EB4ED5" w:rsidRDefault="00EB4ED5" w:rsidP="00E022D8">
      <w:pPr>
        <w:jc w:val="center"/>
        <w:rPr>
          <w:ins w:id="641" w:author="Pablo Blanco Peris" w:date="2017-05-24T18:36:00Z"/>
          <w:rStyle w:val="nfasis"/>
          <w:i w:val="0"/>
        </w:rPr>
      </w:pPr>
    </w:p>
    <w:p w14:paraId="25CACAA4" w14:textId="77777777" w:rsidR="00EB4ED5" w:rsidRDefault="00EB4ED5" w:rsidP="00E022D8">
      <w:pPr>
        <w:jc w:val="center"/>
        <w:rPr>
          <w:ins w:id="642" w:author="Pablo Blanco Peris" w:date="2017-05-24T18:36:00Z"/>
          <w:rStyle w:val="nfasis"/>
          <w:i w:val="0"/>
        </w:rPr>
      </w:pPr>
    </w:p>
    <w:p w14:paraId="6FCCB856" w14:textId="77777777" w:rsidR="00EB4ED5" w:rsidRDefault="00EB4ED5" w:rsidP="00E022D8">
      <w:pPr>
        <w:jc w:val="center"/>
        <w:rPr>
          <w:ins w:id="643" w:author="Pablo Blanco Peris" w:date="2017-05-24T18:36:00Z"/>
          <w:rStyle w:val="nfasis"/>
          <w:i w:val="0"/>
        </w:rPr>
      </w:pPr>
    </w:p>
    <w:p w14:paraId="1BC8B561" w14:textId="453AA5D3" w:rsidR="00EB4ED5" w:rsidRPr="00AE5D3A" w:rsidRDefault="00AE5D3A">
      <w:pPr>
        <w:jc w:val="both"/>
        <w:rPr>
          <w:ins w:id="644" w:author="Pablo Blanco Peris" w:date="2017-05-24T18:36:00Z"/>
          <w:rStyle w:val="nfasis"/>
          <w:rFonts w:ascii="Book Antiqua" w:hAnsi="Book Antiqua"/>
          <w:i w:val="0"/>
          <w:rPrChange w:id="645" w:author="Pablo Blanco Peris" w:date="2017-05-24T18:38:00Z">
            <w:rPr>
              <w:ins w:id="646" w:author="Pablo Blanco Peris" w:date="2017-05-24T18:36:00Z"/>
              <w:rStyle w:val="nfasis"/>
              <w:i w:val="0"/>
            </w:rPr>
          </w:rPrChange>
        </w:rPr>
        <w:pPrChange w:id="647" w:author="Pablo Blanco Peris" w:date="2017-05-24T18:38:00Z">
          <w:pPr>
            <w:jc w:val="center"/>
          </w:pPr>
        </w:pPrChange>
      </w:pPr>
      <w:ins w:id="648" w:author="Pablo Blanco Peris" w:date="2017-05-24T18:38:00Z">
        <w:r>
          <w:rPr>
            <w:rStyle w:val="nfasis"/>
            <w:rFonts w:ascii="Book Antiqua" w:hAnsi="Book Antiqua"/>
            <w:i w:val="0"/>
          </w:rPr>
          <w:lastRenderedPageBreak/>
          <w:t xml:space="preserve">En la siguiente figura se aprecia como en la imagen (b) han sido eliminadas de la escena </w:t>
        </w:r>
      </w:ins>
      <w:ins w:id="649" w:author="Pablo Blanco Peris" w:date="2017-05-24T18:39:00Z">
        <w:r>
          <w:rPr>
            <w:rStyle w:val="nfasis"/>
            <w:rFonts w:ascii="Book Antiqua" w:hAnsi="Book Antiqua"/>
            <w:i w:val="0"/>
          </w:rPr>
          <w:t>las</w:t>
        </w:r>
      </w:ins>
      <w:ins w:id="650" w:author="Pablo Blanco Peris" w:date="2017-05-24T18:38:00Z">
        <w:r>
          <w:rPr>
            <w:rStyle w:val="nfasis"/>
            <w:rFonts w:ascii="Book Antiqua" w:hAnsi="Book Antiqua"/>
            <w:i w:val="0"/>
          </w:rPr>
          <w:t xml:space="preserve"> personas que aparecen</w:t>
        </w:r>
      </w:ins>
      <w:ins w:id="651" w:author="Pablo Blanco Peris" w:date="2017-05-24T18:39:00Z">
        <w:r>
          <w:rPr>
            <w:rStyle w:val="nfasis"/>
            <w:rFonts w:ascii="Book Antiqua" w:hAnsi="Book Antiqua"/>
            <w:i w:val="0"/>
          </w:rPr>
          <w:t xml:space="preserve"> detrás del hombre que está en primer plano</w:t>
        </w:r>
      </w:ins>
      <w:ins w:id="652" w:author="Pablo Blanco Peris" w:date="2017-05-24T18:38:00Z">
        <w:r>
          <w:rPr>
            <w:rStyle w:val="nfasis"/>
            <w:rFonts w:ascii="Book Antiqua" w:hAnsi="Book Antiqua"/>
            <w:i w:val="0"/>
          </w:rPr>
          <w:t xml:space="preserve"> en la imagen original (a).</w:t>
        </w:r>
      </w:ins>
    </w:p>
    <w:p w14:paraId="7DE300B5" w14:textId="77777777" w:rsidR="00EB4ED5" w:rsidRDefault="00EB4ED5" w:rsidP="00E022D8">
      <w:pPr>
        <w:jc w:val="center"/>
        <w:rPr>
          <w:ins w:id="653" w:author="Pablo Blanco Peris" w:date="2017-05-24T18:36:00Z"/>
          <w:rStyle w:val="nfasis"/>
          <w:i w:val="0"/>
        </w:rPr>
      </w:pPr>
    </w:p>
    <w:p w14:paraId="089F21FC" w14:textId="77777777" w:rsidR="00EB4ED5" w:rsidRDefault="00EB4ED5" w:rsidP="00E022D8">
      <w:pPr>
        <w:jc w:val="center"/>
        <w:rPr>
          <w:ins w:id="654" w:author="Pablo Blanco Peris" w:date="2017-05-24T18:36:00Z"/>
          <w:rStyle w:val="nfasis"/>
          <w:i w:val="0"/>
        </w:rPr>
      </w:pPr>
    </w:p>
    <w:p w14:paraId="5BE76855" w14:textId="77777777" w:rsidR="00EB4ED5" w:rsidRDefault="00EB4ED5" w:rsidP="00E022D8">
      <w:pPr>
        <w:jc w:val="center"/>
        <w:rPr>
          <w:ins w:id="655" w:author="Pablo Blanco Peris" w:date="2017-05-24T18:36:00Z"/>
          <w:rStyle w:val="nfasis"/>
          <w:i w:val="0"/>
        </w:rPr>
      </w:pPr>
    </w:p>
    <w:p w14:paraId="3A49015D" w14:textId="77777777" w:rsidR="00E022D8" w:rsidRDefault="00E022D8" w:rsidP="00E022D8">
      <w:pPr>
        <w:jc w:val="center"/>
        <w:rPr>
          <w:rStyle w:val="nfasis"/>
          <w:i w:val="0"/>
        </w:rPr>
      </w:pPr>
      <w:r w:rsidRPr="0077103A">
        <w:rPr>
          <w:rStyle w:val="nfasis"/>
          <w:i w:val="0"/>
          <w:noProof/>
          <w:lang w:val="es-ES_tradnl" w:eastAsia="es-ES_tradnl"/>
        </w:rPr>
        <w:drawing>
          <wp:inline distT="0" distB="0" distL="0" distR="0" wp14:anchorId="754E3920" wp14:editId="54F2804D">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7038" cy="1914916"/>
                    </a:xfrm>
                    <a:prstGeom prst="rect">
                      <a:avLst/>
                    </a:prstGeom>
                  </pic:spPr>
                </pic:pic>
              </a:graphicData>
            </a:graphic>
          </wp:inline>
        </w:drawing>
      </w:r>
    </w:p>
    <w:p w14:paraId="1DC61026" w14:textId="6D4D5D1A" w:rsidR="00E022D8" w:rsidRPr="00DE270F" w:rsidRDefault="00EB4ED5" w:rsidP="008A19B5">
      <w:pPr>
        <w:tabs>
          <w:tab w:val="left" w:pos="2336"/>
          <w:tab w:val="center" w:pos="5422"/>
        </w:tabs>
        <w:ind w:left="2340"/>
        <w:jc w:val="both"/>
        <w:rPr>
          <w:rStyle w:val="nfasis"/>
          <w:rFonts w:ascii="Book Antiqua" w:hAnsi="Book Antiqua"/>
          <w:i w:val="0"/>
          <w:sz w:val="20"/>
          <w:rPrChange w:id="656" w:author="Pablo Blanco Peris" w:date="2017-05-24T18:42:00Z">
            <w:rPr>
              <w:rStyle w:val="nfasis"/>
              <w:i w:val="0"/>
            </w:rPr>
          </w:rPrChange>
        </w:rPr>
      </w:pPr>
      <w:ins w:id="657" w:author="Pablo Blanco Peris" w:date="2017-05-24T18:36:00Z">
        <w:r w:rsidRPr="00DE270F">
          <w:rPr>
            <w:rStyle w:val="nfasis"/>
            <w:rFonts w:ascii="Book Antiqua" w:hAnsi="Book Antiqua"/>
            <w:sz w:val="20"/>
            <w:rPrChange w:id="658" w:author="Pablo Blanco Peris" w:date="2017-05-24T18:42:00Z">
              <w:rPr>
                <w:rStyle w:val="nfasis"/>
              </w:rPr>
            </w:rPrChange>
          </w:rPr>
          <w:t>(</w:t>
        </w:r>
      </w:ins>
      <w:r w:rsidR="008A19B5" w:rsidRPr="00DE270F">
        <w:rPr>
          <w:rStyle w:val="nfasis"/>
          <w:rFonts w:ascii="Book Antiqua" w:hAnsi="Book Antiqua"/>
          <w:sz w:val="20"/>
          <w:rPrChange w:id="659" w:author="Pablo Blanco Peris" w:date="2017-05-24T18:42:00Z">
            <w:rPr>
              <w:rStyle w:val="nfasis"/>
            </w:rPr>
          </w:rPrChange>
        </w:rPr>
        <w:t>a</w:t>
      </w:r>
      <w:ins w:id="660" w:author="Pablo Blanco Peris" w:date="2017-05-24T18:36:00Z">
        <w:r w:rsidRPr="00DE270F">
          <w:rPr>
            <w:rStyle w:val="nfasis"/>
            <w:rFonts w:ascii="Book Antiqua" w:hAnsi="Book Antiqua"/>
            <w:sz w:val="20"/>
            <w:rPrChange w:id="661" w:author="Pablo Blanco Peris" w:date="2017-05-24T18:42:00Z">
              <w:rPr>
                <w:rStyle w:val="nfasis"/>
              </w:rPr>
            </w:rPrChange>
          </w:rPr>
          <w:t>)</w:t>
        </w:r>
      </w:ins>
      <w:r w:rsidR="008A19B5" w:rsidRPr="00DE270F">
        <w:rPr>
          <w:rStyle w:val="nfasis"/>
          <w:rFonts w:ascii="Book Antiqua" w:hAnsi="Book Antiqua"/>
          <w:sz w:val="20"/>
          <w:rPrChange w:id="662" w:author="Pablo Blanco Peris" w:date="2017-05-24T18:42:00Z">
            <w:rPr>
              <w:rStyle w:val="nfasis"/>
            </w:rPr>
          </w:rPrChange>
        </w:rPr>
        <w:tab/>
      </w:r>
      <w:ins w:id="663" w:author="Pablo Blanco Peris" w:date="2017-05-24T18:36:00Z">
        <w:r w:rsidRPr="00DE270F">
          <w:rPr>
            <w:rStyle w:val="nfasis"/>
            <w:rFonts w:ascii="Book Antiqua" w:hAnsi="Book Antiqua"/>
            <w:sz w:val="20"/>
            <w:rPrChange w:id="664" w:author="Pablo Blanco Peris" w:date="2017-05-24T18:42:00Z">
              <w:rPr>
                <w:rStyle w:val="nfasis"/>
              </w:rPr>
            </w:rPrChange>
          </w:rPr>
          <w:t>(</w:t>
        </w:r>
      </w:ins>
      <w:r w:rsidR="008A19B5" w:rsidRPr="00DE270F">
        <w:rPr>
          <w:rStyle w:val="nfasis"/>
          <w:rFonts w:ascii="Book Antiqua" w:hAnsi="Book Antiqua"/>
          <w:sz w:val="20"/>
          <w:rPrChange w:id="665" w:author="Pablo Blanco Peris" w:date="2017-05-24T18:42:00Z">
            <w:rPr>
              <w:rStyle w:val="nfasis"/>
            </w:rPr>
          </w:rPrChange>
        </w:rPr>
        <w:t>b</w:t>
      </w:r>
      <w:ins w:id="666" w:author="Pablo Blanco Peris" w:date="2017-05-24T18:36:00Z">
        <w:r w:rsidRPr="00DE270F">
          <w:rPr>
            <w:rStyle w:val="nfasis"/>
            <w:rFonts w:ascii="Book Antiqua" w:hAnsi="Book Antiqua"/>
            <w:sz w:val="20"/>
            <w:rPrChange w:id="667" w:author="Pablo Blanco Peris" w:date="2017-05-24T18:42:00Z">
              <w:rPr>
                <w:rStyle w:val="nfasis"/>
              </w:rPr>
            </w:rPrChange>
          </w:rPr>
          <w:t>)</w:t>
        </w:r>
      </w:ins>
    </w:p>
    <w:p w14:paraId="422B24BD" w14:textId="77777777" w:rsidR="00EB4ED5" w:rsidRPr="00DE270F" w:rsidRDefault="00EB4ED5">
      <w:pPr>
        <w:tabs>
          <w:tab w:val="left" w:pos="2336"/>
          <w:tab w:val="left" w:pos="5744"/>
        </w:tabs>
        <w:jc w:val="center"/>
        <w:rPr>
          <w:ins w:id="668" w:author="Pablo Blanco Peris" w:date="2017-05-24T18:36:00Z"/>
          <w:rStyle w:val="nfasis"/>
          <w:rFonts w:ascii="Book Antiqua" w:hAnsi="Book Antiqua"/>
          <w:sz w:val="20"/>
          <w:rPrChange w:id="669" w:author="Pablo Blanco Peris" w:date="2017-05-24T18:42:00Z">
            <w:rPr>
              <w:ins w:id="670" w:author="Pablo Blanco Peris" w:date="2017-05-24T18:36:00Z"/>
              <w:rStyle w:val="nfasis"/>
            </w:rPr>
          </w:rPrChange>
        </w:rPr>
        <w:pPrChange w:id="671" w:author="Pablo Blanco Peris" w:date="2017-05-24T18:53:00Z">
          <w:pPr>
            <w:tabs>
              <w:tab w:val="left" w:pos="2336"/>
              <w:tab w:val="left" w:pos="5744"/>
            </w:tabs>
          </w:pPr>
        </w:pPrChange>
      </w:pPr>
      <w:ins w:id="672" w:author="Pablo Blanco Peris" w:date="2017-05-24T18:36:00Z">
        <w:r w:rsidRPr="00DE270F">
          <w:rPr>
            <w:rStyle w:val="nfasis"/>
            <w:rFonts w:ascii="Book Antiqua" w:hAnsi="Book Antiqua"/>
            <w:sz w:val="20"/>
            <w:rPrChange w:id="673" w:author="Pablo Blanco Peris" w:date="2017-05-24T18:42:00Z">
              <w:rPr>
                <w:rStyle w:val="nfasis"/>
              </w:rPr>
            </w:rPrChange>
          </w:rPr>
          <w:t>Figura 2.4: Ejemplo de manipulación de imágenes con objetivo de ocultar contenido.</w:t>
        </w:r>
      </w:ins>
    </w:p>
    <w:p w14:paraId="4D213DD3" w14:textId="77777777" w:rsidR="00AE5D3A" w:rsidRPr="00DE270F" w:rsidRDefault="00AE5D3A">
      <w:pPr>
        <w:pStyle w:val="Estilo12ptPrimeralnea05cm"/>
        <w:ind w:firstLine="0"/>
        <w:rPr>
          <w:ins w:id="674" w:author="Pablo Blanco Peris" w:date="2017-05-24T18:39:00Z"/>
          <w:rStyle w:val="nfasis"/>
          <w:sz w:val="20"/>
          <w:rPrChange w:id="675" w:author="Pablo Blanco Peris" w:date="2017-05-24T18:42:00Z">
            <w:rPr>
              <w:ins w:id="676" w:author="Pablo Blanco Peris" w:date="2017-05-24T18:39:00Z"/>
              <w:rStyle w:val="nfasis"/>
              <w:rFonts w:ascii="Times New Roman" w:hAnsi="Times New Roman"/>
              <w:szCs w:val="24"/>
              <w:lang w:val="es-ES"/>
            </w:rPr>
          </w:rPrChange>
        </w:rPr>
        <w:pPrChange w:id="677" w:author="Pablo Blanco Peris" w:date="2017-05-24T18:39:00Z">
          <w:pPr>
            <w:pStyle w:val="Estilo12ptPrimeralnea05cm"/>
          </w:pPr>
        </w:pPrChange>
      </w:pPr>
    </w:p>
    <w:p w14:paraId="52664098" w14:textId="25CD3970" w:rsidR="00E022D8" w:rsidRPr="00BB641D" w:rsidDel="00AE5D3A" w:rsidRDefault="00E022D8">
      <w:pPr>
        <w:tabs>
          <w:tab w:val="left" w:pos="2336"/>
          <w:tab w:val="left" w:pos="5744"/>
        </w:tabs>
        <w:rPr>
          <w:del w:id="678" w:author="Pablo Blanco Peris" w:date="2017-05-24T18:39:00Z"/>
          <w:rStyle w:val="nfasis"/>
          <w:rFonts w:ascii="Book Antiqua" w:hAnsi="Book Antiqua"/>
          <w:szCs w:val="20"/>
          <w:lang w:val="es-ES_tradnl"/>
        </w:rPr>
      </w:pPr>
      <w:del w:id="679" w:author="Pablo Blanco Peris" w:date="2017-05-24T18:39:00Z">
        <w:r w:rsidDel="00AE5D3A">
          <w:rPr>
            <w:rStyle w:val="nfasis"/>
          </w:rPr>
          <w:delText>En la imagen 2 se aprecia cómo han sido eliminadas las personas que aparecen detrás del hombre que está en primer plano.</w:delText>
        </w:r>
      </w:del>
    </w:p>
    <w:p w14:paraId="37C8E94D" w14:textId="397C0B9C" w:rsidR="00E022D8" w:rsidRPr="00C61687" w:rsidRDefault="00C006B6">
      <w:pPr>
        <w:pStyle w:val="Estilo12ptPrimeralnea05cm"/>
        <w:ind w:firstLine="0"/>
        <w:rPr>
          <w:iCs/>
        </w:rPr>
        <w:pPrChange w:id="680" w:author="Pablo Blanco Peris" w:date="2017-05-24T18:39:00Z">
          <w:pPr>
            <w:pStyle w:val="Estilo12ptPrimeralnea05cm"/>
          </w:pPr>
        </w:pPrChange>
      </w:pPr>
      <w:r>
        <w:rPr>
          <w:iCs/>
        </w:rPr>
        <w:t xml:space="preserve">En los ejemplos se observa </w:t>
      </w:r>
      <w:r w:rsidR="00E022D8" w:rsidRPr="00C61687">
        <w:rPr>
          <w:iCs/>
        </w:rPr>
        <w:t xml:space="preserve">la dificultad de </w:t>
      </w:r>
      <w:r>
        <w:rPr>
          <w:iCs/>
        </w:rPr>
        <w:t xml:space="preserve">identificar </w:t>
      </w:r>
      <w:r w:rsidR="00E022D8" w:rsidRPr="00C61687">
        <w:rPr>
          <w:iCs/>
        </w:rPr>
        <w:t>imágenes manipuladas o falsificadas</w:t>
      </w:r>
      <w:r>
        <w:rPr>
          <w:iCs/>
        </w:rPr>
        <w:t xml:space="preserve">. </w:t>
      </w:r>
      <w:r w:rsidR="00E022D8" w:rsidRPr="00C61687">
        <w:rPr>
          <w:iCs/>
        </w:rPr>
        <w:t xml:space="preserve"> ya que, </w:t>
      </w:r>
      <w:r>
        <w:rPr>
          <w:iCs/>
        </w:rPr>
        <w:t xml:space="preserve">en muchos casos el </w:t>
      </w:r>
      <w:del w:id="681" w:author="Pablo Blanco Peris" w:date="2017-05-24T18:40:00Z">
        <w:r w:rsidDel="00AE5D3A">
          <w:rPr>
            <w:iCs/>
          </w:rPr>
          <w:delText xml:space="preserve">acabo </w:delText>
        </w:r>
      </w:del>
      <w:ins w:id="682" w:author="Pablo Blanco Peris" w:date="2017-05-24T18:40:00Z">
        <w:r w:rsidR="00AE5D3A">
          <w:rPr>
            <w:iCs/>
          </w:rPr>
          <w:t xml:space="preserve">acabado </w:t>
        </w:r>
      </w:ins>
      <w:r>
        <w:rPr>
          <w:iCs/>
        </w:rPr>
        <w:t xml:space="preserve">final tiene una calidad muy alta que hace </w:t>
      </w:r>
      <w:del w:id="683" w:author="Pablo Blanco Peris" w:date="2017-05-24T18:40:00Z">
        <w:r w:rsidR="00E022D8" w:rsidRPr="00C61687" w:rsidDel="00AE5D3A">
          <w:rPr>
            <w:iCs/>
          </w:rPr>
          <w:delText xml:space="preserve">imposible </w:delText>
        </w:r>
      </w:del>
      <w:ins w:id="684" w:author="Pablo Blanco Peris" w:date="2017-05-24T18:40:00Z">
        <w:r w:rsidR="00AE5D3A">
          <w:rPr>
            <w:iCs/>
          </w:rPr>
          <w:t>prácticamente imposible</w:t>
        </w:r>
      </w:ins>
      <w:del w:id="685" w:author="Pablo Blanco Peris" w:date="2017-05-24T18:40:00Z">
        <w:r w:rsidDel="00AE5D3A">
          <w:rPr>
            <w:iCs/>
          </w:rPr>
          <w:delText>que impide</w:delText>
        </w:r>
      </w:del>
      <w:r>
        <w:rPr>
          <w:iCs/>
        </w:rPr>
        <w:t xml:space="preserve"> que el ojo humano identifique la manipulación.</w:t>
      </w:r>
    </w:p>
    <w:p w14:paraId="31AAFFE5" w14:textId="45716127" w:rsidR="00E022D8" w:rsidRPr="00C61687" w:rsidDel="008F6738" w:rsidRDefault="00E022D8" w:rsidP="00E022D8">
      <w:pPr>
        <w:pStyle w:val="Ttulo1"/>
        <w:numPr>
          <w:ilvl w:val="0"/>
          <w:numId w:val="19"/>
        </w:numPr>
        <w:ind w:left="284" w:hanging="284"/>
        <w:rPr>
          <w:del w:id="686" w:author="Pablo Blanco Peris" w:date="2017-05-24T18:55:00Z"/>
          <w:bCs/>
          <w:smallCaps w:val="0"/>
        </w:rPr>
      </w:pPr>
      <w:bookmarkStart w:id="687" w:name="_Toc476940440"/>
      <w:del w:id="688" w:author="Pablo Blanco Peris" w:date="2017-05-24T18:55:00Z">
        <w:r w:rsidRPr="00C61687" w:rsidDel="008F6738">
          <w:rPr>
            <w:bCs/>
            <w:smallCaps w:val="0"/>
          </w:rPr>
          <w:delText>ANÁLISIS FORENSE DE IMÁGENES DIGITALES</w:delText>
        </w:r>
        <w:bookmarkEnd w:id="687"/>
      </w:del>
    </w:p>
    <w:p w14:paraId="0827D4A1" w14:textId="77777777" w:rsidR="00E022D8" w:rsidRDefault="00E022D8" w:rsidP="00E022D8"/>
    <w:p w14:paraId="7B14CF32" w14:textId="77777777" w:rsidR="00E022D8" w:rsidRPr="00C61687" w:rsidRDefault="00E022D8" w:rsidP="00E022D8">
      <w:pPr>
        <w:pStyle w:val="Ttulo2"/>
        <w:numPr>
          <w:ilvl w:val="1"/>
          <w:numId w:val="19"/>
        </w:numPr>
        <w:ind w:left="720" w:hanging="720"/>
        <w:rPr>
          <w:bCs/>
        </w:rPr>
      </w:pPr>
      <w:bookmarkStart w:id="689" w:name="_Toc476940441"/>
      <w:bookmarkStart w:id="690" w:name="_Toc483862802"/>
      <w:r w:rsidRPr="00C61687">
        <w:rPr>
          <w:bCs/>
        </w:rPr>
        <w:t>Formación de una imagen digital</w:t>
      </w:r>
      <w:bookmarkEnd w:id="689"/>
      <w:bookmarkEnd w:id="690"/>
    </w:p>
    <w:p w14:paraId="685D9F88" w14:textId="77777777" w:rsidR="00E022D8" w:rsidRPr="00C61687" w:rsidRDefault="00E022D8">
      <w:pPr>
        <w:pStyle w:val="Estilo12ptPrimeralnea05cm"/>
        <w:ind w:left="284" w:firstLine="0"/>
        <w:rPr>
          <w:iCs/>
        </w:rPr>
        <w:pPrChange w:id="691" w:author="Maria Solana Gonzalez" w:date="2017-05-29T08:33:00Z">
          <w:pPr>
            <w:pStyle w:val="Estilo12ptPrimeralnea05cm"/>
          </w:pPr>
        </w:pPrChange>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7E117D59" w:rsidR="00E022D8" w:rsidRPr="00C61687" w:rsidRDefault="00E022D8">
      <w:pPr>
        <w:pStyle w:val="Estilo12ptPrimeralnea05cm"/>
        <w:ind w:left="284" w:firstLine="0"/>
        <w:rPr>
          <w:iCs/>
        </w:rPr>
        <w:pPrChange w:id="692" w:author="Maria Solana Gonzalez" w:date="2017-05-29T08:33:00Z">
          <w:pPr>
            <w:pStyle w:val="Estilo12ptPrimeralnea05cm"/>
          </w:pPr>
        </w:pPrChange>
      </w:pPr>
      <w:r w:rsidRPr="00C61687">
        <w:rPr>
          <w:iCs/>
        </w:rPr>
        <w:t>Las cámaras fotográficas están formadas por varios componentes: un sistema de lentes, un grupo de filtros, una matriz de filtro de colores o CFA</w:t>
      </w:r>
      <w:del w:id="693" w:author="Pablo Blanco Peris" w:date="2017-05-24T18:43:00Z">
        <w:r w:rsidRPr="00C61687" w:rsidDel="00DE270F">
          <w:rPr>
            <w:iCs/>
          </w:rPr>
          <w:delText xml:space="preserve"> (“Color Filter Array”)</w:delText>
        </w:r>
      </w:del>
      <w:r w:rsidRPr="00C61687">
        <w:rPr>
          <w:iCs/>
        </w:rPr>
        <w:t>, un sensor de imagen y un procesador de imagen, al cuál se le llama</w:t>
      </w:r>
      <w:del w:id="694" w:author="Pablo Blanco Peris" w:date="2017-05-24T18:43:00Z">
        <w:r w:rsidRPr="00C61687" w:rsidDel="00DE270F">
          <w:rPr>
            <w:iCs/>
          </w:rPr>
          <w:delText xml:space="preserve"> “</w:delText>
        </w:r>
      </w:del>
      <w:del w:id="695" w:author="Pablo Blanco Peris" w:date="2017-05-24T18:42:00Z">
        <w:r w:rsidRPr="00C61687" w:rsidDel="00DE270F">
          <w:rPr>
            <w:iCs/>
          </w:rPr>
          <w:delText>Digital Image Processor”</w:delText>
        </w:r>
      </w:del>
      <w:r w:rsidRPr="00C61687">
        <w:rPr>
          <w:iCs/>
        </w:rPr>
        <w:t xml:space="preserve"> </w:t>
      </w:r>
      <w:del w:id="696" w:author="Pablo Blanco Peris" w:date="2017-05-24T18:43:00Z">
        <w:r w:rsidRPr="00C61687" w:rsidDel="00DE270F">
          <w:rPr>
            <w:iCs/>
          </w:rPr>
          <w:delText>(</w:delText>
        </w:r>
      </w:del>
      <w:r w:rsidRPr="00C61687">
        <w:rPr>
          <w:iCs/>
        </w:rPr>
        <w:t>DIP</w:t>
      </w:r>
      <w:del w:id="697" w:author="Pablo Blanco Peris" w:date="2017-05-24T18:43:00Z">
        <w:r w:rsidRPr="00C61687" w:rsidDel="00DE270F">
          <w:rPr>
            <w:iCs/>
          </w:rPr>
          <w:delText>)</w:delText>
        </w:r>
      </w:del>
      <w:r w:rsidRPr="00C61687">
        <w:rPr>
          <w:iCs/>
        </w:rPr>
        <w:t>.</w:t>
      </w:r>
    </w:p>
    <w:p w14:paraId="1905A393" w14:textId="77777777" w:rsidR="00E022D8" w:rsidRPr="00C61687" w:rsidRDefault="00E022D8" w:rsidP="00F231ED">
      <w:pPr>
        <w:pStyle w:val="Estilo12ptPrimeralnea05cm"/>
        <w:rPr>
          <w:iCs/>
        </w:rPr>
      </w:pPr>
      <w:r w:rsidRPr="00C61687">
        <w:rPr>
          <w:iCs/>
        </w:rPr>
        <w:t>El proceso de generación de una imagen digital se detalla en estos pasos:</w:t>
      </w:r>
    </w:p>
    <w:p w14:paraId="0860FC12" w14:textId="77777777" w:rsidR="00E022D8" w:rsidRDefault="00E022D8" w:rsidP="00E022D8"/>
    <w:p w14:paraId="0BB304D3" w14:textId="77777777" w:rsidR="00E022D8" w:rsidRDefault="00E022D8" w:rsidP="00E022D8"/>
    <w:p w14:paraId="6DCCD4A9" w14:textId="77777777" w:rsidR="00E022D8" w:rsidRPr="00C61687" w:rsidRDefault="00E022D8" w:rsidP="00E022D8">
      <w:pPr>
        <w:pStyle w:val="Estilo12ptPrimeralnea05cm"/>
        <w:numPr>
          <w:ilvl w:val="0"/>
          <w:numId w:val="21"/>
        </w:numPr>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E022D8">
      <w:pPr>
        <w:pStyle w:val="Estilo12ptPrimeralnea05cm"/>
        <w:numPr>
          <w:ilvl w:val="0"/>
          <w:numId w:val="21"/>
        </w:numPr>
        <w:rPr>
          <w:iCs/>
        </w:rPr>
      </w:pPr>
      <w:r w:rsidRPr="00C61687">
        <w:rPr>
          <w:iCs/>
        </w:rPr>
        <w:t xml:space="preserve">Posteriormente, la luz pasa por un grupo de filtros que mejora la calidad visual de la imagen (incluye al menos un filtro infrarrojo y un filtro “anti-aliasing”). </w:t>
      </w:r>
    </w:p>
    <w:p w14:paraId="42DDB893" w14:textId="77777777" w:rsidR="00E022D8" w:rsidRPr="00C61687" w:rsidRDefault="00E022D8" w:rsidP="00E022D8">
      <w:pPr>
        <w:pStyle w:val="Estilo12ptPrimeralnea05cm"/>
        <w:numPr>
          <w:ilvl w:val="0"/>
          <w:numId w:val="21"/>
        </w:numPr>
        <w:rPr>
          <w:iCs/>
        </w:rPr>
      </w:pPr>
      <w:r w:rsidRPr="00C61687">
        <w:rPr>
          <w:iCs/>
        </w:rPr>
        <w:t>El filtro infrarrojo absorbe o refleja la luz para que sólo pase la parte visible del espectro a la siguiente fase, evitando perder cierta nitidez en la imagen. El filtro “anti-aliasing” limpia la señal produciendo contornos más suaves.</w:t>
      </w:r>
    </w:p>
    <w:p w14:paraId="4EFEA995" w14:textId="77777777" w:rsidR="00E022D8" w:rsidRPr="00C61687" w:rsidRDefault="00E022D8" w:rsidP="00E022D8">
      <w:pPr>
        <w:pStyle w:val="Estilo12ptPrimeralnea05cm"/>
        <w:numPr>
          <w:ilvl w:val="0"/>
          <w:numId w:val="21"/>
        </w:numPr>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E022D8">
      <w:pPr>
        <w:pStyle w:val="Estilo12ptPrimeralnea05cm"/>
        <w:numPr>
          <w:ilvl w:val="0"/>
          <w:numId w:val="21"/>
        </w:numPr>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E022D8">
      <w:pPr>
        <w:pStyle w:val="Estilo12ptPrimeralnea05cm"/>
        <w:numPr>
          <w:ilvl w:val="0"/>
          <w:numId w:val="21"/>
        </w:numPr>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E022D8">
      <w:pPr>
        <w:pStyle w:val="Estilo12ptPrimeralnea05cm"/>
        <w:numPr>
          <w:ilvl w:val="0"/>
          <w:numId w:val="21"/>
        </w:numPr>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E022D8">
      <w:pPr>
        <w:pStyle w:val="Estilo12ptPrimeralnea05cm"/>
        <w:numPr>
          <w:ilvl w:val="0"/>
          <w:numId w:val="21"/>
        </w:numPr>
        <w:rPr>
          <w:iCs/>
        </w:rPr>
      </w:pPr>
      <w:r w:rsidRPr="00C61687">
        <w:rPr>
          <w:iCs/>
        </w:rPr>
        <w:t>Por último, el proceso de corrección gamma ajusta los valores de intensidad de la imagen (suele variar entre fabricantes).</w:t>
      </w:r>
    </w:p>
    <w:p w14:paraId="19DE5BF6" w14:textId="1716AF74" w:rsidR="00070971" w:rsidRDefault="00E022D8" w:rsidP="00E022D8">
      <w:pPr>
        <w:pStyle w:val="Estilo12ptPrimeralnea05cm"/>
        <w:numPr>
          <w:ilvl w:val="0"/>
          <w:numId w:val="21"/>
        </w:numPr>
        <w:rPr>
          <w:ins w:id="698" w:author="Maria Solana Gonzalez" w:date="2017-05-30T08:28:00Z"/>
          <w:iCs/>
        </w:rPr>
      </w:pPr>
      <w:r w:rsidRPr="00C61687">
        <w:rPr>
          <w:iCs/>
        </w:rPr>
        <w:t>Finalmente, la imagen generada por el procesador se comprime.</w:t>
      </w:r>
    </w:p>
    <w:p w14:paraId="2109FC09" w14:textId="5C2FD2B5" w:rsidR="00E022D8" w:rsidRPr="00070971" w:rsidRDefault="00070971" w:rsidP="00070971">
      <w:pPr>
        <w:spacing w:after="200" w:line="276" w:lineRule="auto"/>
        <w:rPr>
          <w:rFonts w:ascii="Book Antiqua" w:hAnsi="Book Antiqua"/>
          <w:iCs/>
          <w:szCs w:val="20"/>
          <w:lang w:val="es-ES_tradnl"/>
          <w:rPrChange w:id="699" w:author="Maria Solana Gonzalez" w:date="2017-05-30T08:28:00Z">
            <w:rPr>
              <w:iCs/>
            </w:rPr>
          </w:rPrChange>
        </w:rPr>
        <w:pPrChange w:id="700" w:author="Maria Solana Gonzalez" w:date="2017-05-30T08:28:00Z">
          <w:pPr>
            <w:pStyle w:val="Estilo12ptPrimeralnea05cm"/>
            <w:numPr>
              <w:numId w:val="21"/>
            </w:numPr>
            <w:ind w:left="1004" w:hanging="360"/>
          </w:pPr>
        </w:pPrChange>
      </w:pPr>
      <w:ins w:id="701" w:author="Maria Solana Gonzalez" w:date="2017-05-30T08:28:00Z">
        <w:r>
          <w:rPr>
            <w:iCs/>
          </w:rPr>
          <w:br w:type="page"/>
        </w:r>
      </w:ins>
    </w:p>
    <w:p w14:paraId="027A9F06" w14:textId="77777777" w:rsidR="00E022D8" w:rsidRDefault="00E022D8">
      <w:pPr>
        <w:pStyle w:val="Estilo12ptPrimeralnea05cm"/>
        <w:ind w:left="284" w:firstLine="0"/>
        <w:rPr>
          <w:ins w:id="702" w:author="Maria Solana Gonzalez" w:date="2017-05-30T08:28:00Z"/>
          <w:iCs/>
        </w:rPr>
        <w:pPrChange w:id="703" w:author="Maria Solana Gonzalez" w:date="2017-05-29T08:33:00Z">
          <w:pPr>
            <w:pStyle w:val="Estilo12ptPrimeralnea05cm"/>
          </w:pPr>
        </w:pPrChange>
      </w:pPr>
      <w:r>
        <w:rPr>
          <w:iCs/>
        </w:rPr>
        <w:lastRenderedPageBreak/>
        <w:t>L</w:t>
      </w:r>
      <w:r w:rsidRPr="00C61687">
        <w:rPr>
          <w:iCs/>
        </w:rPr>
        <w:t>os pasos descritos anteriormente sobre la estructura básica de la formación de la imagen se describen en la siguiente figura de manera sencilla y gráfica, dónde se puede apreciar de manera notable el cambio desde la escena inicial hasta la imagen final.</w:t>
      </w:r>
    </w:p>
    <w:p w14:paraId="50CEF515" w14:textId="77777777" w:rsidR="005C3B29" w:rsidRDefault="005C3B29">
      <w:pPr>
        <w:pStyle w:val="Estilo12ptPrimeralnea05cm"/>
        <w:ind w:left="284" w:firstLine="0"/>
        <w:rPr>
          <w:ins w:id="704" w:author="Maria Solana Gonzalez" w:date="2017-05-30T08:28:00Z"/>
          <w:iCs/>
        </w:rPr>
        <w:pPrChange w:id="705" w:author="Maria Solana Gonzalez" w:date="2017-05-29T08:33:00Z">
          <w:pPr>
            <w:pStyle w:val="Estilo12ptPrimeralnea05cm"/>
          </w:pPr>
        </w:pPrChange>
      </w:pPr>
    </w:p>
    <w:p w14:paraId="2168C565" w14:textId="77777777" w:rsidR="005C3B29" w:rsidRPr="00C61687" w:rsidRDefault="005C3B29">
      <w:pPr>
        <w:pStyle w:val="Estilo12ptPrimeralnea05cm"/>
        <w:ind w:left="284" w:firstLine="0"/>
        <w:rPr>
          <w:iCs/>
        </w:rPr>
        <w:pPrChange w:id="706" w:author="Maria Solana Gonzalez" w:date="2017-05-29T08:33:00Z">
          <w:pPr>
            <w:pStyle w:val="Estilo12ptPrimeralnea05cm"/>
          </w:pPr>
        </w:pPrChange>
      </w:pPr>
    </w:p>
    <w:p w14:paraId="35335490" w14:textId="3FBD01EC" w:rsidR="00E022D8" w:rsidRPr="002E1352" w:rsidRDefault="00870AB8" w:rsidP="00E022D8">
      <w:ins w:id="707" w:author="Maria Solana Gonzalez" w:date="2017-05-30T08:23:00Z">
        <w:r w:rsidRPr="00870AB8">
          <w:drawing>
            <wp:inline distT="0" distB="0" distL="0" distR="0" wp14:anchorId="50FF8822" wp14:editId="6D5AF853">
              <wp:extent cx="5400675" cy="2648585"/>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648585"/>
                      </a:xfrm>
                      <a:prstGeom prst="rect">
                        <a:avLst/>
                      </a:prstGeom>
                    </pic:spPr>
                  </pic:pic>
                </a:graphicData>
              </a:graphic>
            </wp:inline>
          </w:drawing>
        </w:r>
      </w:ins>
    </w:p>
    <w:p w14:paraId="0D3FF8AD" w14:textId="06BD8B10" w:rsidR="00E022D8" w:rsidRDefault="00E022D8" w:rsidP="00E022D8">
      <w:pPr>
        <w:widowControl w:val="0"/>
        <w:autoSpaceDE w:val="0"/>
        <w:autoSpaceDN w:val="0"/>
        <w:adjustRightInd w:val="0"/>
        <w:spacing w:line="280" w:lineRule="atLeast"/>
        <w:rPr>
          <w:rFonts w:ascii="Times" w:hAnsi="Times" w:cs="Times"/>
        </w:rPr>
      </w:pPr>
      <w:del w:id="708" w:author="Maria Solana Gonzalez" w:date="2017-05-29T08:28:00Z">
        <w:r w:rsidDel="0033438F">
          <w:rPr>
            <w:rFonts w:ascii="Times" w:hAnsi="Times" w:cs="Times"/>
            <w:noProof/>
            <w:lang w:val="es-ES_tradnl" w:eastAsia="es-ES_tradnl"/>
            <w:rPrChange w:id="709" w:author="Unknown">
              <w:rPr>
                <w:noProof/>
                <w:lang w:val="es-ES_tradnl" w:eastAsia="es-ES_tradnl"/>
              </w:rPr>
            </w:rPrChange>
          </w:rPr>
          <w:drawing>
            <wp:inline distT="0" distB="0" distL="0" distR="0" wp14:anchorId="7630F797" wp14:editId="47551BAA">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del>
      <w:r>
        <w:rPr>
          <w:rFonts w:ascii="Times" w:hAnsi="Times" w:cs="Times"/>
        </w:rPr>
        <w:t xml:space="preserve"> </w:t>
      </w:r>
    </w:p>
    <w:p w14:paraId="6A33BF97" w14:textId="77777777" w:rsidR="00E022D8" w:rsidRDefault="00E022D8" w:rsidP="00870AB8">
      <w:pPr>
        <w:ind w:firstLine="709"/>
        <w:rPr>
          <w:rStyle w:val="nfasis"/>
        </w:rPr>
        <w:pPrChange w:id="710" w:author="Maria Solana Gonzalez" w:date="2017-05-30T08:24:00Z">
          <w:pPr>
            <w:jc w:val="center"/>
          </w:pPr>
        </w:pPrChange>
      </w:pPr>
      <w:r>
        <w:rPr>
          <w:rStyle w:val="nfasis"/>
        </w:rPr>
        <w:t>Figura 1.1: Proceso de adquisición de imágenes en cámaras digitales.</w:t>
      </w:r>
    </w:p>
    <w:p w14:paraId="5E49ED47" w14:textId="77777777" w:rsidR="00E022D8" w:rsidRDefault="00E022D8" w:rsidP="00E022D8">
      <w:pPr>
        <w:jc w:val="center"/>
        <w:rPr>
          <w:i/>
          <w:iCs/>
        </w:rPr>
      </w:pPr>
    </w:p>
    <w:p w14:paraId="5520AC6F" w14:textId="0B8BD7D1" w:rsidR="003345F2" w:rsidRDefault="003345F2">
      <w:pPr>
        <w:spacing w:after="200" w:line="276" w:lineRule="auto"/>
        <w:rPr>
          <w:ins w:id="711" w:author="Maria Solana Gonzalez" w:date="2017-05-29T08:32:00Z"/>
          <w:i/>
          <w:iCs/>
        </w:rPr>
      </w:pPr>
      <w:ins w:id="712" w:author="Maria Solana Gonzalez" w:date="2017-05-29T08:32:00Z">
        <w:r>
          <w:rPr>
            <w:i/>
            <w:iCs/>
          </w:rPr>
          <w:br w:type="page"/>
        </w:r>
      </w:ins>
    </w:p>
    <w:p w14:paraId="0EE32187" w14:textId="17C1495F" w:rsidR="00E022D8" w:rsidRPr="00401EA5" w:rsidRDefault="00E022D8" w:rsidP="00E022D8">
      <w:pPr>
        <w:jc w:val="center"/>
        <w:rPr>
          <w:i/>
          <w:iCs/>
        </w:rPr>
      </w:pPr>
    </w:p>
    <w:p w14:paraId="618410E3" w14:textId="4DDB7C9A" w:rsidR="00E022D8" w:rsidRPr="00C95908" w:rsidRDefault="00E022D8" w:rsidP="00E022D8">
      <w:pPr>
        <w:pStyle w:val="Ttulo2"/>
        <w:numPr>
          <w:ilvl w:val="1"/>
          <w:numId w:val="19"/>
        </w:numPr>
        <w:ind w:left="720" w:hanging="720"/>
        <w:rPr>
          <w:bCs/>
        </w:rPr>
      </w:pPr>
      <w:bookmarkStart w:id="713" w:name="_Toc476940442"/>
      <w:bookmarkStart w:id="714" w:name="_Toc483862803"/>
      <w:r w:rsidRPr="00C95908">
        <w:rPr>
          <w:bCs/>
        </w:rPr>
        <w:t>Filtros de color</w:t>
      </w:r>
      <w:bookmarkEnd w:id="713"/>
      <w:bookmarkEnd w:id="714"/>
    </w:p>
    <w:p w14:paraId="2288CA41" w14:textId="618EC1DA" w:rsidR="00E022D8" w:rsidRPr="00C61687" w:rsidRDefault="00E022D8">
      <w:pPr>
        <w:pStyle w:val="Estilo12ptPrimeralnea05cm"/>
        <w:ind w:left="284" w:firstLine="0"/>
        <w:rPr>
          <w:iCs/>
        </w:rPr>
        <w:pPrChange w:id="715" w:author="Maria Solana Gonzalez" w:date="2017-05-29T08:33:00Z">
          <w:pPr>
            <w:pStyle w:val="Estilo12ptPrimeralnea05cm"/>
          </w:pPr>
        </w:pPrChange>
      </w:pPr>
      <w:r w:rsidRPr="00C61687">
        <w:rPr>
          <w:iCs/>
        </w:rPr>
        <w:t>Respecto a la matriz de filtros de color, o, CFA, es un componente que se encuentra sobre el sensor monocromo, y su función es adquirir la información del color de la escena.</w:t>
      </w:r>
    </w:p>
    <w:p w14:paraId="74C3E7C4" w14:textId="69C4CB9A" w:rsidR="00E022D8" w:rsidRPr="00C61687" w:rsidRDefault="00E022D8">
      <w:pPr>
        <w:pStyle w:val="Estilo12ptPrimeralnea05cm"/>
        <w:ind w:left="284" w:firstLine="0"/>
        <w:rPr>
          <w:iCs/>
        </w:rPr>
        <w:pPrChange w:id="716" w:author="Maria Solana Gonzalez" w:date="2017-05-29T08:33:00Z">
          <w:pPr>
            <w:pStyle w:val="Estilo12ptPrimeralnea05cm"/>
          </w:pPr>
        </w:pPrChange>
      </w:pPr>
      <w:r w:rsidRPr="00C61687">
        <w:rPr>
          <w:iCs/>
        </w:rPr>
        <w:t>La intensidad de la luz que pasa por cada una de las celdas forma una imagen en escala de grises y, dependiendo de la configuración del filtro CFA, se interpreta como una imagen a color.</w:t>
      </w:r>
    </w:p>
    <w:p w14:paraId="1A9F4756" w14:textId="3DC3B075" w:rsidR="00E022D8" w:rsidRDefault="003345F2" w:rsidP="00E022D8">
      <w:ins w:id="717" w:author="Maria Solana Gonzalez" w:date="2017-05-29T08:30:00Z">
        <w:r>
          <w:rPr>
            <w:noProof/>
            <w:lang w:val="es-ES_tradnl" w:eastAsia="es-ES_tradnl"/>
          </w:rPr>
          <w:drawing>
            <wp:anchor distT="0" distB="0" distL="114300" distR="114300" simplePos="0" relativeHeight="251666432" behindDoc="0" locked="0" layoutInCell="1" allowOverlap="1" wp14:anchorId="4D65B3EF" wp14:editId="2FB7FF72">
              <wp:simplePos x="0" y="0"/>
              <wp:positionH relativeFrom="margin">
                <wp:posOffset>-635</wp:posOffset>
              </wp:positionH>
              <wp:positionV relativeFrom="margin">
                <wp:posOffset>2922270</wp:posOffset>
              </wp:positionV>
              <wp:extent cx="5400675" cy="3016885"/>
              <wp:effectExtent l="0" t="0" r="9525" b="571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36">
                        <a:extLst>
                          <a:ext uri="{28A0092B-C50C-407E-A947-70E740481C1C}">
                            <a14:useLocalDpi xmlns:a14="http://schemas.microsoft.com/office/drawing/2010/main" val="0"/>
                          </a:ext>
                        </a:extLst>
                      </a:blip>
                      <a:stretch>
                        <a:fillRect/>
                      </a:stretch>
                    </pic:blipFill>
                    <pic:spPr>
                      <a:xfrm>
                        <a:off x="0" y="0"/>
                        <a:ext cx="5400675" cy="3016885"/>
                      </a:xfrm>
                      <a:prstGeom prst="rect">
                        <a:avLst/>
                      </a:prstGeom>
                    </pic:spPr>
                  </pic:pic>
                </a:graphicData>
              </a:graphic>
            </wp:anchor>
          </w:drawing>
        </w:r>
      </w:ins>
    </w:p>
    <w:p w14:paraId="6B806EE7" w14:textId="402CB049" w:rsidR="00E022D8" w:rsidRDefault="00E022D8" w:rsidP="00E022D8">
      <w:pPr>
        <w:ind w:left="1416"/>
      </w:pPr>
      <w:del w:id="718" w:author="Maria Solana Gonzalez" w:date="2017-05-29T08:30:00Z">
        <w:r w:rsidDel="00564820">
          <w:rPr>
            <w:noProof/>
            <w:lang w:val="es-ES_tradnl" w:eastAsia="es-ES_tradnl"/>
          </w:rPr>
          <w:drawing>
            <wp:inline distT="0" distB="0" distL="0" distR="0" wp14:anchorId="7B352E78" wp14:editId="65B7FFE0">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del>
      <w:r>
        <w:t xml:space="preserve"> </w:t>
      </w:r>
    </w:p>
    <w:p w14:paraId="392B8AC1" w14:textId="4833C066" w:rsidR="00E022D8" w:rsidRPr="00253CDD" w:rsidRDefault="00E022D8" w:rsidP="00E022D8">
      <w:pPr>
        <w:jc w:val="center"/>
        <w:rPr>
          <w:rStyle w:val="nfasis"/>
        </w:rPr>
      </w:pPr>
      <w:r>
        <w:rPr>
          <w:rStyle w:val="nfasis"/>
        </w:rPr>
        <w:t>Figura 1.2: Matriz de color de filtros (CFA)</w:t>
      </w:r>
    </w:p>
    <w:p w14:paraId="5676EB40" w14:textId="2106C5C5" w:rsidR="00E022D8" w:rsidRPr="00554733" w:rsidRDefault="00E022D8" w:rsidP="00E022D8"/>
    <w:p w14:paraId="2B2BC7A0" w14:textId="7D7FEB4A" w:rsidR="00E022D8" w:rsidRPr="00C61687" w:rsidRDefault="00E022D8">
      <w:pPr>
        <w:pStyle w:val="Estilo12ptPrimeralnea05cm"/>
        <w:ind w:left="284" w:firstLine="0"/>
        <w:rPr>
          <w:iCs/>
        </w:rPr>
        <w:pPrChange w:id="719" w:author="Maria Solana Gonzalez" w:date="2017-05-29T08:33:00Z">
          <w:pPr>
            <w:pStyle w:val="Estilo12ptPrimeralnea05cm"/>
          </w:pPr>
        </w:pPrChange>
      </w:pPr>
      <w:r w:rsidRPr="00C61687">
        <w:rPr>
          <w:iCs/>
        </w:rPr>
        <w:t>En este punto se realiza el proceso de la interpolación cromática para obtener los valores de los colores restantes.</w:t>
      </w:r>
    </w:p>
    <w:p w14:paraId="499602A4" w14:textId="57288800" w:rsidR="00E022D8" w:rsidRPr="00C61687" w:rsidRDefault="00E022D8">
      <w:pPr>
        <w:pStyle w:val="Estilo12ptPrimeralnea05cm"/>
        <w:ind w:left="284" w:firstLine="0"/>
        <w:rPr>
          <w:iCs/>
        </w:rPr>
        <w:pPrChange w:id="720" w:author="Maria Solana Gonzalez" w:date="2017-05-29T08:33:00Z">
          <w:pPr>
            <w:pStyle w:val="Estilo12ptPrimeralnea05cm"/>
          </w:pPr>
        </w:pPrChange>
      </w:pPr>
      <w:r w:rsidRPr="00C61687">
        <w:rPr>
          <w:iCs/>
        </w:rPr>
        <w:t>Generalmente, las cámaras usan el modelo</w:t>
      </w:r>
      <w:ins w:id="721" w:author="Pablo Blanco Peris" w:date="2017-05-24T18:46:00Z">
        <w:r w:rsidR="00DE270F">
          <w:rPr>
            <w:iCs/>
          </w:rPr>
          <w:t xml:space="preserve"> </w:t>
        </w:r>
      </w:ins>
      <w:del w:id="722" w:author="Pablo Blanco Peris" w:date="2017-05-24T18:46:00Z">
        <w:r w:rsidRPr="00C61687" w:rsidDel="00DE270F">
          <w:rPr>
            <w:iCs/>
          </w:rPr>
          <w:delText xml:space="preserve"> Green-Red-Green-Blue (</w:delText>
        </w:r>
      </w:del>
      <w:r w:rsidRPr="00C61687">
        <w:rPr>
          <w:iCs/>
        </w:rPr>
        <w:t>GRGB</w:t>
      </w:r>
      <w:del w:id="723" w:author="Pablo Blanco Peris" w:date="2017-05-24T18:46:00Z">
        <w:r w:rsidRPr="00C61687" w:rsidDel="00DE270F">
          <w:rPr>
            <w:iCs/>
          </w:rPr>
          <w:delText>)</w:delText>
        </w:r>
      </w:del>
      <w:r w:rsidRPr="00C61687">
        <w:rPr>
          <w:iCs/>
        </w:rPr>
        <w:t xml:space="preserve">. Pero hay varias alternativas de filtros CFA: </w:t>
      </w:r>
      <w:del w:id="724" w:author="Pablo Blanco Peris" w:date="2017-05-24T18:45:00Z">
        <w:r w:rsidRPr="00C61687" w:rsidDel="00DE270F">
          <w:rPr>
            <w:iCs/>
          </w:rPr>
          <w:delText>Cyan-Yellow-Yellow-Magenta (</w:delText>
        </w:r>
      </w:del>
      <w:r w:rsidRPr="00C61687">
        <w:rPr>
          <w:iCs/>
        </w:rPr>
        <w:t>CYYM</w:t>
      </w:r>
      <w:del w:id="725" w:author="Pablo Blanco Peris" w:date="2017-05-24T18:45:00Z">
        <w:r w:rsidRPr="00C61687" w:rsidDel="00DE270F">
          <w:rPr>
            <w:iCs/>
          </w:rPr>
          <w:delText>)</w:delText>
        </w:r>
      </w:del>
      <w:r w:rsidRPr="00C61687">
        <w:rPr>
          <w:iCs/>
        </w:rPr>
        <w:t xml:space="preserve">, </w:t>
      </w:r>
      <w:del w:id="726" w:author="Pablo Blanco Peris" w:date="2017-05-24T18:45:00Z">
        <w:r w:rsidRPr="00C61687" w:rsidDel="00DE270F">
          <w:rPr>
            <w:iCs/>
          </w:rPr>
          <w:delText>Red-Green-Blue-Emerland (</w:delText>
        </w:r>
      </w:del>
      <w:r w:rsidRPr="00C61687">
        <w:rPr>
          <w:iCs/>
        </w:rPr>
        <w:t>RGBE</w:t>
      </w:r>
      <w:ins w:id="727" w:author="Pablo Blanco Peris" w:date="2017-05-24T18:45:00Z">
        <w:r w:rsidR="00DE270F">
          <w:rPr>
            <w:iCs/>
          </w:rPr>
          <w:t xml:space="preserve"> o</w:t>
        </w:r>
      </w:ins>
      <w:del w:id="728" w:author="Pablo Blanco Peris" w:date="2017-05-24T18:45:00Z">
        <w:r w:rsidRPr="00C61687" w:rsidDel="00DE270F">
          <w:rPr>
            <w:iCs/>
          </w:rPr>
          <w:delText>)</w:delText>
        </w:r>
      </w:del>
      <w:r w:rsidRPr="00C61687">
        <w:rPr>
          <w:iCs/>
        </w:rPr>
        <w:t xml:space="preserve"> </w:t>
      </w:r>
      <w:del w:id="729" w:author="Pablo Blanco Peris" w:date="2017-05-24T18:45:00Z">
        <w:r w:rsidRPr="00C61687" w:rsidDel="00DE270F">
          <w:rPr>
            <w:iCs/>
          </w:rPr>
          <w:delText>y Cyan-Magenta-Yellow (</w:delText>
        </w:r>
      </w:del>
      <w:r w:rsidRPr="00C61687">
        <w:rPr>
          <w:iCs/>
        </w:rPr>
        <w:t>CMY</w:t>
      </w:r>
      <w:del w:id="730" w:author="Pablo Blanco Peris" w:date="2017-05-24T18:45:00Z">
        <w:r w:rsidRPr="00C61687" w:rsidDel="00DE270F">
          <w:rPr>
            <w:iCs/>
          </w:rPr>
          <w:delText>)</w:delText>
        </w:r>
      </w:del>
      <w:r w:rsidRPr="00C61687">
        <w:rPr>
          <w:iCs/>
        </w:rPr>
        <w:t xml:space="preserve"> .</w:t>
      </w:r>
    </w:p>
    <w:p w14:paraId="1AF02C4A" w14:textId="77777777" w:rsidR="00E022D8" w:rsidRPr="00C95908" w:rsidRDefault="00E022D8" w:rsidP="00E022D8">
      <w:pPr>
        <w:pStyle w:val="Ttulo2"/>
        <w:numPr>
          <w:ilvl w:val="1"/>
          <w:numId w:val="19"/>
        </w:numPr>
        <w:ind w:left="720" w:hanging="720"/>
        <w:rPr>
          <w:bCs/>
        </w:rPr>
      </w:pPr>
      <w:bookmarkStart w:id="731" w:name="_Toc476940443"/>
      <w:bookmarkStart w:id="732" w:name="_Toc483862804"/>
      <w:r w:rsidRPr="00C95908">
        <w:rPr>
          <w:bCs/>
        </w:rPr>
        <w:lastRenderedPageBreak/>
        <w:t>Tipos de sensores</w:t>
      </w:r>
      <w:bookmarkEnd w:id="731"/>
      <w:bookmarkEnd w:id="732"/>
    </w:p>
    <w:p w14:paraId="0ADFDD24" w14:textId="77777777" w:rsidR="00E022D8" w:rsidRDefault="00E022D8" w:rsidP="00E022D8"/>
    <w:p w14:paraId="493361C7" w14:textId="77777777" w:rsidR="00E022D8" w:rsidRPr="00C61687" w:rsidRDefault="00E022D8">
      <w:pPr>
        <w:pStyle w:val="Estilo12ptPrimeralnea05cm"/>
        <w:ind w:left="284" w:firstLine="0"/>
        <w:rPr>
          <w:iCs/>
        </w:rPr>
        <w:pPrChange w:id="733" w:author="Maria Solana Gonzalez" w:date="2017-05-29T08:33:00Z">
          <w:pPr>
            <w:pStyle w:val="Estilo12ptPrimeralnea05cm"/>
          </w:pPr>
        </w:pPrChange>
      </w:pPr>
      <w:r w:rsidRPr="00C61687">
        <w:rPr>
          <w:iCs/>
        </w:rPr>
        <w:t xml:space="preserve">El sensor de la imagen es la parte más importante de las cámaras digitales, se compone de unos píxeles hechos de silicio, sensibles a la luz que capturan la luz. </w:t>
      </w:r>
    </w:p>
    <w:p w14:paraId="533AF5DE" w14:textId="77777777" w:rsidR="00E022D8" w:rsidRPr="00C61687" w:rsidRDefault="00E022D8">
      <w:pPr>
        <w:pStyle w:val="Estilo12ptPrimeralnea05cm"/>
        <w:ind w:left="284" w:firstLine="0"/>
        <w:rPr>
          <w:iCs/>
        </w:rPr>
        <w:pPrChange w:id="734" w:author="Maria Solana Gonzalez" w:date="2017-05-29T08:33:00Z">
          <w:pPr>
            <w:pStyle w:val="Estilo12ptPrimeralnea05cm"/>
          </w:pPr>
        </w:pPrChange>
      </w:pPr>
      <w:r w:rsidRPr="00C61687">
        <w:rPr>
          <w:iCs/>
        </w:rPr>
        <w:t>Los sensores de la imagen pueden ser de tipo CCD y CMOS dependiendo al proceso de fabricación.</w:t>
      </w:r>
    </w:p>
    <w:p w14:paraId="17F7390A" w14:textId="77777777" w:rsidR="00E022D8" w:rsidRPr="00C61687" w:rsidRDefault="00E022D8" w:rsidP="00E022D8">
      <w:pPr>
        <w:pStyle w:val="Estilo12ptPrimeralnea05cm"/>
        <w:rPr>
          <w:iCs/>
        </w:rPr>
      </w:pPr>
    </w:p>
    <w:p w14:paraId="025403FC" w14:textId="77777777" w:rsidR="00E022D8" w:rsidRPr="00AB359A" w:rsidRDefault="00E022D8" w:rsidP="00E022D8">
      <w:pPr>
        <w:pStyle w:val="EstiloTtulo313pt"/>
        <w:numPr>
          <w:ilvl w:val="2"/>
          <w:numId w:val="19"/>
        </w:numPr>
        <w:spacing w:before="240"/>
        <w:ind w:left="1080" w:hanging="1080"/>
      </w:pPr>
      <w:bookmarkStart w:id="735" w:name="_Toc476940444"/>
      <w:bookmarkStart w:id="736" w:name="_Toc483862805"/>
      <w:r w:rsidRPr="00AB359A">
        <w:t>Sensores CCD</w:t>
      </w:r>
      <w:bookmarkEnd w:id="735"/>
      <w:bookmarkEnd w:id="736"/>
      <w:r w:rsidRPr="00AB359A">
        <w:t xml:space="preserve"> </w:t>
      </w:r>
    </w:p>
    <w:p w14:paraId="6C299BBB" w14:textId="77777777" w:rsidR="00E022D8" w:rsidRDefault="00E022D8" w:rsidP="00E022D8"/>
    <w:p w14:paraId="13485631" w14:textId="77777777" w:rsidR="00E022D8" w:rsidRPr="00C61687" w:rsidRDefault="00E022D8" w:rsidP="00E022D8">
      <w:pPr>
        <w:pStyle w:val="Estilo12ptPrimeralnea05cm"/>
        <w:rPr>
          <w:iCs/>
        </w:rPr>
      </w:pPr>
      <w:r w:rsidRPr="00C61687">
        <w:rPr>
          <w:iCs/>
        </w:rPr>
        <w:t>Los sensores CCD están presentes en la mayoría de las cámaras digitales.</w:t>
      </w:r>
    </w:p>
    <w:p w14:paraId="591F4694" w14:textId="77777777" w:rsidR="00E022D8" w:rsidRPr="00C61687" w:rsidRDefault="00E022D8">
      <w:pPr>
        <w:pStyle w:val="Estilo12ptPrimeralnea05cm"/>
        <w:ind w:left="284" w:firstLine="0"/>
        <w:rPr>
          <w:iCs/>
        </w:rPr>
        <w:pPrChange w:id="737" w:author="Maria Solana Gonzalez" w:date="2017-05-29T08:33:00Z">
          <w:pPr>
            <w:pStyle w:val="Estilo12ptPrimeralnea05cm"/>
          </w:pPr>
        </w:pPrChange>
      </w:pPr>
      <w:r w:rsidRPr="00C61687">
        <w:rPr>
          <w:iCs/>
        </w:rPr>
        <w:t>Este tipo de sensor es menos sensible a la luz que el CMOS, por lo que captura un rango más amplio de tonos en las fotografías.</w:t>
      </w:r>
    </w:p>
    <w:p w14:paraId="1FE37F1F" w14:textId="77777777" w:rsidR="00E022D8" w:rsidRPr="00C61687" w:rsidRDefault="00E022D8">
      <w:pPr>
        <w:pStyle w:val="Estilo12ptPrimeralnea05cm"/>
        <w:ind w:left="284" w:firstLine="0"/>
        <w:rPr>
          <w:iCs/>
        </w:rPr>
        <w:pPrChange w:id="738" w:author="Maria Solana Gonzalez" w:date="2017-05-29T08:33:00Z">
          <w:pPr>
            <w:pStyle w:val="Estilo12ptPrimeralnea05cm"/>
          </w:pPr>
        </w:pPrChange>
      </w:pPr>
      <w:r w:rsidRPr="00C61687">
        <w:rPr>
          <w:iCs/>
        </w:rPr>
        <w:t>Son más costosos en términos económicos y por norma general más grandes debido a sus componentes.</w:t>
      </w:r>
    </w:p>
    <w:p w14:paraId="75909C8E" w14:textId="77777777" w:rsidR="00E022D8" w:rsidRPr="00C61687" w:rsidRDefault="00E022D8" w:rsidP="00E022D8">
      <w:pPr>
        <w:pStyle w:val="Estilo12ptPrimeralnea05cm"/>
        <w:rPr>
          <w:iCs/>
        </w:rPr>
      </w:pPr>
    </w:p>
    <w:p w14:paraId="47D2DAB0" w14:textId="77777777" w:rsidR="00E022D8" w:rsidRPr="00C61687" w:rsidRDefault="00E022D8">
      <w:pPr>
        <w:pStyle w:val="Estilo12ptPrimeralnea05cm"/>
        <w:ind w:left="284" w:firstLine="0"/>
        <w:rPr>
          <w:iCs/>
        </w:rPr>
        <w:pPrChange w:id="739" w:author="Maria Solana Gonzalez" w:date="2017-05-29T08:33:00Z">
          <w:pPr>
            <w:pStyle w:val="Estilo12ptPrimeralnea05cm"/>
          </w:pPr>
        </w:pPrChange>
      </w:pPr>
      <w:r w:rsidRPr="00C61687">
        <w:rPr>
          <w:iCs/>
        </w:rPr>
        <w:t>Respecto al nivel de ruido generado los sensores CCD son superiores a los CMOS, ya que éstos generan imágenes de alta calidad con poco ruido digital, mientras que los sensores CMOS son más sensibles a ello.</w:t>
      </w:r>
    </w:p>
    <w:p w14:paraId="7F1C6960" w14:textId="77777777" w:rsidR="00E022D8" w:rsidRDefault="00E022D8" w:rsidP="00E022D8"/>
    <w:p w14:paraId="0003871C" w14:textId="77777777" w:rsidR="00E022D8" w:rsidRPr="001E1602" w:rsidRDefault="00E022D8" w:rsidP="00996957">
      <w:pPr>
        <w:pStyle w:val="EstiloTtulo313pt"/>
        <w:numPr>
          <w:ilvl w:val="2"/>
          <w:numId w:val="19"/>
        </w:numPr>
        <w:spacing w:before="240"/>
        <w:ind w:left="1080" w:hanging="1080"/>
      </w:pPr>
      <w:bookmarkStart w:id="740" w:name="_Toc476940445"/>
      <w:bookmarkStart w:id="741" w:name="_Toc483862806"/>
      <w:r w:rsidRPr="00AB359A">
        <w:t>Sensores CMOS</w:t>
      </w:r>
      <w:bookmarkEnd w:id="740"/>
      <w:bookmarkEnd w:id="741"/>
      <w:r w:rsidRPr="00AB359A">
        <w:t xml:space="preserve"> </w:t>
      </w:r>
    </w:p>
    <w:p w14:paraId="2262DAC5" w14:textId="77777777" w:rsidR="00E022D8" w:rsidRPr="00C61687" w:rsidRDefault="00E022D8">
      <w:pPr>
        <w:pStyle w:val="Estilo12ptPrimeralnea05cm"/>
        <w:ind w:left="284" w:firstLine="0"/>
        <w:rPr>
          <w:iCs/>
        </w:rPr>
        <w:pPrChange w:id="742" w:author="Maria Solana Gonzalez" w:date="2017-05-29T08:33:00Z">
          <w:pPr>
            <w:pStyle w:val="Estilo12ptPrimeralnea05cm"/>
          </w:pPr>
        </w:pPrChange>
      </w:pPr>
      <w:r w:rsidRPr="00C61687">
        <w:rPr>
          <w:iCs/>
        </w:rPr>
        <w:t xml:space="preserve">Los sensores CMOS se encuentran por regla general en la mayoría de dispositivos móviles, es decir, smartphones, tabletas y demás. </w:t>
      </w:r>
    </w:p>
    <w:p w14:paraId="456F87BE" w14:textId="77777777" w:rsidR="00E022D8" w:rsidRPr="00C61687" w:rsidRDefault="00E022D8" w:rsidP="00E022D8">
      <w:pPr>
        <w:pStyle w:val="Estilo12ptPrimeralnea05cm"/>
        <w:rPr>
          <w:iCs/>
        </w:rPr>
      </w:pPr>
      <w:r w:rsidRPr="00C61687">
        <w:rPr>
          <w:iCs/>
        </w:rPr>
        <w:t xml:space="preserve">Son más sensibles a la luz que los CCD debido a que están compuestos por </w:t>
      </w:r>
      <w:r w:rsidRPr="00C61687">
        <w:rPr>
          <w:iCs/>
        </w:rPr>
        <w:lastRenderedPageBreak/>
        <w:t>menos componentes, ya que se busca un acabado minimalista, es por ello que suelen ser más pequeños que los CCD y también más económicos.</w:t>
      </w:r>
    </w:p>
    <w:p w14:paraId="62B752F5" w14:textId="77777777" w:rsidR="00E022D8" w:rsidRDefault="00E022D8">
      <w:pPr>
        <w:pStyle w:val="Estilo12ptPrimeralnea05cm"/>
        <w:ind w:firstLine="0"/>
        <w:rPr>
          <w:iCs/>
        </w:rPr>
        <w:pPrChange w:id="743" w:author="Maria Solana Gonzalez" w:date="2017-05-29T08:33:00Z">
          <w:pPr>
            <w:pStyle w:val="Estilo12ptPrimeralnea05cm"/>
          </w:pPr>
        </w:pPrChange>
      </w:pPr>
      <w:r w:rsidRPr="00C61687">
        <w:rPr>
          <w:iCs/>
        </w:rPr>
        <w:t>Sin embargo, el proceso no es tan costoso y tan perfeccionista, por lo que el ruido es más apreciable en este tipo de sensores.</w:t>
      </w:r>
    </w:p>
    <w:p w14:paraId="2DF67BBD" w14:textId="77777777" w:rsidR="00996957" w:rsidRPr="00250EC1" w:rsidRDefault="00996957" w:rsidP="005D1821">
      <w:pPr>
        <w:jc w:val="both"/>
      </w:pPr>
    </w:p>
    <w:p w14:paraId="63F5C95D" w14:textId="77777777" w:rsidR="00996957" w:rsidRPr="005D1821" w:rsidRDefault="00996957" w:rsidP="00A33B5E">
      <w:pPr>
        <w:pStyle w:val="Ttulo2"/>
        <w:numPr>
          <w:ilvl w:val="1"/>
          <w:numId w:val="19"/>
        </w:numPr>
        <w:ind w:left="720" w:hanging="720"/>
      </w:pPr>
      <w:bookmarkStart w:id="744" w:name="_Toc477877511"/>
      <w:bookmarkStart w:id="745" w:name="_Toc483862807"/>
      <w:r w:rsidRPr="00A33B5E">
        <w:rPr>
          <w:bCs/>
          <w:sz w:val="30"/>
          <w:szCs w:val="28"/>
        </w:rPr>
        <w:t>Imperfecciones</w:t>
      </w:r>
      <w:r w:rsidRPr="005D1821">
        <w:t xml:space="preserve"> </w:t>
      </w:r>
      <w:r w:rsidRPr="00A33B5E">
        <w:rPr>
          <w:bCs/>
          <w:sz w:val="30"/>
          <w:szCs w:val="28"/>
        </w:rPr>
        <w:t>y ruido de la imagen</w:t>
      </w:r>
      <w:bookmarkEnd w:id="744"/>
      <w:bookmarkEnd w:id="745"/>
    </w:p>
    <w:p w14:paraId="673AEE77" w14:textId="77777777" w:rsidR="00996957" w:rsidRPr="005D1821" w:rsidRDefault="00996957" w:rsidP="005D1821">
      <w:pPr>
        <w:jc w:val="both"/>
        <w:rPr>
          <w:rFonts w:ascii="Book Antiqua" w:hAnsi="Book Antiqua"/>
        </w:rPr>
      </w:pPr>
    </w:p>
    <w:p w14:paraId="5ADB4AD5" w14:textId="77777777" w:rsidR="00996957" w:rsidRPr="005D1821" w:rsidRDefault="00996957" w:rsidP="00A33B5E">
      <w:pPr>
        <w:pStyle w:val="EstiloTtulo313pt"/>
        <w:numPr>
          <w:ilvl w:val="2"/>
          <w:numId w:val="19"/>
        </w:numPr>
        <w:spacing w:before="240"/>
        <w:ind w:left="1080" w:hanging="1080"/>
        <w:rPr>
          <w:sz w:val="24"/>
          <w:szCs w:val="24"/>
          <w:lang w:val="es-ES"/>
        </w:rPr>
      </w:pPr>
      <w:bookmarkStart w:id="746" w:name="_Toc477877512"/>
      <w:bookmarkStart w:id="747" w:name="_Toc483862808"/>
      <w:r w:rsidRPr="00A33B5E">
        <w:t>Imperfecciones</w:t>
      </w:r>
      <w:r w:rsidRPr="005D1821">
        <w:rPr>
          <w:sz w:val="24"/>
          <w:szCs w:val="24"/>
          <w:lang w:val="es-ES"/>
        </w:rPr>
        <w:t xml:space="preserve"> </w:t>
      </w:r>
      <w:r w:rsidRPr="00A33B5E">
        <w:t>del sensor</w:t>
      </w:r>
      <w:bookmarkEnd w:id="746"/>
      <w:bookmarkEnd w:id="747"/>
      <w:r w:rsidRPr="005D1821">
        <w:rPr>
          <w:sz w:val="24"/>
          <w:szCs w:val="24"/>
          <w:lang w:val="es-ES"/>
        </w:rPr>
        <w:t xml:space="preserve"> </w:t>
      </w:r>
    </w:p>
    <w:p w14:paraId="29D2B408" w14:textId="77777777" w:rsidR="00996957" w:rsidRPr="00F21DF0" w:rsidRDefault="00996957">
      <w:pPr>
        <w:pStyle w:val="Estilo12ptPrimeralnea05cm"/>
        <w:ind w:firstLine="0"/>
        <w:rPr>
          <w:iCs/>
        </w:rPr>
        <w:pPrChange w:id="748" w:author="Maria Solana Gonzalez" w:date="2017-05-29T08:35:00Z">
          <w:pPr>
            <w:jc w:val="both"/>
          </w:pPr>
        </w:pPrChange>
      </w:pPr>
      <w:r w:rsidRPr="00F21DF0">
        <w:rPr>
          <w:iCs/>
        </w:rPr>
        <w:t xml:space="preserve">Durante la generación de una imagen es posible que se produzcan defectos que se vean reflejados como ruido en la imagen final. </w:t>
      </w:r>
    </w:p>
    <w:p w14:paraId="13516AE7" w14:textId="77777777" w:rsidR="00996957" w:rsidRPr="00F21DF0" w:rsidDel="00F21DF0" w:rsidRDefault="00996957">
      <w:pPr>
        <w:pStyle w:val="Estilo12ptPrimeralnea05cm"/>
        <w:ind w:firstLine="0"/>
        <w:rPr>
          <w:del w:id="749" w:author="Maria Solana Gonzalez" w:date="2017-05-29T08:35:00Z"/>
          <w:iCs/>
        </w:rPr>
        <w:pPrChange w:id="750" w:author="Maria Solana Gonzalez" w:date="2017-05-29T08:35:00Z">
          <w:pPr>
            <w:jc w:val="both"/>
          </w:pPr>
        </w:pPrChange>
      </w:pPr>
      <w:r w:rsidRPr="00F21DF0">
        <w:rPr>
          <w:iCs/>
        </w:rPr>
        <w:t xml:space="preserve">Estos defectos característicos pueden determinar la cámara que generó cierta imagen. </w:t>
      </w:r>
    </w:p>
    <w:p w14:paraId="357EEB26" w14:textId="77777777" w:rsidR="00996957" w:rsidRPr="00FA0098" w:rsidRDefault="00996957">
      <w:pPr>
        <w:pStyle w:val="Estilo12ptPrimeralnea05cm"/>
        <w:ind w:firstLine="0"/>
        <w:rPr>
          <w:iCs/>
        </w:rPr>
        <w:pPrChange w:id="751" w:author="Maria Solana Gonzalez" w:date="2017-05-29T08:35:00Z">
          <w:pPr>
            <w:jc w:val="both"/>
          </w:pPr>
        </w:pPrChange>
      </w:pPr>
    </w:p>
    <w:p w14:paraId="610FD25E" w14:textId="77777777" w:rsidR="00996957" w:rsidRPr="00F56CE5" w:rsidRDefault="00996957">
      <w:pPr>
        <w:pStyle w:val="Estilo12ptPrimeralnea05cm"/>
        <w:ind w:firstLine="0"/>
        <w:rPr>
          <w:iCs/>
        </w:rPr>
        <w:pPrChange w:id="752" w:author="Maria Solana Gonzalez" w:date="2017-05-29T08:35:00Z">
          <w:pPr>
            <w:jc w:val="both"/>
          </w:pPr>
        </w:pPrChange>
      </w:pPr>
      <w:r w:rsidRPr="00F56CE5">
        <w:rPr>
          <w:iCs/>
        </w:rPr>
        <w:t xml:space="preserve">Los defectos se pueden agrupar en: </w:t>
      </w:r>
    </w:p>
    <w:p w14:paraId="37063784" w14:textId="77777777" w:rsidR="00996957" w:rsidRPr="00F21DF0" w:rsidRDefault="00996957">
      <w:pPr>
        <w:pStyle w:val="Estilo12ptPrimeralnea05cm"/>
        <w:numPr>
          <w:ilvl w:val="0"/>
          <w:numId w:val="39"/>
        </w:numPr>
        <w:rPr>
          <w:iCs/>
        </w:rPr>
        <w:pPrChange w:id="753" w:author="Maria Solana Gonzalez" w:date="2017-05-29T08:35:00Z">
          <w:pPr>
            <w:numPr>
              <w:numId w:val="22"/>
            </w:numPr>
            <w:ind w:left="720" w:hanging="360"/>
            <w:jc w:val="both"/>
          </w:pPr>
        </w:pPrChange>
      </w:pPr>
      <w:r w:rsidRPr="004035A0">
        <w:rPr>
          <w:iCs/>
        </w:rPr>
        <w:t>Defectos de fila y columna: Pueden ser ocasionados durante el proceso de transferencia de carga.  </w:t>
      </w:r>
    </w:p>
    <w:p w14:paraId="048C94DB" w14:textId="77777777" w:rsidR="00996957" w:rsidRPr="00F21DF0" w:rsidRDefault="00996957">
      <w:pPr>
        <w:pStyle w:val="Estilo12ptPrimeralnea05cm"/>
        <w:numPr>
          <w:ilvl w:val="0"/>
          <w:numId w:val="39"/>
        </w:numPr>
        <w:rPr>
          <w:iCs/>
        </w:rPr>
        <w:pPrChange w:id="754" w:author="Maria Solana Gonzalez" w:date="2017-05-29T08:35:00Z">
          <w:pPr>
            <w:numPr>
              <w:numId w:val="22"/>
            </w:numPr>
            <w:ind w:left="720" w:hanging="360"/>
            <w:jc w:val="both"/>
          </w:pPr>
        </w:pPrChange>
      </w:pPr>
      <w:r w:rsidRPr="00F21DF0">
        <w:rPr>
          <w:iCs/>
        </w:rPr>
        <w:t>Defectos de grupo: Pueden ser causados por suciedad o por fallos eléctricos.</w:t>
      </w:r>
      <w:r w:rsidRPr="00F21DF0">
        <w:rPr>
          <w:iCs/>
          <w:rPrChange w:id="755" w:author="Maria Solana Gonzalez" w:date="2017-05-29T08:35:00Z">
            <w:rPr>
              <w:rFonts w:ascii="MS Mincho" w:eastAsia="MS Mincho" w:hAnsi="MS Mincho" w:cs="MS Mincho"/>
            </w:rPr>
          </w:rPrChange>
        </w:rPr>
        <w:t> </w:t>
      </w:r>
    </w:p>
    <w:p w14:paraId="20373721" w14:textId="77777777" w:rsidR="00996957" w:rsidRPr="00F21DF0" w:rsidRDefault="00996957">
      <w:pPr>
        <w:pStyle w:val="Estilo12ptPrimeralnea05cm"/>
        <w:numPr>
          <w:ilvl w:val="0"/>
          <w:numId w:val="39"/>
        </w:numPr>
        <w:rPr>
          <w:iCs/>
        </w:rPr>
        <w:pPrChange w:id="756" w:author="Maria Solana Gonzalez" w:date="2017-05-29T08:35:00Z">
          <w:pPr>
            <w:numPr>
              <w:numId w:val="22"/>
            </w:numPr>
            <w:ind w:left="720" w:hanging="360"/>
            <w:jc w:val="both"/>
          </w:pPr>
        </w:pPrChange>
      </w:pPr>
      <w:r w:rsidRPr="00F21DF0">
        <w:rPr>
          <w:iCs/>
        </w:rPr>
        <w:t>Píxeles calientes: Cuando se generan altas salidas de voltaje bajo cierto tipo de condiciones.</w:t>
      </w:r>
    </w:p>
    <w:p w14:paraId="014AAEDB" w14:textId="77777777" w:rsidR="00996957" w:rsidRPr="00F21DF0" w:rsidRDefault="00996957">
      <w:pPr>
        <w:pStyle w:val="Estilo12ptPrimeralnea05cm"/>
        <w:numPr>
          <w:ilvl w:val="0"/>
          <w:numId w:val="39"/>
        </w:numPr>
        <w:rPr>
          <w:iCs/>
        </w:rPr>
        <w:pPrChange w:id="757" w:author="Maria Solana Gonzalez" w:date="2017-05-29T08:35:00Z">
          <w:pPr>
            <w:numPr>
              <w:numId w:val="22"/>
            </w:numPr>
            <w:ind w:left="720" w:hanging="360"/>
            <w:jc w:val="both"/>
          </w:pPr>
        </w:pPrChange>
      </w:pPr>
      <w:r w:rsidRPr="00F21DF0">
        <w:rPr>
          <w:iCs/>
        </w:rPr>
        <w:t>Píxeles muertos: Son los píxeles que tienen una respuesta muy pobre a la luz, apa</w:t>
      </w:r>
      <w:r w:rsidRPr="00FA0098">
        <w:rPr>
          <w:iCs/>
        </w:rPr>
        <w:t xml:space="preserve">reciendo como puntos negros en las imágenes finales. </w:t>
      </w:r>
      <w:r w:rsidRPr="00F21DF0">
        <w:rPr>
          <w:iCs/>
          <w:rPrChange w:id="758" w:author="Maria Solana Gonzalez" w:date="2017-05-29T08:35:00Z">
            <w:rPr>
              <w:rFonts w:ascii="MS Mincho" w:eastAsia="MS Mincho" w:hAnsi="MS Mincho" w:cs="MS Mincho"/>
            </w:rPr>
          </w:rPrChange>
        </w:rPr>
        <w:t> </w:t>
      </w:r>
    </w:p>
    <w:p w14:paraId="2922AE13" w14:textId="77777777" w:rsidR="00996957" w:rsidRPr="00F21DF0" w:rsidRDefault="00996957">
      <w:pPr>
        <w:pStyle w:val="Estilo12ptPrimeralnea05cm"/>
        <w:numPr>
          <w:ilvl w:val="0"/>
          <w:numId w:val="39"/>
        </w:numPr>
        <w:rPr>
          <w:iCs/>
        </w:rPr>
        <w:pPrChange w:id="759" w:author="Maria Solana Gonzalez" w:date="2017-05-29T08:35:00Z">
          <w:pPr>
            <w:numPr>
              <w:numId w:val="22"/>
            </w:numPr>
            <w:ind w:left="720" w:hanging="360"/>
            <w:jc w:val="both"/>
          </w:pPr>
        </w:pPrChange>
      </w:pPr>
      <w:r w:rsidRPr="00F21DF0">
        <w:rPr>
          <w:iCs/>
        </w:rPr>
        <w:t>Diferencias entre salidas múltiples: Cuando existe más de una salida pueden presentarse variaciones entre las diferentes salidas.</w:t>
      </w:r>
    </w:p>
    <w:p w14:paraId="327CD051" w14:textId="77777777" w:rsidR="00996957" w:rsidRPr="00F21DF0" w:rsidRDefault="00996957">
      <w:pPr>
        <w:pStyle w:val="Estilo12ptPrimeralnea05cm"/>
        <w:numPr>
          <w:ilvl w:val="0"/>
          <w:numId w:val="39"/>
        </w:numPr>
        <w:rPr>
          <w:iCs/>
        </w:rPr>
        <w:pPrChange w:id="760" w:author="Maria Solana Gonzalez" w:date="2017-05-29T08:35:00Z">
          <w:pPr>
            <w:numPr>
              <w:numId w:val="22"/>
            </w:numPr>
            <w:ind w:left="720" w:hanging="360"/>
            <w:jc w:val="both"/>
          </w:pPr>
        </w:pPrChange>
      </w:pPr>
      <w:r w:rsidRPr="00F21DF0">
        <w:rPr>
          <w:iCs/>
        </w:rPr>
        <w:lastRenderedPageBreak/>
        <w:t xml:space="preserve">Interferencia: Este defecto se produce cuando los fotones que deberían de ser recolectados por un píxel se recogen por un píxel vecino. </w:t>
      </w:r>
      <w:r w:rsidRPr="00F21DF0">
        <w:rPr>
          <w:iCs/>
          <w:rPrChange w:id="761" w:author="Maria Solana Gonzalez" w:date="2017-05-29T08:35:00Z">
            <w:rPr>
              <w:rFonts w:ascii="MS Mincho" w:eastAsia="MS Mincho" w:hAnsi="MS Mincho" w:cs="MS Mincho"/>
            </w:rPr>
          </w:rPrChange>
        </w:rPr>
        <w:t> </w:t>
      </w:r>
    </w:p>
    <w:p w14:paraId="7950885B" w14:textId="77777777" w:rsidR="00996957" w:rsidRPr="00F21DF0" w:rsidRDefault="00996957">
      <w:pPr>
        <w:pStyle w:val="Estilo12ptPrimeralnea05cm"/>
        <w:numPr>
          <w:ilvl w:val="0"/>
          <w:numId w:val="39"/>
        </w:numPr>
        <w:rPr>
          <w:iCs/>
        </w:rPr>
        <w:pPrChange w:id="762" w:author="Maria Solana Gonzalez" w:date="2017-05-29T08:35:00Z">
          <w:pPr>
            <w:numPr>
              <w:numId w:val="22"/>
            </w:numPr>
            <w:ind w:left="720" w:hanging="360"/>
            <w:jc w:val="both"/>
          </w:pPr>
        </w:pPrChange>
      </w:pPr>
      <w:r w:rsidRPr="00F21DF0">
        <w:rPr>
          <w:iCs/>
        </w:rPr>
        <w:t xml:space="preserve">Saturación: Sucede cuando un píxel acumula más carga de la que puede contener y el exceso de la carga es pasada a los píxeles vecinos generando, de este modo, el efecto blooming. </w:t>
      </w:r>
      <w:r w:rsidRPr="00F21DF0">
        <w:rPr>
          <w:iCs/>
          <w:rPrChange w:id="763" w:author="Maria Solana Gonzalez" w:date="2017-05-29T08:35:00Z">
            <w:rPr>
              <w:rFonts w:ascii="MS Mincho" w:eastAsia="MS Mincho" w:hAnsi="MS Mincho" w:cs="MS Mincho"/>
            </w:rPr>
          </w:rPrChange>
        </w:rPr>
        <w:t> </w:t>
      </w:r>
    </w:p>
    <w:p w14:paraId="218BF3D9" w14:textId="77777777" w:rsidR="00996957" w:rsidRPr="00F21DF0" w:rsidRDefault="00996957">
      <w:pPr>
        <w:pStyle w:val="Estilo12ptPrimeralnea05cm"/>
        <w:numPr>
          <w:ilvl w:val="0"/>
          <w:numId w:val="39"/>
        </w:numPr>
        <w:rPr>
          <w:iCs/>
        </w:rPr>
        <w:pPrChange w:id="764" w:author="Maria Solana Gonzalez" w:date="2017-05-29T08:35:00Z">
          <w:pPr>
            <w:numPr>
              <w:numId w:val="22"/>
            </w:numPr>
            <w:ind w:left="720" w:hanging="360"/>
            <w:jc w:val="both"/>
          </w:pPr>
        </w:pPrChange>
      </w:pPr>
      <w:r w:rsidRPr="00F21DF0">
        <w:rPr>
          <w:iCs/>
          <w:rPrChange w:id="765" w:author="Maria Solana Gonzalez" w:date="2017-05-29T08:35:00Z">
            <w:rPr>
              <w:i/>
            </w:rPr>
          </w:rPrChange>
        </w:rPr>
        <w:t>“Rolling Shutter”</w:t>
      </w:r>
      <w:r w:rsidRPr="00F21DF0">
        <w:rPr>
          <w:iCs/>
        </w:rPr>
        <w:t>: La técnica de rolling shutter utilizada en los sensores CMOS puede crear distorsiones en la imagen cuando la escena cambia significativamente mientras está siendo capturada como cuando hay movimientos en la escena.</w:t>
      </w:r>
    </w:p>
    <w:p w14:paraId="1116938B" w14:textId="77777777" w:rsidR="00996957" w:rsidRPr="00F21DF0" w:rsidRDefault="00996957">
      <w:pPr>
        <w:pStyle w:val="Estilo12ptPrimeralnea05cm"/>
        <w:numPr>
          <w:ilvl w:val="0"/>
          <w:numId w:val="39"/>
        </w:numPr>
        <w:rPr>
          <w:iCs/>
        </w:rPr>
        <w:pPrChange w:id="766" w:author="Maria Solana Gonzalez" w:date="2017-05-29T08:35:00Z">
          <w:pPr>
            <w:numPr>
              <w:numId w:val="22"/>
            </w:numPr>
            <w:ind w:left="720" w:hanging="360"/>
            <w:jc w:val="both"/>
          </w:pPr>
        </w:pPrChange>
      </w:pPr>
      <w:r w:rsidRPr="00F21DF0">
        <w:rPr>
          <w:iCs/>
        </w:rPr>
        <w:t xml:space="preserve">Corriente de oscuridad: Surge de las impurezas del cristal de silicio de los sensores. </w:t>
      </w:r>
      <w:r w:rsidRPr="00F21DF0">
        <w:rPr>
          <w:iCs/>
          <w:rPrChange w:id="767" w:author="Maria Solana Gonzalez" w:date="2017-05-29T08:35:00Z">
            <w:rPr>
              <w:rFonts w:ascii="MS Mincho" w:eastAsia="MS Mincho" w:hAnsi="MS Mincho" w:cs="MS Mincho"/>
            </w:rPr>
          </w:rPrChange>
        </w:rPr>
        <w:t> </w:t>
      </w:r>
    </w:p>
    <w:p w14:paraId="2A26E874" w14:textId="77777777" w:rsidR="00996957" w:rsidRPr="005D1821" w:rsidRDefault="00996957" w:rsidP="005D1821">
      <w:pPr>
        <w:jc w:val="both"/>
        <w:rPr>
          <w:rFonts w:ascii="Book Antiqua" w:hAnsi="Book Antiqua"/>
        </w:rPr>
      </w:pPr>
    </w:p>
    <w:p w14:paraId="31B08362" w14:textId="77777777" w:rsidR="00996957" w:rsidRPr="00A33B5E" w:rsidRDefault="00996957" w:rsidP="00A33B5E">
      <w:pPr>
        <w:pStyle w:val="EstiloTtulo313pt"/>
        <w:numPr>
          <w:ilvl w:val="2"/>
          <w:numId w:val="19"/>
        </w:numPr>
        <w:spacing w:before="240"/>
        <w:ind w:left="1080" w:hanging="1080"/>
      </w:pPr>
      <w:bookmarkStart w:id="768" w:name="_Toc477877513"/>
      <w:bookmarkStart w:id="769" w:name="_Toc483862809"/>
      <w:r w:rsidRPr="00A33B5E">
        <w:t>Ruido en la imagen</w:t>
      </w:r>
      <w:bookmarkEnd w:id="768"/>
      <w:bookmarkEnd w:id="769"/>
      <w:r w:rsidRPr="00A33B5E">
        <w:t xml:space="preserve"> </w:t>
      </w:r>
    </w:p>
    <w:p w14:paraId="5BAD06E4" w14:textId="77777777" w:rsidR="00996957" w:rsidRPr="005D1821" w:rsidRDefault="00996957" w:rsidP="005D1821">
      <w:pPr>
        <w:jc w:val="both"/>
        <w:rPr>
          <w:rFonts w:ascii="Book Antiqua" w:hAnsi="Book Antiqua"/>
        </w:rPr>
      </w:pPr>
    </w:p>
    <w:p w14:paraId="2E0CDA86" w14:textId="3B5F365D" w:rsidR="00996957" w:rsidRPr="00FA0098" w:rsidRDefault="00996957">
      <w:pPr>
        <w:pStyle w:val="Estilo12ptPrimeralnea05cm"/>
        <w:ind w:firstLine="0"/>
        <w:rPr>
          <w:iCs/>
        </w:rPr>
        <w:pPrChange w:id="770" w:author="Maria Solana Gonzalez" w:date="2017-05-29T08:36:00Z">
          <w:pPr>
            <w:jc w:val="both"/>
          </w:pPr>
        </w:pPrChange>
      </w:pPr>
      <w:r w:rsidRPr="00FA0098">
        <w:rPr>
          <w:iCs/>
        </w:rPr>
        <w:t>En el proceso de generación de la imagen en la cámara se puede producir gran cantidad de imperfecciones y ruido.</w:t>
      </w:r>
    </w:p>
    <w:p w14:paraId="3E280E9C" w14:textId="77777777" w:rsidR="00996957" w:rsidRPr="004035A0" w:rsidDel="00FA0098" w:rsidRDefault="00996957">
      <w:pPr>
        <w:pStyle w:val="Estilo12ptPrimeralnea05cm"/>
        <w:ind w:firstLine="0"/>
        <w:rPr>
          <w:del w:id="771" w:author="Maria Solana Gonzalez" w:date="2017-05-29T08:36:00Z"/>
          <w:iCs/>
        </w:rPr>
        <w:pPrChange w:id="772" w:author="Maria Solana Gonzalez" w:date="2017-05-29T08:36:00Z">
          <w:pPr>
            <w:jc w:val="both"/>
          </w:pPr>
        </w:pPrChange>
      </w:pPr>
      <w:r w:rsidRPr="00FA0098">
        <w:rPr>
          <w:iCs/>
        </w:rPr>
        <w:t>El patrón de ruido consiste en cualquier patrón espacial que no cambia de una imagen a otra, compuesto por el ruido esp</w:t>
      </w:r>
      <w:r w:rsidRPr="00F56CE5">
        <w:rPr>
          <w:iCs/>
        </w:rPr>
        <w:t>acial, totalmente independiente del ruido de patrón fijo (FPN).</w:t>
      </w:r>
    </w:p>
    <w:p w14:paraId="21C55EE6" w14:textId="77777777" w:rsidR="00996957" w:rsidRPr="004035A0" w:rsidRDefault="00996957">
      <w:pPr>
        <w:pStyle w:val="Estilo12ptPrimeralnea05cm"/>
        <w:ind w:firstLine="0"/>
        <w:rPr>
          <w:iCs/>
        </w:rPr>
        <w:pPrChange w:id="773" w:author="Maria Solana Gonzalez" w:date="2017-05-29T08:36:00Z">
          <w:pPr>
            <w:jc w:val="both"/>
          </w:pPr>
        </w:pPrChange>
      </w:pPr>
    </w:p>
    <w:p w14:paraId="2BD66A6F" w14:textId="77777777" w:rsidR="00996957" w:rsidRPr="00305C04" w:rsidDel="00FA0098" w:rsidRDefault="00996957">
      <w:pPr>
        <w:pStyle w:val="Estilo12ptPrimeralnea05cm"/>
        <w:ind w:firstLine="0"/>
        <w:rPr>
          <w:del w:id="774" w:author="Maria Solana Gonzalez" w:date="2017-05-29T08:36:00Z"/>
          <w:iCs/>
        </w:rPr>
        <w:pPrChange w:id="775" w:author="Maria Solana Gonzalez" w:date="2017-05-29T08:36:00Z">
          <w:pPr>
            <w:jc w:val="both"/>
          </w:pPr>
        </w:pPrChange>
      </w:pPr>
      <w:r w:rsidRPr="00DF4A4D">
        <w:rPr>
          <w:iCs/>
        </w:rPr>
        <w:t>El</w:t>
      </w:r>
      <w:r w:rsidRPr="0014074E">
        <w:rPr>
          <w:iCs/>
        </w:rPr>
        <w:t xml:space="preserve"> ruido FPN se genera en función de: la oscuridad, la exposición y la temperatura.</w:t>
      </w:r>
    </w:p>
    <w:p w14:paraId="5BBDE5BC" w14:textId="77777777" w:rsidR="00996957" w:rsidRPr="00E75C38" w:rsidRDefault="00996957">
      <w:pPr>
        <w:pStyle w:val="Estilo12ptPrimeralnea05cm"/>
        <w:ind w:firstLine="0"/>
        <w:rPr>
          <w:iCs/>
        </w:rPr>
        <w:pPrChange w:id="776" w:author="Maria Solana Gonzalez" w:date="2017-05-29T08:36:00Z">
          <w:pPr>
            <w:jc w:val="both"/>
          </w:pPr>
        </w:pPrChange>
      </w:pPr>
    </w:p>
    <w:p w14:paraId="1F234D18" w14:textId="77777777" w:rsidR="00996957" w:rsidRPr="007D1D77" w:rsidRDefault="00996957">
      <w:pPr>
        <w:pStyle w:val="Estilo12ptPrimeralnea05cm"/>
        <w:ind w:firstLine="0"/>
        <w:rPr>
          <w:iCs/>
        </w:rPr>
        <w:pPrChange w:id="777" w:author="Maria Solana Gonzalez" w:date="2017-05-29T08:36:00Z">
          <w:pPr>
            <w:jc w:val="both"/>
          </w:pPr>
        </w:pPrChange>
      </w:pPr>
      <w:r w:rsidRPr="0055697E">
        <w:rPr>
          <w:iCs/>
        </w:rPr>
        <w:t>El ruido PRNU es la parte dominante del patrón de ruido de las imágenes, compuesto por el ruido PNU y los defectos de baja frecuencia, tales como el zoom.</w:t>
      </w:r>
    </w:p>
    <w:p w14:paraId="2851457F" w14:textId="77777777" w:rsidR="00996957" w:rsidRPr="007D1D77" w:rsidDel="0090352E" w:rsidRDefault="00996957">
      <w:pPr>
        <w:pStyle w:val="Estilo12ptPrimeralnea05cm"/>
        <w:ind w:firstLine="0"/>
        <w:rPr>
          <w:del w:id="778" w:author="Maria Solana Gonzalez" w:date="2017-05-29T08:36:00Z"/>
          <w:iCs/>
        </w:rPr>
        <w:pPrChange w:id="779" w:author="Maria Solana Gonzalez" w:date="2017-05-29T08:36:00Z">
          <w:pPr>
            <w:jc w:val="both"/>
          </w:pPr>
        </w:pPrChange>
      </w:pPr>
    </w:p>
    <w:p w14:paraId="50E3E051" w14:textId="50EB2F54" w:rsidR="00996957" w:rsidRPr="00F56CE5" w:rsidRDefault="00996957">
      <w:pPr>
        <w:pStyle w:val="Estilo12ptPrimeralnea05cm"/>
        <w:ind w:firstLine="0"/>
        <w:rPr>
          <w:iCs/>
        </w:rPr>
        <w:pPrChange w:id="780" w:author="Maria Solana Gonzalez" w:date="2017-05-29T08:36:00Z">
          <w:pPr>
            <w:jc w:val="both"/>
          </w:pPr>
        </w:pPrChange>
      </w:pPr>
      <w:r w:rsidRPr="00E60C7D">
        <w:rPr>
          <w:iCs/>
        </w:rPr>
        <w:t>El ruido PNU es la diferencia de sensibilidad a la l</w:t>
      </w:r>
      <w:r w:rsidRPr="00EF22C9">
        <w:rPr>
          <w:iCs/>
        </w:rPr>
        <w:t>uz entre los píxeles de la</w:t>
      </w:r>
      <w:ins w:id="781" w:author="Maria Solana Gonzalez" w:date="2017-05-29T08:36:00Z">
        <w:r w:rsidR="0090352E">
          <w:rPr>
            <w:iCs/>
          </w:rPr>
          <w:t xml:space="preserve"> </w:t>
        </w:r>
      </w:ins>
      <w:del w:id="782" w:author="Maria Solana Gonzalez" w:date="2017-05-29T08:36:00Z">
        <w:r w:rsidRPr="0090352E" w:rsidDel="0090352E">
          <w:rPr>
            <w:iCs/>
          </w:rPr>
          <w:lastRenderedPageBreak/>
          <w:delText xml:space="preserve"> </w:delText>
        </w:r>
      </w:del>
      <w:r w:rsidRPr="00F56CE5">
        <w:rPr>
          <w:iCs/>
        </w:rPr>
        <w:t xml:space="preserve">matriz del sensor. </w:t>
      </w:r>
    </w:p>
    <w:p w14:paraId="512172B2" w14:textId="77777777" w:rsidR="00996957" w:rsidRPr="00F56CE5" w:rsidRDefault="00996957">
      <w:pPr>
        <w:pStyle w:val="Estilo12ptPrimeralnea05cm"/>
        <w:ind w:firstLine="0"/>
        <w:rPr>
          <w:iCs/>
        </w:rPr>
        <w:pPrChange w:id="783" w:author="Maria Solana Gonzalez" w:date="2017-05-29T08:36:00Z">
          <w:pPr>
            <w:jc w:val="both"/>
          </w:pPr>
        </w:pPrChange>
      </w:pPr>
      <w:r w:rsidRPr="00F56CE5">
        <w:rPr>
          <w:iCs/>
        </w:rPr>
        <w:t>Se encuentra con mayor frecuencia en los sensores de tipo CMOS.</w:t>
      </w:r>
    </w:p>
    <w:p w14:paraId="0B39E664" w14:textId="77777777" w:rsidR="00996957" w:rsidRDefault="00996957" w:rsidP="005D1821">
      <w:pPr>
        <w:pStyle w:val="Estilo12ptPrimeralnea05cm"/>
        <w:rPr>
          <w:iCs/>
          <w:szCs w:val="24"/>
        </w:rPr>
      </w:pPr>
    </w:p>
    <w:p w14:paraId="474847FE" w14:textId="77777777" w:rsidR="00A33B5E" w:rsidRPr="00A33B5E" w:rsidRDefault="00A33B5E" w:rsidP="00A33B5E">
      <w:pPr>
        <w:pStyle w:val="Ttulo2"/>
        <w:numPr>
          <w:ilvl w:val="1"/>
          <w:numId w:val="19"/>
        </w:numPr>
        <w:ind w:left="720" w:hanging="720"/>
        <w:rPr>
          <w:bCs/>
          <w:sz w:val="30"/>
          <w:szCs w:val="28"/>
        </w:rPr>
      </w:pPr>
      <w:bookmarkStart w:id="784" w:name="_Toc477877514"/>
      <w:bookmarkStart w:id="785" w:name="_Toc483862810"/>
      <w:r w:rsidRPr="00A33B5E">
        <w:rPr>
          <w:bCs/>
          <w:sz w:val="30"/>
          <w:szCs w:val="28"/>
        </w:rPr>
        <w:t>Diferencias entre Cámaras Digitales y Cámaras de Dispositivos Móviles</w:t>
      </w:r>
      <w:bookmarkEnd w:id="784"/>
      <w:bookmarkEnd w:id="785"/>
    </w:p>
    <w:p w14:paraId="3AFEC7EC" w14:textId="77777777" w:rsidR="00A33B5E" w:rsidRPr="00E84056" w:rsidRDefault="00A33B5E" w:rsidP="00A33B5E"/>
    <w:p w14:paraId="5B486ABF" w14:textId="77777777" w:rsidR="00A33B5E" w:rsidRPr="00DF4A4D" w:rsidRDefault="00A33B5E">
      <w:pPr>
        <w:pStyle w:val="Estilo12ptPrimeralnea05cm"/>
        <w:ind w:firstLine="0"/>
        <w:rPr>
          <w:iCs/>
        </w:rPr>
        <w:pPrChange w:id="786" w:author="Maria Solana Gonzalez" w:date="2017-05-29T08:38:00Z">
          <w:pPr/>
        </w:pPrChange>
      </w:pPr>
      <w:r w:rsidRPr="00F56CE5">
        <w:rPr>
          <w:iCs/>
        </w:rPr>
        <w:t>Si bien es cierto que las imágenes se procesan de manera similar tanto en cámaras digitales como en móviles hay algunas diferencias importantes relativas a la calidad ya que las cámaras integradas en dispositivos móviles son de</w:t>
      </w:r>
      <w:r w:rsidRPr="004035A0">
        <w:rPr>
          <w:iCs/>
        </w:rPr>
        <w:t xml:space="preserve"> menor calidad debido al hardware requerido para que el tamaño sea lo más reducido posible.</w:t>
      </w:r>
    </w:p>
    <w:p w14:paraId="0433FC34" w14:textId="77777777" w:rsidR="00A33B5E" w:rsidRPr="00305C04" w:rsidRDefault="00A33B5E">
      <w:pPr>
        <w:pStyle w:val="Estilo12ptPrimeralnea05cm"/>
        <w:ind w:firstLine="0"/>
        <w:rPr>
          <w:iCs/>
        </w:rPr>
        <w:pPrChange w:id="787" w:author="Maria Solana Gonzalez" w:date="2017-05-29T08:38:00Z">
          <w:pPr>
            <w:widowControl w:val="0"/>
            <w:autoSpaceDE w:val="0"/>
            <w:autoSpaceDN w:val="0"/>
            <w:adjustRightInd w:val="0"/>
            <w:spacing w:after="240" w:line="340" w:lineRule="atLeast"/>
          </w:pPr>
        </w:pPrChange>
      </w:pPr>
      <w:r w:rsidRPr="0014074E">
        <w:rPr>
          <w:iCs/>
        </w:rPr>
        <w:t xml:space="preserve">Algunos factores son: </w:t>
      </w:r>
    </w:p>
    <w:p w14:paraId="595F100F" w14:textId="77777777" w:rsidR="00A33B5E" w:rsidRPr="00A33B5E" w:rsidRDefault="00A33B5E" w:rsidP="00A33B5E">
      <w:pPr>
        <w:rPr>
          <w:rFonts w:ascii="Book Antiqua" w:hAnsi="Book Antiqua"/>
        </w:rPr>
      </w:pPr>
    </w:p>
    <w:p w14:paraId="2EF7FFF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Apertura de la lente</w:t>
      </w:r>
      <w:r w:rsidRPr="00A33B5E">
        <w:rPr>
          <w:rFonts w:ascii="Book Antiqua" w:hAnsi="Book Antiqua" w:cs="Times"/>
        </w:rPr>
        <w:t xml:space="preserve">: limitada, valores pequeños. </w:t>
      </w:r>
    </w:p>
    <w:p w14:paraId="7B24865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Resolución</w:t>
      </w:r>
      <w:r w:rsidRPr="00A33B5E">
        <w:rPr>
          <w:rFonts w:ascii="Book Antiqua" w:hAnsi="Book Antiqua" w:cs="Times"/>
        </w:rPr>
        <w:t xml:space="preserve">: menor. </w:t>
      </w:r>
    </w:p>
    <w:p w14:paraId="4343AED9"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Distancia focal</w:t>
      </w:r>
      <w:r w:rsidRPr="00A33B5E">
        <w:rPr>
          <w:rFonts w:ascii="Book Antiqua" w:hAnsi="Book Antiqua" w:cs="Times"/>
        </w:rPr>
        <w:t xml:space="preserve">: fija y restringida a valores pequeños lo que supone que las condiciones de iluminación sean limitadas. </w:t>
      </w:r>
    </w:p>
    <w:p w14:paraId="1697877D"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Flash</w:t>
      </w:r>
      <w:r w:rsidRPr="00A33B5E">
        <w:rPr>
          <w:rFonts w:ascii="Book Antiqua" w:hAnsi="Book Antiqua" w:cs="Times"/>
        </w:rPr>
        <w:t xml:space="preserve">: no muy potente. </w:t>
      </w:r>
    </w:p>
    <w:p w14:paraId="4E3572EB" w14:textId="77777777" w:rsidR="00A33B5E" w:rsidRPr="00A33B5E" w:rsidRDefault="00A33B5E" w:rsidP="00A33B5E">
      <w:pPr>
        <w:pStyle w:val="Prrafodelista"/>
        <w:numPr>
          <w:ilvl w:val="0"/>
          <w:numId w:val="23"/>
        </w:numPr>
        <w:spacing w:line="240" w:lineRule="auto"/>
        <w:jc w:val="both"/>
        <w:rPr>
          <w:rFonts w:ascii="Book Antiqua" w:hAnsi="Book Antiqua"/>
          <w:sz w:val="24"/>
          <w:szCs w:val="24"/>
        </w:rPr>
      </w:pPr>
      <w:r w:rsidRPr="00A33B5E">
        <w:rPr>
          <w:rFonts w:ascii="Book Antiqua" w:hAnsi="Book Antiqua" w:cs="Times"/>
          <w:b/>
          <w:sz w:val="24"/>
          <w:szCs w:val="24"/>
          <w:u w:val="single"/>
        </w:rPr>
        <w:t>Conversión Analógica Digital</w:t>
      </w:r>
      <w:r w:rsidRPr="00A33B5E">
        <w:rPr>
          <w:rFonts w:ascii="Book Antiqua" w:hAnsi="Book Antiqua" w:cs="Times"/>
          <w:sz w:val="24"/>
          <w:szCs w:val="24"/>
        </w:rPr>
        <w:t>: Analog Digital Conversion (ADC) de 10 bits en comparación a las cámaras tradicionales que poseen 12 bits.</w:t>
      </w:r>
    </w:p>
    <w:p w14:paraId="73867729" w14:textId="77777777" w:rsidR="00A33B5E" w:rsidRDefault="00A33B5E" w:rsidP="005D1821">
      <w:pPr>
        <w:pStyle w:val="Estilo12ptPrimeralnea05cm"/>
        <w:rPr>
          <w:ins w:id="788" w:author="Maria Solana Gonzalez" w:date="2017-05-29T08:38:00Z"/>
          <w:iCs/>
          <w:szCs w:val="24"/>
        </w:rPr>
      </w:pPr>
    </w:p>
    <w:p w14:paraId="0739F6C7" w14:textId="77777777" w:rsidR="00F56CE5" w:rsidRDefault="00F56CE5" w:rsidP="005D1821">
      <w:pPr>
        <w:pStyle w:val="Estilo12ptPrimeralnea05cm"/>
        <w:rPr>
          <w:iCs/>
          <w:szCs w:val="24"/>
        </w:rPr>
      </w:pPr>
    </w:p>
    <w:p w14:paraId="08965F47" w14:textId="77777777" w:rsidR="00A33B5E" w:rsidRPr="00A33B5E" w:rsidRDefault="00A33B5E" w:rsidP="00A33B5E">
      <w:pPr>
        <w:pStyle w:val="Ttulo2"/>
        <w:numPr>
          <w:ilvl w:val="1"/>
          <w:numId w:val="19"/>
        </w:numPr>
        <w:ind w:left="720" w:hanging="720"/>
        <w:rPr>
          <w:bCs/>
        </w:rPr>
      </w:pPr>
      <w:bookmarkStart w:id="789" w:name="_Toc477877515"/>
      <w:bookmarkStart w:id="790" w:name="_Toc483862811"/>
      <w:r w:rsidRPr="00A33B5E">
        <w:rPr>
          <w:bCs/>
        </w:rPr>
        <w:lastRenderedPageBreak/>
        <w:t>Técnicas de análisis forense</w:t>
      </w:r>
      <w:bookmarkEnd w:id="789"/>
      <w:bookmarkEnd w:id="790"/>
    </w:p>
    <w:p w14:paraId="0BD1D22E" w14:textId="77777777" w:rsidR="00A33B5E" w:rsidRDefault="00A33B5E" w:rsidP="00A33B5E"/>
    <w:p w14:paraId="0B78E8B5" w14:textId="77777777" w:rsidR="00A33B5E" w:rsidRPr="00A33B5E" w:rsidRDefault="00A33B5E" w:rsidP="00A33B5E">
      <w:pPr>
        <w:rPr>
          <w:rFonts w:ascii="Book Antiqua" w:hAnsi="Book Antiqua"/>
        </w:rPr>
      </w:pPr>
      <w:r w:rsidRPr="00A33B5E">
        <w:rPr>
          <w:rFonts w:ascii="Book Antiqua" w:hAnsi="Book Antiqua"/>
        </w:rPr>
        <w:t>En este apartado vamos a describir las principales técnicas de análisis forense dirigidas a imágenes, más concretamente centrándonos en las técnicas para identificar la fuente.</w:t>
      </w:r>
    </w:p>
    <w:p w14:paraId="388431DC" w14:textId="77777777" w:rsidR="00A33B5E" w:rsidRPr="00A33B5E" w:rsidRDefault="00A33B5E" w:rsidP="00A33B5E">
      <w:pPr>
        <w:rPr>
          <w:rFonts w:ascii="Book Antiqua" w:hAnsi="Book Antiqua"/>
        </w:rPr>
      </w:pPr>
    </w:p>
    <w:p w14:paraId="4279910D" w14:textId="77777777" w:rsidR="00A33B5E" w:rsidRPr="00A33B5E" w:rsidRDefault="00A33B5E" w:rsidP="00A33B5E">
      <w:pPr>
        <w:rPr>
          <w:rFonts w:ascii="Book Antiqua" w:hAnsi="Book Antiqua"/>
        </w:rPr>
      </w:pPr>
      <w:r w:rsidRPr="00A33B5E">
        <w:rPr>
          <w:rFonts w:ascii="Book Antiqua" w:hAnsi="Book Antiqua"/>
        </w:rPr>
        <w:t>Se pueden dividir en:</w:t>
      </w:r>
    </w:p>
    <w:p w14:paraId="4CBE682E" w14:textId="77777777" w:rsidR="00A33B5E" w:rsidRPr="00A33B5E" w:rsidRDefault="00A33B5E" w:rsidP="00A33B5E">
      <w:pPr>
        <w:rPr>
          <w:rFonts w:ascii="Book Antiqua" w:hAnsi="Book Antiqua"/>
        </w:rPr>
      </w:pPr>
    </w:p>
    <w:p w14:paraId="3FAF78F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Verificación de integridad o detección de falsificaciones</w:t>
      </w:r>
      <w:r w:rsidRPr="00A33B5E">
        <w:rPr>
          <w:rFonts w:ascii="Book Antiqua" w:hAnsi="Book Antiqua" w:cs="Times"/>
        </w:rPr>
        <w:t>: trata de encontrar técnicas que se hayan incorporado a la foto mediante recortes o adición de objetos.</w:t>
      </w:r>
    </w:p>
    <w:p w14:paraId="49C1584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Recuperación de la historia de procesamiento</w:t>
      </w:r>
      <w:r w:rsidRPr="00A33B5E">
        <w:rPr>
          <w:rFonts w:ascii="Book Antiqua" w:hAnsi="Book Antiqua" w:cs="Times"/>
        </w:rPr>
        <w:t>: consiste en recopilar todos los procesos llevados a cabo hasta conseguir la imagen falsificada, como filtros, brillos, recortes, contrastes…</w:t>
      </w:r>
    </w:p>
    <w:p w14:paraId="19656C60"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Clasificación basada en la fuente</w:t>
      </w:r>
      <w:r w:rsidRPr="00A33B5E">
        <w:rPr>
          <w:rFonts w:ascii="Book Antiqua" w:hAnsi="Book Antiqua" w:cs="Times"/>
        </w:rPr>
        <w:t>: generar una clasificación de las imágenes en función del origen de las cámaras.</w:t>
      </w:r>
    </w:p>
    <w:p w14:paraId="62FB4FA7"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Agrupación por dispositivos fuente</w:t>
      </w:r>
      <w:r w:rsidRPr="00A33B5E">
        <w:rPr>
          <w:rFonts w:ascii="Book Antiqua" w:hAnsi="Book Antiqua" w:cs="Times"/>
        </w:rPr>
        <w:t>: dado un grupo de imágenes, reunir las que fueron tomadas con el mismo dispositivo.</w:t>
      </w:r>
    </w:p>
    <w:p w14:paraId="5E2B9D05" w14:textId="77777777" w:rsidR="00A33B5E" w:rsidRPr="00A33B5E" w:rsidRDefault="00A33B5E" w:rsidP="00A33B5E">
      <w:pPr>
        <w:pStyle w:val="Prrafodelista"/>
        <w:numPr>
          <w:ilvl w:val="0"/>
          <w:numId w:val="25"/>
        </w:numPr>
        <w:spacing w:line="240" w:lineRule="auto"/>
        <w:jc w:val="both"/>
        <w:rPr>
          <w:rFonts w:ascii="Book Antiqua" w:hAnsi="Book Antiqua"/>
          <w:sz w:val="24"/>
          <w:szCs w:val="24"/>
        </w:rPr>
      </w:pPr>
      <w:r w:rsidRPr="00A33B5E">
        <w:rPr>
          <w:rFonts w:ascii="Book Antiqua" w:hAnsi="Book Antiqua" w:cs="Times"/>
          <w:b/>
          <w:sz w:val="24"/>
          <w:szCs w:val="24"/>
          <w:u w:val="single"/>
        </w:rPr>
        <w:t>Identificación de la fuente</w:t>
      </w:r>
      <w:r w:rsidRPr="00A33B5E">
        <w:rPr>
          <w:rFonts w:ascii="Book Antiqua" w:hAnsi="Book Antiqua" w:cs="Times"/>
          <w:sz w:val="24"/>
          <w:szCs w:val="24"/>
        </w:rPr>
        <w:t>: como su nombre indica, encontrar el dispositivo que tomó la imagen.</w:t>
      </w:r>
    </w:p>
    <w:p w14:paraId="4A33C379" w14:textId="77777777" w:rsidR="00A33B5E" w:rsidRPr="00E84056" w:rsidRDefault="00A33B5E" w:rsidP="00A33B5E">
      <w:pPr>
        <w:rPr>
          <w:rFonts w:ascii="Cambria" w:hAnsi="Cambria"/>
        </w:rPr>
      </w:pPr>
    </w:p>
    <w:p w14:paraId="3EDEE00F" w14:textId="77777777" w:rsidR="00A33B5E" w:rsidRDefault="00A33B5E" w:rsidP="00A33B5E">
      <w:pPr>
        <w:rPr>
          <w:rFonts w:ascii="Cambria" w:hAnsi="Cambria"/>
        </w:rPr>
      </w:pPr>
    </w:p>
    <w:p w14:paraId="074676E5" w14:textId="77777777" w:rsidR="00A33B5E" w:rsidRDefault="00A33B5E" w:rsidP="00A33B5E">
      <w:pPr>
        <w:pStyle w:val="EstiloTtulo313pt"/>
        <w:numPr>
          <w:ilvl w:val="2"/>
          <w:numId w:val="19"/>
        </w:numPr>
        <w:spacing w:before="240"/>
        <w:ind w:left="1080" w:hanging="1080"/>
      </w:pPr>
      <w:bookmarkStart w:id="791" w:name="_Toc477877516"/>
      <w:bookmarkStart w:id="792" w:name="_Toc483862812"/>
      <w:r>
        <w:t>Técnicas de Identificación de la Fuente</w:t>
      </w:r>
      <w:bookmarkEnd w:id="791"/>
      <w:bookmarkEnd w:id="792"/>
    </w:p>
    <w:p w14:paraId="4F256FE0" w14:textId="77777777" w:rsidR="0013191C" w:rsidRPr="0013191C" w:rsidRDefault="0013191C">
      <w:pPr>
        <w:widowControl w:val="0"/>
        <w:autoSpaceDE w:val="0"/>
        <w:autoSpaceDN w:val="0"/>
        <w:adjustRightInd w:val="0"/>
        <w:spacing w:after="240" w:line="340" w:lineRule="atLeast"/>
        <w:jc w:val="both"/>
        <w:rPr>
          <w:ins w:id="793" w:author="Maria Solana Gonzalez" w:date="2017-05-28T18:01:00Z"/>
          <w:rFonts w:ascii="Book Antiqua" w:hAnsi="Book Antiqua" w:cs="Times"/>
          <w:rPrChange w:id="794" w:author="Maria Solana Gonzalez" w:date="2017-05-28T18:01:00Z">
            <w:rPr>
              <w:ins w:id="795" w:author="Maria Solana Gonzalez" w:date="2017-05-28T18:01:00Z"/>
            </w:rPr>
          </w:rPrChange>
        </w:rPr>
        <w:pPrChange w:id="796"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797" w:author="Maria Solana Gonzalez" w:date="2017-05-28T18:01:00Z">
        <w:r w:rsidRPr="0013191C">
          <w:rPr>
            <w:rFonts w:ascii="Book Antiqua" w:hAnsi="Book Antiqua" w:cs="Times"/>
            <w:rPrChange w:id="798" w:author="Maria Solana Gonzalez" w:date="2017-05-28T18:01:00Z">
              <w:rPr/>
            </w:rPrChange>
          </w:rPr>
          <w:t>El propósito de las técnicas de identificación de la fuente se centra en la identificación de marca, modelo y dispositivo empleado para la adquisición de una imagen digital.</w:t>
        </w:r>
      </w:ins>
    </w:p>
    <w:p w14:paraId="6A41C09C" w14:textId="77777777" w:rsidR="0013191C" w:rsidRPr="0013191C" w:rsidRDefault="0013191C">
      <w:pPr>
        <w:widowControl w:val="0"/>
        <w:autoSpaceDE w:val="0"/>
        <w:autoSpaceDN w:val="0"/>
        <w:adjustRightInd w:val="0"/>
        <w:spacing w:after="240" w:line="340" w:lineRule="atLeast"/>
        <w:jc w:val="both"/>
        <w:rPr>
          <w:ins w:id="799" w:author="Maria Solana Gonzalez" w:date="2017-05-28T18:01:00Z"/>
          <w:rFonts w:ascii="Book Antiqua" w:hAnsi="Book Antiqua" w:cs="Times"/>
          <w:rPrChange w:id="800" w:author="Maria Solana Gonzalez" w:date="2017-05-28T18:01:00Z">
            <w:rPr>
              <w:ins w:id="801" w:author="Maria Solana Gonzalez" w:date="2017-05-28T18:01:00Z"/>
            </w:rPr>
          </w:rPrChange>
        </w:rPr>
        <w:pPrChange w:id="802"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803" w:author="Maria Solana Gonzalez" w:date="2017-05-28T18:01:00Z">
        <w:r w:rsidRPr="0013191C">
          <w:rPr>
            <w:rFonts w:ascii="Book Antiqua" w:hAnsi="Book Antiqua" w:cs="Times"/>
            <w:rPrChange w:id="804" w:author="Maria Solana Gonzalez" w:date="2017-05-28T18:01:00Z">
              <w:rPr/>
            </w:rPrChange>
          </w:rPr>
          <w:t xml:space="preserve">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w:t>
        </w:r>
        <w:r w:rsidRPr="0013191C">
          <w:rPr>
            <w:rFonts w:ascii="Book Antiqua" w:hAnsi="Book Antiqua" w:cs="Times"/>
            <w:rPrChange w:id="805" w:author="Maria Solana Gonzalez" w:date="2017-05-28T18:01:00Z">
              <w:rPr/>
            </w:rPrChange>
          </w:rPr>
          <w:lastRenderedPageBreak/>
          <w:t>que los algoritmos llevados a cabo para la generación de las imágenes también son muy similares entre los modelos de una misma marca.</w:t>
        </w:r>
      </w:ins>
    </w:p>
    <w:p w14:paraId="354BE1B2" w14:textId="4C416907" w:rsidR="00A33B5E" w:rsidRPr="0013191C" w:rsidRDefault="0013191C">
      <w:pPr>
        <w:widowControl w:val="0"/>
        <w:autoSpaceDE w:val="0"/>
        <w:autoSpaceDN w:val="0"/>
        <w:adjustRightInd w:val="0"/>
        <w:spacing w:after="240" w:line="340" w:lineRule="atLeast"/>
        <w:jc w:val="both"/>
        <w:rPr>
          <w:rFonts w:ascii="Book Antiqua" w:hAnsi="Book Antiqua" w:cs="Times"/>
          <w:rPrChange w:id="806" w:author="Maria Solana Gonzalez" w:date="2017-05-28T18:01:00Z">
            <w:rPr/>
          </w:rPrChange>
        </w:rPr>
        <w:pPrChange w:id="807" w:author="Maria Solana Gonzalez" w:date="2017-05-28T18:01:00Z">
          <w:pPr/>
        </w:pPrChange>
      </w:pPr>
      <w:ins w:id="808" w:author="Maria Solana Gonzalez" w:date="2017-05-28T18:01:00Z">
        <w:r w:rsidRPr="0013191C">
          <w:rPr>
            <w:rFonts w:ascii="Book Antiqua" w:hAnsi="Book Antiqua" w:cs="Times"/>
            <w:rPrChange w:id="809" w:author="Maria Solana Gonzalez" w:date="2017-05-28T18:01:00Z">
              <w:rPr/>
            </w:rPrChange>
          </w:rPr>
          <w:t>Según [M1] se pueden establecer cuatro grupos de técnicas para la identificación de la fuente, entre los que se encuentran: basadas en la aberración de las lentes, basadas en la interpolación de la matriz CFA, basadas en el uso de las características de la imagen y basadas en las imperfecciones del sensor. No obstante, existe otro grupo de técnicas muy significativo, basadas en los metadatos de la imagen, con el cual empezamos a continuación:</w:t>
        </w:r>
      </w:ins>
    </w:p>
    <w:p w14:paraId="5CADC2B9" w14:textId="77777777" w:rsidR="006E2BD0" w:rsidRDefault="006E2BD0">
      <w:pPr>
        <w:pStyle w:val="Prrafodelista"/>
        <w:widowControl w:val="0"/>
        <w:autoSpaceDE w:val="0"/>
        <w:autoSpaceDN w:val="0"/>
        <w:adjustRightInd w:val="0"/>
        <w:spacing w:after="240" w:line="340" w:lineRule="atLeast"/>
        <w:ind w:left="3" w:firstLine="0"/>
        <w:rPr>
          <w:ins w:id="810" w:author="Maria Solana Gonzalez" w:date="2017-05-28T18:02:00Z"/>
          <w:rFonts w:ascii="Book Antiqua" w:hAnsi="Book Antiqua" w:cs="Times"/>
          <w:sz w:val="24"/>
        </w:rPr>
        <w:pPrChange w:id="811" w:author="Maria Solana Gonzalez" w:date="2017-05-28T18:01:00Z">
          <w:pPr>
            <w:pStyle w:val="Prrafodelista"/>
            <w:widowControl w:val="0"/>
            <w:autoSpaceDE w:val="0"/>
            <w:autoSpaceDN w:val="0"/>
            <w:adjustRightInd w:val="0"/>
            <w:spacing w:after="240" w:line="340" w:lineRule="atLeast"/>
            <w:ind w:left="360"/>
          </w:pPr>
        </w:pPrChange>
      </w:pPr>
    </w:p>
    <w:p w14:paraId="111410CC" w14:textId="77777777" w:rsidR="006E2BD0" w:rsidRDefault="006E2BD0">
      <w:pPr>
        <w:pStyle w:val="Prrafodelista"/>
        <w:widowControl w:val="0"/>
        <w:autoSpaceDE w:val="0"/>
        <w:autoSpaceDN w:val="0"/>
        <w:adjustRightInd w:val="0"/>
        <w:spacing w:after="240" w:line="340" w:lineRule="atLeast"/>
        <w:ind w:left="3" w:firstLine="0"/>
        <w:rPr>
          <w:ins w:id="812" w:author="Maria Solana Gonzalez" w:date="2017-05-28T18:02:00Z"/>
          <w:rFonts w:ascii="Book Antiqua" w:hAnsi="Book Antiqua" w:cs="Times"/>
          <w:sz w:val="24"/>
        </w:rPr>
        <w:pPrChange w:id="813" w:author="Maria Solana Gonzalez" w:date="2017-05-28T18:01:00Z">
          <w:pPr>
            <w:pStyle w:val="Prrafodelista"/>
            <w:widowControl w:val="0"/>
            <w:autoSpaceDE w:val="0"/>
            <w:autoSpaceDN w:val="0"/>
            <w:adjustRightInd w:val="0"/>
            <w:spacing w:after="240" w:line="340" w:lineRule="atLeast"/>
            <w:ind w:left="360"/>
          </w:pPr>
        </w:pPrChange>
      </w:pPr>
    </w:p>
    <w:p w14:paraId="3B1E2D7A" w14:textId="1AEE23AC" w:rsidR="00A33B5E" w:rsidRPr="00A33B5E" w:rsidDel="0013191C" w:rsidRDefault="00A33B5E">
      <w:pPr>
        <w:pStyle w:val="Prrafodelista"/>
        <w:widowControl w:val="0"/>
        <w:autoSpaceDE w:val="0"/>
        <w:autoSpaceDN w:val="0"/>
        <w:adjustRightInd w:val="0"/>
        <w:spacing w:after="240" w:line="340" w:lineRule="atLeast"/>
        <w:ind w:left="3" w:firstLine="0"/>
        <w:rPr>
          <w:del w:id="814" w:author="Maria Solana Gonzalez" w:date="2017-05-28T17:59:00Z"/>
          <w:rFonts w:ascii="Book Antiqua" w:hAnsi="Book Antiqua" w:cs="Times"/>
          <w:sz w:val="24"/>
        </w:rPr>
        <w:pPrChange w:id="815" w:author="Maria Solana Gonzalez" w:date="2017-05-28T18:01:00Z">
          <w:pPr>
            <w:pStyle w:val="Prrafodelista"/>
            <w:widowControl w:val="0"/>
            <w:autoSpaceDE w:val="0"/>
            <w:autoSpaceDN w:val="0"/>
            <w:adjustRightInd w:val="0"/>
            <w:spacing w:after="240" w:line="340" w:lineRule="atLeast"/>
            <w:ind w:left="360"/>
          </w:pPr>
        </w:pPrChange>
      </w:pPr>
      <w:del w:id="816" w:author="Maria Solana Gonzalez" w:date="2017-05-28T17:59:00Z">
        <w:r w:rsidRPr="00A33B5E" w:rsidDel="0013191C">
          <w:rPr>
            <w:rFonts w:ascii="Book Antiqua" w:hAnsi="Book Antiqua" w:cs="Times"/>
            <w:sz w:val="24"/>
          </w:rPr>
          <w:delText>El propósito de estas técnicas se centra en la identificación de la marca, modelo y dispositivo específico empleado para la adquisición de una imagen digital lo cual requiere organizar bien la información para obtener unos resultados favorables.</w:delText>
        </w:r>
      </w:del>
    </w:p>
    <w:p w14:paraId="0FC3638F" w14:textId="3CDB342F" w:rsidR="00A33B5E" w:rsidRPr="00A33B5E" w:rsidDel="0013191C" w:rsidRDefault="00A33B5E">
      <w:pPr>
        <w:pStyle w:val="Prrafodelista"/>
        <w:widowControl w:val="0"/>
        <w:autoSpaceDE w:val="0"/>
        <w:autoSpaceDN w:val="0"/>
        <w:adjustRightInd w:val="0"/>
        <w:spacing w:after="240" w:line="340" w:lineRule="atLeast"/>
        <w:ind w:left="3" w:firstLine="0"/>
        <w:rPr>
          <w:del w:id="817" w:author="Maria Solana Gonzalez" w:date="2017-05-28T17:59:00Z"/>
          <w:rFonts w:ascii="Book Antiqua" w:hAnsi="Book Antiqua" w:cs="Times"/>
          <w:sz w:val="24"/>
        </w:rPr>
        <w:pPrChange w:id="818" w:author="Maria Solana Gonzalez" w:date="2017-05-28T18:01:00Z">
          <w:pPr>
            <w:pStyle w:val="Prrafodelista"/>
            <w:widowControl w:val="0"/>
            <w:autoSpaceDE w:val="0"/>
            <w:autoSpaceDN w:val="0"/>
            <w:adjustRightInd w:val="0"/>
            <w:spacing w:after="240" w:line="340" w:lineRule="atLeast"/>
            <w:ind w:left="360"/>
          </w:pPr>
        </w:pPrChange>
      </w:pPr>
    </w:p>
    <w:p w14:paraId="55CF2E4E" w14:textId="4C716552" w:rsidR="00A33B5E" w:rsidRPr="00A33B5E" w:rsidDel="0013191C" w:rsidRDefault="00A33B5E">
      <w:pPr>
        <w:pStyle w:val="Prrafodelista"/>
        <w:widowControl w:val="0"/>
        <w:autoSpaceDE w:val="0"/>
        <w:autoSpaceDN w:val="0"/>
        <w:adjustRightInd w:val="0"/>
        <w:spacing w:after="240" w:line="340" w:lineRule="atLeast"/>
        <w:ind w:left="3" w:firstLine="0"/>
        <w:rPr>
          <w:del w:id="819" w:author="Maria Solana Gonzalez" w:date="2017-05-28T17:59:00Z"/>
          <w:rFonts w:ascii="Book Antiqua" w:hAnsi="Book Antiqua" w:cs="Times"/>
          <w:sz w:val="24"/>
        </w:rPr>
        <w:pPrChange w:id="820" w:author="Maria Solana Gonzalez" w:date="2017-05-28T18:01:00Z">
          <w:pPr>
            <w:pStyle w:val="Prrafodelista"/>
            <w:widowControl w:val="0"/>
            <w:autoSpaceDE w:val="0"/>
            <w:autoSpaceDN w:val="0"/>
            <w:adjustRightInd w:val="0"/>
            <w:spacing w:after="240" w:line="340" w:lineRule="atLeast"/>
            <w:ind w:left="360"/>
          </w:pPr>
        </w:pPrChange>
      </w:pPr>
      <w:del w:id="821" w:author="Maria Solana Gonzalez" w:date="2017-05-28T17:59:00Z">
        <w:r w:rsidRPr="00A33B5E" w:rsidDel="0013191C">
          <w:rPr>
            <w:rFonts w:ascii="Book Antiqua" w:hAnsi="Book Antiqua" w:cs="Times"/>
            <w:sz w:val="24"/>
          </w:rPr>
          <w:delText>Existen varios grupos de técnicas para este fin que se explican a continuación.</w:delText>
        </w:r>
      </w:del>
    </w:p>
    <w:p w14:paraId="08303983" w14:textId="77777777" w:rsidR="00A33B5E" w:rsidRPr="00A33B5E" w:rsidRDefault="00A33B5E">
      <w:pPr>
        <w:pStyle w:val="Prrafodelista"/>
        <w:widowControl w:val="0"/>
        <w:autoSpaceDE w:val="0"/>
        <w:autoSpaceDN w:val="0"/>
        <w:adjustRightInd w:val="0"/>
        <w:spacing w:after="240" w:line="340" w:lineRule="atLeast"/>
        <w:ind w:left="3" w:firstLine="0"/>
        <w:rPr>
          <w:rFonts w:ascii="Book Antiqua" w:hAnsi="Book Antiqua" w:cs="Times"/>
          <w:sz w:val="24"/>
          <w:szCs w:val="24"/>
        </w:rPr>
        <w:pPrChange w:id="822" w:author="Maria Solana Gonzalez" w:date="2017-05-28T18:01:00Z">
          <w:pPr>
            <w:pStyle w:val="Prrafodelista"/>
            <w:widowControl w:val="0"/>
            <w:autoSpaceDE w:val="0"/>
            <w:autoSpaceDN w:val="0"/>
            <w:adjustRightInd w:val="0"/>
            <w:spacing w:after="240" w:line="340" w:lineRule="atLeast"/>
            <w:ind w:left="360"/>
          </w:pPr>
        </w:pPrChange>
      </w:pPr>
    </w:p>
    <w:p w14:paraId="3D1AFB88" w14:textId="77777777" w:rsidR="00A33B5E" w:rsidRDefault="00A33B5E" w:rsidP="00A33B5E">
      <w:pPr>
        <w:pStyle w:val="Ttulo3"/>
        <w:numPr>
          <w:ilvl w:val="3"/>
          <w:numId w:val="19"/>
        </w:numPr>
        <w:overflowPunct/>
        <w:autoSpaceDE/>
        <w:autoSpaceDN/>
        <w:adjustRightInd/>
        <w:spacing w:before="200" w:after="0"/>
        <w:textAlignment w:val="auto"/>
        <w:rPr>
          <w:ins w:id="823" w:author="Maria Solana Gonzalez" w:date="2017-05-28T18:02:00Z"/>
          <w:szCs w:val="24"/>
        </w:rPr>
      </w:pPr>
      <w:bookmarkStart w:id="824" w:name="_Toc477877517"/>
      <w:bookmarkStart w:id="825" w:name="_Toc483862813"/>
      <w:r w:rsidRPr="00A33B5E">
        <w:rPr>
          <w:szCs w:val="24"/>
        </w:rPr>
        <w:t>Técnicas basadas en Metadatos</w:t>
      </w:r>
      <w:bookmarkEnd w:id="824"/>
      <w:bookmarkEnd w:id="825"/>
    </w:p>
    <w:p w14:paraId="03B89EB9" w14:textId="77777777" w:rsidR="006E2BD0" w:rsidRPr="00B13132" w:rsidRDefault="006E2BD0">
      <w:pPr>
        <w:pPrChange w:id="826" w:author="Maria Solana Gonzalez" w:date="2017-05-28T18:02:00Z">
          <w:pPr>
            <w:pStyle w:val="Ttulo3"/>
            <w:numPr>
              <w:ilvl w:val="3"/>
              <w:numId w:val="19"/>
            </w:numPr>
            <w:overflowPunct/>
            <w:autoSpaceDE/>
            <w:autoSpaceDN/>
            <w:adjustRightInd/>
            <w:spacing w:before="200" w:after="0"/>
            <w:ind w:left="1728" w:hanging="648"/>
            <w:textAlignment w:val="auto"/>
          </w:pPr>
        </w:pPrChange>
      </w:pPr>
    </w:p>
    <w:p w14:paraId="306261DB" w14:textId="77777777" w:rsidR="0013191C" w:rsidRPr="0013191C" w:rsidRDefault="0013191C">
      <w:pPr>
        <w:jc w:val="both"/>
        <w:rPr>
          <w:ins w:id="827" w:author="Maria Solana Gonzalez" w:date="2017-05-28T18:01:00Z"/>
          <w:rFonts w:ascii="Book Antiqua" w:hAnsi="Book Antiqua"/>
          <w:rPrChange w:id="828" w:author="Maria Solana Gonzalez" w:date="2017-05-28T18:02:00Z">
            <w:rPr>
              <w:ins w:id="829" w:author="Maria Solana Gonzalez" w:date="2017-05-28T18:01:00Z"/>
            </w:rPr>
          </w:rPrChange>
        </w:rPr>
        <w:pPrChange w:id="830" w:author="Maria Solana Gonzalez" w:date="2017-05-28T18:02:00Z">
          <w:pPr>
            <w:pStyle w:val="Prrafodelista"/>
            <w:numPr>
              <w:numId w:val="19"/>
            </w:numPr>
            <w:ind w:left="360" w:hanging="360"/>
            <w:jc w:val="both"/>
          </w:pPr>
        </w:pPrChange>
      </w:pPr>
      <w:ins w:id="831" w:author="Maria Solana Gonzalez" w:date="2017-05-28T18:01:00Z">
        <w:r w:rsidRPr="0013191C">
          <w:rPr>
            <w:rFonts w:ascii="Book Antiqua" w:hAnsi="Book Antiqua"/>
            <w:rPrChange w:id="832" w:author="Maria Solana Gonzalez" w:date="2017-05-28T18:02:00Z">
              <w:rPr/>
            </w:rPrChange>
          </w:rPr>
          <w:t>Consiste en la extracción de los datos de marca y modelo del objeto de estudio, que son comparados con la información de una imagen de referencia.</w:t>
        </w:r>
      </w:ins>
    </w:p>
    <w:p w14:paraId="4950D43E" w14:textId="77777777" w:rsidR="0013191C" w:rsidRPr="0013191C" w:rsidRDefault="0013191C">
      <w:pPr>
        <w:jc w:val="both"/>
        <w:rPr>
          <w:ins w:id="833" w:author="Maria Solana Gonzalez" w:date="2017-05-28T18:01:00Z"/>
          <w:rFonts w:ascii="Book Antiqua" w:hAnsi="Book Antiqua"/>
          <w:rPrChange w:id="834" w:author="Maria Solana Gonzalez" w:date="2017-05-28T18:02:00Z">
            <w:rPr>
              <w:ins w:id="835" w:author="Maria Solana Gonzalez" w:date="2017-05-28T18:01:00Z"/>
            </w:rPr>
          </w:rPrChange>
        </w:rPr>
        <w:pPrChange w:id="836" w:author="Maria Solana Gonzalez" w:date="2017-05-28T18:02:00Z">
          <w:pPr>
            <w:pStyle w:val="Prrafodelista"/>
            <w:numPr>
              <w:numId w:val="19"/>
            </w:numPr>
            <w:ind w:left="360" w:hanging="360"/>
            <w:jc w:val="both"/>
          </w:pPr>
        </w:pPrChange>
      </w:pPr>
    </w:p>
    <w:p w14:paraId="3CEB2584" w14:textId="77777777" w:rsidR="0013191C" w:rsidRPr="0013191C" w:rsidRDefault="0013191C">
      <w:pPr>
        <w:jc w:val="both"/>
        <w:rPr>
          <w:ins w:id="837" w:author="Maria Solana Gonzalez" w:date="2017-05-28T18:01:00Z"/>
          <w:rFonts w:ascii="Book Antiqua" w:hAnsi="Book Antiqua"/>
          <w:rPrChange w:id="838" w:author="Maria Solana Gonzalez" w:date="2017-05-28T18:02:00Z">
            <w:rPr>
              <w:ins w:id="839" w:author="Maria Solana Gonzalez" w:date="2017-05-28T18:01:00Z"/>
            </w:rPr>
          </w:rPrChange>
        </w:rPr>
        <w:pPrChange w:id="840" w:author="Maria Solana Gonzalez" w:date="2017-05-28T18:02:00Z">
          <w:pPr>
            <w:pStyle w:val="Prrafodelista"/>
            <w:numPr>
              <w:numId w:val="19"/>
            </w:numPr>
            <w:ind w:left="360" w:hanging="360"/>
            <w:jc w:val="both"/>
          </w:pPr>
        </w:pPrChange>
      </w:pPr>
      <w:ins w:id="841" w:author="Maria Solana Gonzalez" w:date="2017-05-28T18:01:00Z">
        <w:r w:rsidRPr="0013191C">
          <w:rPr>
            <w:rFonts w:ascii="Book Antiqua" w:hAnsi="Book Antiqua"/>
            <w:rPrChange w:id="842" w:author="Maria Solana Gonzalez" w:date="2017-05-28T18:02:00Z">
              <w:rPr/>
            </w:rPrChange>
          </w:rPr>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ins>
    </w:p>
    <w:p w14:paraId="240B0E60" w14:textId="77777777" w:rsidR="0013191C" w:rsidRPr="0013191C" w:rsidRDefault="0013191C">
      <w:pPr>
        <w:jc w:val="both"/>
        <w:rPr>
          <w:ins w:id="843" w:author="Maria Solana Gonzalez" w:date="2017-05-28T18:01:00Z"/>
          <w:rFonts w:ascii="Book Antiqua" w:hAnsi="Book Antiqua"/>
          <w:rPrChange w:id="844" w:author="Maria Solana Gonzalez" w:date="2017-05-28T18:02:00Z">
            <w:rPr>
              <w:ins w:id="845" w:author="Maria Solana Gonzalez" w:date="2017-05-28T18:01:00Z"/>
            </w:rPr>
          </w:rPrChange>
        </w:rPr>
        <w:pPrChange w:id="846" w:author="Maria Solana Gonzalez" w:date="2017-05-28T18:02:00Z">
          <w:pPr>
            <w:pStyle w:val="Prrafodelista"/>
            <w:numPr>
              <w:numId w:val="19"/>
            </w:numPr>
            <w:ind w:left="360" w:hanging="360"/>
            <w:jc w:val="both"/>
          </w:pPr>
        </w:pPrChange>
      </w:pPr>
    </w:p>
    <w:p w14:paraId="57332F0C" w14:textId="77777777" w:rsidR="0013191C" w:rsidRPr="0013191C" w:rsidRDefault="0013191C">
      <w:pPr>
        <w:jc w:val="both"/>
        <w:rPr>
          <w:ins w:id="847" w:author="Maria Solana Gonzalez" w:date="2017-05-28T18:01:00Z"/>
          <w:rFonts w:ascii="Book Antiqua" w:hAnsi="Book Antiqua"/>
          <w:rPrChange w:id="848" w:author="Maria Solana Gonzalez" w:date="2017-05-28T18:02:00Z">
            <w:rPr>
              <w:ins w:id="849" w:author="Maria Solana Gonzalez" w:date="2017-05-28T18:01:00Z"/>
            </w:rPr>
          </w:rPrChange>
        </w:rPr>
        <w:pPrChange w:id="850" w:author="Maria Solana Gonzalez" w:date="2017-05-28T18:02:00Z">
          <w:pPr>
            <w:pStyle w:val="Prrafodelista"/>
            <w:numPr>
              <w:numId w:val="19"/>
            </w:numPr>
            <w:ind w:left="360" w:hanging="360"/>
            <w:jc w:val="both"/>
          </w:pPr>
        </w:pPrChange>
      </w:pPr>
      <w:ins w:id="851" w:author="Maria Solana Gonzalez" w:date="2017-05-28T18:01:00Z">
        <w:r w:rsidRPr="0013191C">
          <w:rPr>
            <w:rFonts w:ascii="Book Antiqua" w:hAnsi="Book Antiqua"/>
            <w:rPrChange w:id="852" w:author="Maria Solana Gonzalez" w:date="2017-05-28T18:02:00Z">
              <w:rPr/>
            </w:rPrChange>
          </w:rPr>
          <w:t>Las imágenes pueden ser almacenadas en una amplia variedad de formatos como TIFF, JPEG o PSD, pero actualmente la especificación más común en cámaras digitales es EXIF por lo que es la más empleada en estas técnicas. La especificación EXIF incluye cientos de etiquetas, entre las que se encuentran marca y modelo, aunque cabe destacar que la propia especificación no hace obligatoria su existencia en los archivos.</w:t>
        </w:r>
      </w:ins>
    </w:p>
    <w:p w14:paraId="61A0C5B6" w14:textId="77777777" w:rsidR="0013191C" w:rsidRPr="0013191C" w:rsidRDefault="0013191C">
      <w:pPr>
        <w:jc w:val="both"/>
        <w:rPr>
          <w:ins w:id="853" w:author="Maria Solana Gonzalez" w:date="2017-05-28T18:01:00Z"/>
          <w:rFonts w:ascii="Book Antiqua" w:hAnsi="Book Antiqua"/>
          <w:rPrChange w:id="854" w:author="Maria Solana Gonzalez" w:date="2017-05-28T18:02:00Z">
            <w:rPr>
              <w:ins w:id="855" w:author="Maria Solana Gonzalez" w:date="2017-05-28T18:01:00Z"/>
            </w:rPr>
          </w:rPrChange>
        </w:rPr>
        <w:pPrChange w:id="856" w:author="Maria Solana Gonzalez" w:date="2017-05-28T18:02:00Z">
          <w:pPr>
            <w:pStyle w:val="Prrafodelista"/>
            <w:numPr>
              <w:numId w:val="19"/>
            </w:numPr>
            <w:ind w:left="360" w:hanging="360"/>
            <w:jc w:val="both"/>
          </w:pPr>
        </w:pPrChange>
      </w:pPr>
    </w:p>
    <w:p w14:paraId="6FCDB599" w14:textId="77777777" w:rsidR="0013191C" w:rsidRPr="0013191C" w:rsidRDefault="0013191C">
      <w:pPr>
        <w:jc w:val="both"/>
        <w:rPr>
          <w:ins w:id="857" w:author="Maria Solana Gonzalez" w:date="2017-05-28T18:01:00Z"/>
          <w:rFonts w:ascii="Book Antiqua" w:hAnsi="Book Antiqua"/>
          <w:rPrChange w:id="858" w:author="Maria Solana Gonzalez" w:date="2017-05-28T18:02:00Z">
            <w:rPr>
              <w:ins w:id="859" w:author="Maria Solana Gonzalez" w:date="2017-05-28T18:01:00Z"/>
            </w:rPr>
          </w:rPrChange>
        </w:rPr>
        <w:pPrChange w:id="860" w:author="Maria Solana Gonzalez" w:date="2017-05-28T18:02:00Z">
          <w:pPr>
            <w:pStyle w:val="Prrafodelista"/>
            <w:numPr>
              <w:numId w:val="19"/>
            </w:numPr>
            <w:ind w:left="360" w:hanging="360"/>
            <w:jc w:val="both"/>
          </w:pPr>
        </w:pPrChange>
      </w:pPr>
      <w:ins w:id="861" w:author="Maria Solana Gonzalez" w:date="2017-05-28T18:01:00Z">
        <w:r w:rsidRPr="0013191C">
          <w:rPr>
            <w:rFonts w:ascii="Book Antiqua" w:hAnsi="Book Antiqua"/>
            <w:rPrChange w:id="862" w:author="Maria Solana Gonzalez" w:date="2017-05-28T18:02:00Z">
              <w:rPr/>
            </w:rPrChange>
          </w:rPr>
          <w:t xml:space="preserve">Son las técnicas más sencillas, y existen gran cantidad de trabajos enfocados en los diferentes tipos de metadatos tanto para la búsqueda de información como para la clasificación de imágenes e identificación de la fuente. Sin embargo, estas técnicas dependen en gran medida de los metadatos que los fabricantes deciden insertar cuando la imagen es generada. [M2][M3] realizan un estudio a fondo, donde se demuestra que os fabricantes no siguen fielmente la especificación EXIF, lo que puede tener como consecuencia la extracción errónea o inválida para fines forenses. De todas formas, este método es uno de los más vulnerables en cuanto a modificaciones malintencionadas, ya que incluso puede darse el caso de la eliminación completa de los metadatos, </w:t>
        </w:r>
        <w:r w:rsidRPr="0013191C">
          <w:rPr>
            <w:rFonts w:ascii="Book Antiqua" w:hAnsi="Book Antiqua"/>
            <w:rPrChange w:id="863" w:author="Maria Solana Gonzalez" w:date="2017-05-28T18:02:00Z">
              <w:rPr/>
            </w:rPrChange>
          </w:rPr>
          <w:lastRenderedPageBreak/>
          <w:t>intencionadamente o de manera inconsciente. Un claro ejemplo son aquellas aplicaciones o programas para editar imágenes, que consecuencia de su uso actualizan incorrectamente los metadatos o provocan la pérdida de los mismos.</w:t>
        </w:r>
      </w:ins>
    </w:p>
    <w:p w14:paraId="41BCB0A8" w14:textId="77777777" w:rsidR="0013191C" w:rsidRPr="0013191C" w:rsidRDefault="0013191C">
      <w:pPr>
        <w:jc w:val="both"/>
        <w:rPr>
          <w:ins w:id="864" w:author="Maria Solana Gonzalez" w:date="2017-05-28T18:01:00Z"/>
          <w:rFonts w:ascii="Book Antiqua" w:hAnsi="Book Antiqua"/>
          <w:rPrChange w:id="865" w:author="Maria Solana Gonzalez" w:date="2017-05-28T18:02:00Z">
            <w:rPr>
              <w:ins w:id="866" w:author="Maria Solana Gonzalez" w:date="2017-05-28T18:01:00Z"/>
            </w:rPr>
          </w:rPrChange>
        </w:rPr>
        <w:pPrChange w:id="867" w:author="Maria Solana Gonzalez" w:date="2017-05-28T18:02:00Z">
          <w:pPr>
            <w:pStyle w:val="Prrafodelista"/>
            <w:numPr>
              <w:numId w:val="19"/>
            </w:numPr>
            <w:ind w:left="360" w:hanging="360"/>
            <w:jc w:val="both"/>
          </w:pPr>
        </w:pPrChange>
      </w:pPr>
    </w:p>
    <w:p w14:paraId="7ED20374" w14:textId="77777777" w:rsidR="0013191C" w:rsidRPr="0013191C" w:rsidRDefault="0013191C">
      <w:pPr>
        <w:jc w:val="both"/>
        <w:rPr>
          <w:ins w:id="868" w:author="Maria Solana Gonzalez" w:date="2017-05-28T18:01:00Z"/>
          <w:rFonts w:ascii="Book Antiqua" w:hAnsi="Book Antiqua"/>
          <w:rPrChange w:id="869" w:author="Maria Solana Gonzalez" w:date="2017-05-28T18:02:00Z">
            <w:rPr>
              <w:ins w:id="870" w:author="Maria Solana Gonzalez" w:date="2017-05-28T18:01:00Z"/>
            </w:rPr>
          </w:rPrChange>
        </w:rPr>
        <w:pPrChange w:id="871" w:author="Maria Solana Gonzalez" w:date="2017-05-28T18:02:00Z">
          <w:pPr>
            <w:pStyle w:val="Prrafodelista"/>
            <w:numPr>
              <w:numId w:val="19"/>
            </w:numPr>
            <w:ind w:left="360" w:hanging="360"/>
            <w:jc w:val="both"/>
          </w:pPr>
        </w:pPrChange>
      </w:pPr>
      <w:ins w:id="872" w:author="Maria Solana Gonzalez" w:date="2017-05-28T18:01:00Z">
        <w:r w:rsidRPr="0013191C">
          <w:rPr>
            <w:rFonts w:ascii="Book Antiqua" w:hAnsi="Book Antiqua"/>
            <w:rPrChange w:id="873" w:author="Maria Solana Gonzalez" w:date="2017-05-28T18:02:00Z">
              <w:rPr/>
            </w:rPrChange>
          </w:rPr>
          <w:t>A pesar de las debilidades de este tipo de técnicas, si existe el archivo de metadatos y de alguna manera se logra comprobar que no ha sufrido modificaciones externas, su uso es de gran utilidad para los analistas forenses, ya que del contenido de la imagen no se puede inferir toda la información contenida en los metadatos como es el caso de la información GPS, o la fecha y hora de la toma de la imagen, entre otras muchas cosas.</w:t>
        </w:r>
      </w:ins>
    </w:p>
    <w:p w14:paraId="59DB84F5" w14:textId="77777777" w:rsidR="0013191C" w:rsidRPr="0013191C" w:rsidRDefault="0013191C">
      <w:pPr>
        <w:jc w:val="both"/>
        <w:rPr>
          <w:ins w:id="874" w:author="Maria Solana Gonzalez" w:date="2017-05-28T18:01:00Z"/>
          <w:rFonts w:ascii="Book Antiqua" w:hAnsi="Book Antiqua"/>
          <w:rPrChange w:id="875" w:author="Maria Solana Gonzalez" w:date="2017-05-28T18:02:00Z">
            <w:rPr>
              <w:ins w:id="876" w:author="Maria Solana Gonzalez" w:date="2017-05-28T18:01:00Z"/>
            </w:rPr>
          </w:rPrChange>
        </w:rPr>
        <w:pPrChange w:id="877" w:author="Maria Solana Gonzalez" w:date="2017-05-28T18:02:00Z">
          <w:pPr>
            <w:pStyle w:val="Prrafodelista"/>
            <w:numPr>
              <w:numId w:val="19"/>
            </w:numPr>
            <w:ind w:left="360" w:hanging="360"/>
            <w:jc w:val="both"/>
          </w:pPr>
        </w:pPrChange>
      </w:pPr>
    </w:p>
    <w:p w14:paraId="4F3058F0" w14:textId="558882BE" w:rsidR="00A33B5E" w:rsidRDefault="0013191C">
      <w:pPr>
        <w:jc w:val="both"/>
        <w:rPr>
          <w:ins w:id="878" w:author="Maria Solana Gonzalez" w:date="2017-05-28T18:02:00Z"/>
          <w:rFonts w:ascii="Book Antiqua" w:hAnsi="Book Antiqua"/>
        </w:rPr>
        <w:pPrChange w:id="879" w:author="Maria Solana Gonzalez" w:date="2017-05-28T18:02:00Z">
          <w:pPr>
            <w:pStyle w:val="Prrafodelista"/>
            <w:numPr>
              <w:numId w:val="19"/>
            </w:numPr>
            <w:ind w:left="360" w:hanging="360"/>
          </w:pPr>
        </w:pPrChange>
      </w:pPr>
      <w:ins w:id="880" w:author="Maria Solana Gonzalez" w:date="2017-05-28T18:01:00Z">
        <w:r w:rsidRPr="0013191C">
          <w:rPr>
            <w:rFonts w:ascii="Book Antiqua" w:hAnsi="Book Antiqua"/>
            <w:rPrChange w:id="881" w:author="Maria Solana Gonzalez" w:date="2017-05-28T18:02:00Z">
              <w:rPr/>
            </w:rPrChange>
          </w:rPr>
          <w:t>Un ejemplo de utilidad de los metadatos se presenta en [M4] donde se propone un método para fusionar la información de un clasificador del contenido de la imagen con las evidencias de los metadatos. Para realizar las pruebas se parte de tres problemas: detección de las puestas de sol, clasificación de interiores y exteriores y por último escenas de la naturaleza y objetos creados por el hombre. El análisis de las estadísticas de los metadatos de cada una de esas clases, revela que algunas etiquetas como el tiempo de exposición, el flash y la distancia de los objetos son las más representativas para cada problema. Resultado de este experimento se puede concluir la utilidad de los metadatos para la mejora del proceso de clasificación de escenarios de imágenes.</w:t>
        </w:r>
      </w:ins>
    </w:p>
    <w:p w14:paraId="49D51091" w14:textId="77777777" w:rsidR="006E2BD0" w:rsidRPr="0013191C" w:rsidRDefault="006E2BD0">
      <w:pPr>
        <w:jc w:val="both"/>
        <w:rPr>
          <w:rFonts w:ascii="Book Antiqua" w:hAnsi="Book Antiqua"/>
          <w:rPrChange w:id="882" w:author="Maria Solana Gonzalez" w:date="2017-05-28T18:02:00Z">
            <w:rPr/>
          </w:rPrChange>
        </w:rPr>
        <w:pPrChange w:id="883" w:author="Maria Solana Gonzalez" w:date="2017-05-28T18:02:00Z">
          <w:pPr>
            <w:pStyle w:val="Prrafodelista"/>
            <w:numPr>
              <w:numId w:val="19"/>
            </w:numPr>
            <w:ind w:left="360" w:hanging="360"/>
          </w:pPr>
        </w:pPrChange>
      </w:pPr>
    </w:p>
    <w:p w14:paraId="0CD0C270" w14:textId="594CF6E9" w:rsidR="00A33B5E" w:rsidRPr="00A33B5E" w:rsidDel="0013191C" w:rsidRDefault="00A33B5E" w:rsidP="00A33B5E">
      <w:pPr>
        <w:widowControl w:val="0"/>
        <w:autoSpaceDE w:val="0"/>
        <w:autoSpaceDN w:val="0"/>
        <w:adjustRightInd w:val="0"/>
        <w:spacing w:after="240" w:line="340" w:lineRule="atLeast"/>
        <w:rPr>
          <w:del w:id="884" w:author="Maria Solana Gonzalez" w:date="2017-05-28T17:59:00Z"/>
          <w:rFonts w:ascii="Book Antiqua" w:hAnsi="Book Antiqua" w:cs="Times"/>
        </w:rPr>
      </w:pPr>
      <w:del w:id="885" w:author="Maria Solana Gonzalez" w:date="2017-05-28T17:59:00Z">
        <w:r w:rsidRPr="00A33B5E" w:rsidDel="0013191C">
          <w:rPr>
            <w:rFonts w:ascii="Book Antiqua" w:hAnsi="Book Antiqua" w:cs="Times"/>
          </w:rPr>
          <w:delTex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delText>
        </w:r>
        <w:bookmarkStart w:id="886" w:name="_Toc483862814"/>
        <w:bookmarkEnd w:id="886"/>
      </w:del>
    </w:p>
    <w:p w14:paraId="3FBFEE99" w14:textId="2934A563" w:rsidR="00A33B5E" w:rsidRPr="00A33B5E" w:rsidDel="0013191C" w:rsidRDefault="00A33B5E" w:rsidP="00A33B5E">
      <w:pPr>
        <w:widowControl w:val="0"/>
        <w:autoSpaceDE w:val="0"/>
        <w:autoSpaceDN w:val="0"/>
        <w:adjustRightInd w:val="0"/>
        <w:spacing w:after="240" w:line="340" w:lineRule="atLeast"/>
        <w:rPr>
          <w:del w:id="887" w:author="Maria Solana Gonzalez" w:date="2017-05-28T17:59:00Z"/>
          <w:rFonts w:ascii="Book Antiqua" w:hAnsi="Book Antiqua" w:cs="Times"/>
        </w:rPr>
      </w:pPr>
      <w:del w:id="888" w:author="Maria Solana Gonzalez" w:date="2017-05-28T17:59:00Z">
        <w:r w:rsidRPr="00A33B5E" w:rsidDel="0013191C">
          <w:rPr>
            <w:rFonts w:ascii="Book Antiqua" w:hAnsi="Book Antiqua" w:cs="Times"/>
          </w:rPr>
          <w:delTex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delText>
        </w:r>
        <w:bookmarkStart w:id="889" w:name="_Toc483862815"/>
        <w:bookmarkEnd w:id="889"/>
      </w:del>
    </w:p>
    <w:p w14:paraId="413127FE" w14:textId="53B54C38" w:rsidR="00A33B5E" w:rsidRPr="00A33B5E" w:rsidDel="0013191C" w:rsidRDefault="00A33B5E" w:rsidP="00A33B5E">
      <w:pPr>
        <w:widowControl w:val="0"/>
        <w:autoSpaceDE w:val="0"/>
        <w:autoSpaceDN w:val="0"/>
        <w:adjustRightInd w:val="0"/>
        <w:spacing w:after="240" w:line="340" w:lineRule="atLeast"/>
        <w:rPr>
          <w:del w:id="890" w:author="Maria Solana Gonzalez" w:date="2017-05-28T17:59:00Z"/>
          <w:rFonts w:ascii="Book Antiqua" w:hAnsi="Book Antiqua" w:cs="Times"/>
        </w:rPr>
      </w:pPr>
      <w:del w:id="891" w:author="Maria Solana Gonzalez" w:date="2017-05-28T17:59:00Z">
        <w:r w:rsidRPr="00A33B5E" w:rsidDel="0013191C">
          <w:rPr>
            <w:rFonts w:ascii="Book Antiqua" w:hAnsi="Book Antiqua" w:cs="Book Antiqua"/>
          </w:rPr>
          <w:delText>Son las técnicas más sencillas, ya que dependen en parte de los metadatos que el fabricante quiera incluir al generar la imagen, por lo que debe apoyarse en otras técnicas.</w:delText>
        </w:r>
        <w:bookmarkStart w:id="892" w:name="_Toc483862816"/>
        <w:bookmarkEnd w:id="892"/>
      </w:del>
    </w:p>
    <w:p w14:paraId="15D80EE5" w14:textId="602C0678" w:rsidR="00A33B5E" w:rsidRPr="00A33B5E" w:rsidDel="0013191C" w:rsidRDefault="00A33B5E" w:rsidP="00A33B5E">
      <w:pPr>
        <w:widowControl w:val="0"/>
        <w:autoSpaceDE w:val="0"/>
        <w:autoSpaceDN w:val="0"/>
        <w:adjustRightInd w:val="0"/>
        <w:spacing w:after="240" w:line="400" w:lineRule="atLeast"/>
        <w:rPr>
          <w:del w:id="893" w:author="Maria Solana Gonzalez" w:date="2017-05-28T17:59:00Z"/>
          <w:rFonts w:ascii="Book Antiqua" w:hAnsi="Book Antiqua" w:cs="Book Antiqua"/>
        </w:rPr>
      </w:pPr>
      <w:del w:id="894" w:author="Maria Solana Gonzalez" w:date="2017-05-28T17:59:00Z">
        <w:r w:rsidRPr="00A33B5E" w:rsidDel="0013191C">
          <w:rPr>
            <w:rFonts w:ascii="Book Antiqua" w:hAnsi="Book Antiqua" w:cs="Book Antiqua"/>
          </w:rPr>
          <w:delText xml:space="preserve">La extracción se puede realizar con un análisis binario manual o usando aplicaciones que analizan la imagen y obtienen todos los metadatos que posee de forma automática. </w:delText>
        </w:r>
        <w:bookmarkStart w:id="895" w:name="_Toc483862817"/>
        <w:bookmarkEnd w:id="895"/>
      </w:del>
    </w:p>
    <w:p w14:paraId="1CC035F2" w14:textId="77777777"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896" w:name="_Toc477877518"/>
      <w:bookmarkStart w:id="897" w:name="_Toc483862818"/>
      <w:r w:rsidRPr="00A33B5E">
        <w:rPr>
          <w:szCs w:val="24"/>
        </w:rPr>
        <w:t>Técnicas basadas en la Aberración de las lentes</w:t>
      </w:r>
      <w:bookmarkEnd w:id="896"/>
      <w:bookmarkEnd w:id="897"/>
    </w:p>
    <w:p w14:paraId="14E234B9" w14:textId="77777777" w:rsidR="00A33B5E" w:rsidRDefault="00A33B5E" w:rsidP="00A33B5E">
      <w:pPr>
        <w:rPr>
          <w:ins w:id="898" w:author="Maria Solana Gonzalez" w:date="2017-05-28T18:02:00Z"/>
          <w:rFonts w:ascii="Book Antiqua" w:hAnsi="Book Antiqua"/>
        </w:rPr>
      </w:pPr>
    </w:p>
    <w:p w14:paraId="06D1ECB0" w14:textId="77777777" w:rsidR="006E2BD0" w:rsidRDefault="006E2BD0" w:rsidP="006E2BD0">
      <w:pPr>
        <w:jc w:val="both"/>
        <w:rPr>
          <w:ins w:id="899" w:author="Maria Solana Gonzalez" w:date="2017-05-28T18:03:00Z"/>
          <w:rFonts w:ascii="Book Antiqua" w:hAnsi="Book Antiqua"/>
        </w:rPr>
      </w:pPr>
      <w:ins w:id="900" w:author="Maria Solana Gonzalez" w:date="2017-05-28T18:03:00Z">
        <w:r w:rsidRPr="00DD6635">
          <w:rPr>
            <w:rFonts w:ascii="Book Antiqua" w:hAnsi="Book Antiqua"/>
          </w:rPr>
          <w:t>Existen diferentes tipos de aberraciones: esférica, coma, astigmatismo, curvatura de campos, distorsi</w:t>
        </w:r>
        <w:r w:rsidRPr="00E40DF9">
          <w:rPr>
            <w:rFonts w:ascii="Book Antiqua" w:hAnsi="Book Antiqua"/>
          </w:rPr>
          <w:t>ón radial y distorsión crom</w:t>
        </w:r>
        <w:r w:rsidRPr="005B2497">
          <w:rPr>
            <w:rFonts w:ascii="Book Antiqua" w:hAnsi="Book Antiqua"/>
          </w:rPr>
          <w:t>á</w:t>
        </w:r>
        <w:r w:rsidRPr="00020766">
          <w:rPr>
            <w:rFonts w:ascii="Book Antiqua" w:hAnsi="Book Antiqua"/>
          </w:rPr>
          <w:t>tica. De las mencionadas se propone la distorsi</w:t>
        </w:r>
        <w:r w:rsidRPr="00A56CA4">
          <w:rPr>
            <w:rFonts w:ascii="Book Antiqua" w:hAnsi="Book Antiqua"/>
          </w:rPr>
          <w:t>ón radial de la lente como la técnica más vá</w:t>
        </w:r>
        <w:r w:rsidRPr="00186923">
          <w:rPr>
            <w:rFonts w:ascii="Book Antiqua" w:hAnsi="Book Antiqua"/>
          </w:rPr>
          <w:t>lida para la identificación de la fuente de la cámara, ya que es la que más consecuencias tiene sobre una imagen, especialmente en cámaras que usan lentes baratas de gran angular. A día de hoy muchas cámaras digitales emplean este tipo de lentes por temas de presupuesto.</w:t>
        </w:r>
      </w:ins>
    </w:p>
    <w:p w14:paraId="3E71E0DF" w14:textId="77777777" w:rsidR="006E2BD0" w:rsidRDefault="006E2BD0" w:rsidP="00344E0F">
      <w:pPr>
        <w:jc w:val="both"/>
        <w:rPr>
          <w:ins w:id="901" w:author="Maria Solana Gonzalez" w:date="2017-05-28T18:03:00Z"/>
          <w:rFonts w:ascii="Book Antiqua" w:hAnsi="Book Antiqua"/>
        </w:rPr>
      </w:pPr>
    </w:p>
    <w:p w14:paraId="31CCA90C" w14:textId="77777777" w:rsidR="006E2BD0" w:rsidRDefault="006E2BD0" w:rsidP="00141BAC">
      <w:pPr>
        <w:jc w:val="both"/>
        <w:rPr>
          <w:ins w:id="902" w:author="Maria Solana Gonzalez" w:date="2017-05-28T18:03:00Z"/>
          <w:rFonts w:ascii="Book Antiqua" w:hAnsi="Book Antiqua"/>
        </w:rPr>
      </w:pPr>
      <w:ins w:id="903" w:author="Maria Solana Gonzalez" w:date="2017-05-28T18:03:00Z">
        <w:r w:rsidRPr="00186923">
          <w:rPr>
            <w:rFonts w:ascii="Book Antiqua" w:hAnsi="Book Antiqua"/>
            <w:noProof/>
            <w:lang w:val="es-ES_tradnl" w:eastAsia="es-ES_tradnl"/>
            <w:rPrChange w:id="904" w:author="Unknown">
              <w:rPr>
                <w:noProof/>
                <w:lang w:val="es-ES_tradnl" w:eastAsia="es-ES_tradnl"/>
              </w:rPr>
            </w:rPrChange>
          </w:rPr>
          <w:drawing>
            <wp:inline distT="0" distB="0" distL="0" distR="0" wp14:anchorId="5B2E5837" wp14:editId="1BFB0FE6">
              <wp:extent cx="5400675" cy="20891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10p36.jpg"/>
                      <pic:cNvPicPr/>
                    </pic:nvPicPr>
                    <pic:blipFill>
                      <a:blip r:embed="rId38">
                        <a:extLst>
                          <a:ext uri="{28A0092B-C50C-407E-A947-70E740481C1C}">
                            <a14:useLocalDpi xmlns:a14="http://schemas.microsoft.com/office/drawing/2010/main" val="0"/>
                          </a:ext>
                        </a:extLst>
                      </a:blip>
                      <a:stretch>
                        <a:fillRect/>
                      </a:stretch>
                    </pic:blipFill>
                    <pic:spPr>
                      <a:xfrm>
                        <a:off x="0" y="0"/>
                        <a:ext cx="5400675" cy="2089150"/>
                      </a:xfrm>
                      <a:prstGeom prst="rect">
                        <a:avLst/>
                      </a:prstGeom>
                    </pic:spPr>
                  </pic:pic>
                </a:graphicData>
              </a:graphic>
            </wp:inline>
          </w:drawing>
        </w:r>
      </w:ins>
    </w:p>
    <w:p w14:paraId="137E09A1" w14:textId="77777777" w:rsidR="006E2BD0" w:rsidRDefault="006E2BD0">
      <w:pPr>
        <w:jc w:val="both"/>
        <w:rPr>
          <w:ins w:id="905" w:author="Maria Solana Gonzalez" w:date="2017-05-28T18:03:00Z"/>
          <w:rFonts w:ascii="Book Antiqua" w:hAnsi="Book Antiqua"/>
        </w:rPr>
      </w:pPr>
    </w:p>
    <w:p w14:paraId="654417EA" w14:textId="77777777" w:rsidR="006E2BD0" w:rsidRDefault="006E2BD0">
      <w:pPr>
        <w:jc w:val="both"/>
        <w:rPr>
          <w:ins w:id="906" w:author="Maria Solana Gonzalez" w:date="2017-05-28T18:03:00Z"/>
          <w:rFonts w:ascii="Book Antiqua" w:hAnsi="Book Antiqua"/>
        </w:rPr>
      </w:pPr>
      <w:ins w:id="907" w:author="Maria Solana Gonzalez" w:date="2017-05-28T18:03:00Z">
        <w:r>
          <w:rPr>
            <w:rFonts w:ascii="Book Antiqua" w:hAnsi="Book Antiqua"/>
          </w:rPr>
          <w:lastRenderedPageBreak/>
          <w:t>En [M5] se propone la distorsión radial de la lente como la mejor técnica para la identificación de la fuente. La distorsión radial produce que las líneas rectas aparezcan como curvas en la imagen. Los autores llegan a la conclusión de que los fabricantes utilizan diferentes diseños en las lentes para compensar ese defecto, lo que implica que cada modelo tiene un único patrón de distorsión radial que ayudará a identificarla de forma única.</w:t>
        </w:r>
      </w:ins>
    </w:p>
    <w:p w14:paraId="00564F38" w14:textId="77777777" w:rsidR="006E2BD0" w:rsidRDefault="006E2BD0">
      <w:pPr>
        <w:jc w:val="both"/>
        <w:rPr>
          <w:ins w:id="908" w:author="Maria Solana Gonzalez" w:date="2017-05-28T18:03:00Z"/>
          <w:rFonts w:ascii="Book Antiqua" w:hAnsi="Book Antiqua"/>
        </w:rPr>
      </w:pPr>
    </w:p>
    <w:p w14:paraId="0A29B757" w14:textId="77777777" w:rsidR="006E2BD0" w:rsidRDefault="006E2BD0">
      <w:pPr>
        <w:jc w:val="both"/>
        <w:rPr>
          <w:ins w:id="909" w:author="Maria Solana Gonzalez" w:date="2017-05-28T18:03:00Z"/>
          <w:rFonts w:ascii="Book Antiqua" w:hAnsi="Book Antiqua"/>
        </w:rPr>
      </w:pPr>
      <w:ins w:id="910" w:author="Maria Solana Gonzalez" w:date="2017-05-28T18:03:00Z">
        <w:r>
          <w:rPr>
            <w:rFonts w:ascii="Book Antiqua" w:hAnsi="Book Antiqua"/>
          </w:rPr>
          <w:t>El grado de la distorsión radial en cada imagen se puede medir siguiendo un proceso que consta de tres fases: Detección de bordes, extracción de segmentos distorsionados y medición del error de la distorsión.</w:t>
        </w:r>
      </w:ins>
    </w:p>
    <w:p w14:paraId="7D6B4D95" w14:textId="77777777" w:rsidR="006E2BD0" w:rsidRDefault="006E2BD0">
      <w:pPr>
        <w:jc w:val="both"/>
        <w:rPr>
          <w:ins w:id="911" w:author="Maria Solana Gonzalez" w:date="2017-05-28T18:03:00Z"/>
          <w:rFonts w:ascii="Book Antiqua" w:hAnsi="Book Antiqua"/>
        </w:rPr>
      </w:pPr>
    </w:p>
    <w:p w14:paraId="0DE955D5" w14:textId="10B4125B" w:rsidR="006E2BD0" w:rsidRPr="00A33B5E" w:rsidRDefault="006E2BD0">
      <w:pPr>
        <w:jc w:val="both"/>
        <w:rPr>
          <w:rFonts w:ascii="Book Antiqua" w:hAnsi="Book Antiqua"/>
        </w:rPr>
        <w:pPrChange w:id="912" w:author="Maria Solana Gonzalez" w:date="2017-05-28T18:03:00Z">
          <w:pPr/>
        </w:pPrChange>
      </w:pPr>
      <w:ins w:id="913" w:author="Maria Solana Gonzalez" w:date="2017-05-28T18:03:00Z">
        <w:r>
          <w:rPr>
            <w:rFonts w:ascii="Book Antiqua" w:hAnsi="Book Antiqua"/>
          </w:rPr>
          <w:t>En [M6] se propone la aberración cromática lateral como técnica para la identificación de la fuente. Para ello los autores llevan a cabo diferentes experimentos empleando conjuntos de cámaras con imágenes: modificadas o con recortes aleatorios en regiones de la imagen y no modificadas. En e</w:t>
        </w:r>
        <w:r w:rsidR="0014074E">
          <w:rPr>
            <w:rFonts w:ascii="Book Antiqua" w:hAnsi="Book Antiqua"/>
          </w:rPr>
          <w:t>l experimento en el que se usan</w:t>
        </w:r>
        <w:r>
          <w:rPr>
            <w:rFonts w:ascii="Book Antiqua" w:hAnsi="Book Antiqua"/>
          </w:rPr>
          <w:t xml:space="preserve"> tres cámaras de diferentes marcas se obtiene una precisión del 86,67% en la identificación de la fuente. No obstante, se concluye que esta técnica no es adecuada para este tipo de identificación de distintos modelos de cámara de la misma marca.</w:t>
        </w:r>
      </w:ins>
    </w:p>
    <w:p w14:paraId="450D4C56" w14:textId="789C3F75" w:rsidR="00A33B5E" w:rsidRPr="00A33B5E" w:rsidDel="0013191C" w:rsidRDefault="00A33B5E" w:rsidP="00A33B5E">
      <w:pPr>
        <w:widowControl w:val="0"/>
        <w:autoSpaceDE w:val="0"/>
        <w:autoSpaceDN w:val="0"/>
        <w:adjustRightInd w:val="0"/>
        <w:spacing w:after="240" w:line="400" w:lineRule="atLeast"/>
        <w:rPr>
          <w:del w:id="914" w:author="Maria Solana Gonzalez" w:date="2017-05-28T17:59:00Z"/>
          <w:rFonts w:ascii="Book Antiqua" w:hAnsi="Book Antiqua" w:cs="Book Antiqua"/>
        </w:rPr>
      </w:pPr>
      <w:del w:id="915" w:author="Maria Solana Gonzalez" w:date="2017-05-28T17:59:00Z">
        <w:r w:rsidRPr="00A33B5E" w:rsidDel="0013191C">
          <w:rPr>
            <w:rFonts w:ascii="Book Antiqua" w:hAnsi="Book Antiqua" w:cs="Times"/>
          </w:rPr>
          <w:delText xml:space="preserve">Existen diferentes tipos de aberraciones: esférica, coma, astigmatismo, curvatura de campo, distorsión radial y distorsión cromática. </w:delText>
        </w:r>
        <w:r w:rsidRPr="00A33B5E" w:rsidDel="0013191C">
          <w:rPr>
            <w:rFonts w:ascii="Book Antiqua" w:hAnsi="Book Antiqua" w:cs="Book Antiqua"/>
          </w:rPr>
          <w:delText>Se propone la distorsión radial de la lente como la técnica más válida para la identificación de la fuente de la cámara. Esta produce que las líneas rectas aparezcan como curvas en la imagen. Ya que los fabricantes utilizan diferentes diseños en las lentes para compensar tal defecto, implica que cada modelo posee un único patrón de distorsión radial que ayudará a identificarla de forma única.</w:delText>
        </w:r>
      </w:del>
    </w:p>
    <w:p w14:paraId="2A3662C0"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03771B9F" w14:textId="0021CC29"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916" w:name="_Toc477877519"/>
      <w:bookmarkStart w:id="917" w:name="_Toc483862819"/>
      <w:r w:rsidRPr="00A33B5E">
        <w:rPr>
          <w:szCs w:val="24"/>
        </w:rPr>
        <w:t>Técnicas basadas en la Interpolación de la Matriz CFA</w:t>
      </w:r>
      <w:bookmarkEnd w:id="916"/>
      <w:bookmarkEnd w:id="917"/>
    </w:p>
    <w:p w14:paraId="0B6B5B43" w14:textId="77777777" w:rsidR="00A33B5E" w:rsidRDefault="00A33B5E" w:rsidP="00A33B5E">
      <w:pPr>
        <w:rPr>
          <w:ins w:id="918" w:author="Maria Solana Gonzalez" w:date="2017-05-28T18:03:00Z"/>
          <w:rFonts w:ascii="Book Antiqua" w:hAnsi="Book Antiqua"/>
        </w:rPr>
      </w:pPr>
    </w:p>
    <w:p w14:paraId="74E856B7" w14:textId="77777777" w:rsidR="00344E0F" w:rsidRDefault="00344E0F">
      <w:pPr>
        <w:widowControl w:val="0"/>
        <w:autoSpaceDE w:val="0"/>
        <w:autoSpaceDN w:val="0"/>
        <w:adjustRightInd w:val="0"/>
        <w:spacing w:after="240" w:line="340" w:lineRule="atLeast"/>
        <w:jc w:val="both"/>
        <w:rPr>
          <w:ins w:id="919" w:author="Maria Solana Gonzalez" w:date="2017-05-28T18:03:00Z"/>
          <w:rFonts w:ascii="Book Antiqua" w:hAnsi="Book Antiqua" w:cs="Times"/>
        </w:rPr>
        <w:pPrChange w:id="920" w:author="Maria Solana Gonzalez" w:date="2017-05-28T18:04:00Z">
          <w:pPr>
            <w:widowControl w:val="0"/>
            <w:autoSpaceDE w:val="0"/>
            <w:autoSpaceDN w:val="0"/>
            <w:adjustRightInd w:val="0"/>
            <w:spacing w:after="240" w:line="340" w:lineRule="atLeast"/>
          </w:pPr>
        </w:pPrChange>
      </w:pPr>
      <w:ins w:id="921" w:author="Maria Solana Gonzalez" w:date="2017-05-28T18:03:00Z">
        <w:r>
          <w:rPr>
            <w:rFonts w:ascii="Book Antiqua" w:hAnsi="Book Antiqua" w:cs="Times"/>
          </w:rPr>
          <w:t>Algunos autores consideran que la elección de la matriz de colores CFA y la especificación de los algoritmos de interpolación cromática generan algunas de las diferencias más marcadas entre los distintos modelos de cámaras.</w:t>
        </w:r>
      </w:ins>
    </w:p>
    <w:p w14:paraId="1053B387" w14:textId="77777777" w:rsidR="00344E0F" w:rsidRPr="00186923" w:rsidRDefault="00344E0F">
      <w:pPr>
        <w:widowControl w:val="0"/>
        <w:autoSpaceDE w:val="0"/>
        <w:autoSpaceDN w:val="0"/>
        <w:adjustRightInd w:val="0"/>
        <w:spacing w:after="240" w:line="340" w:lineRule="atLeast"/>
        <w:jc w:val="both"/>
        <w:rPr>
          <w:ins w:id="922" w:author="Maria Solana Gonzalez" w:date="2017-05-28T18:03:00Z"/>
          <w:rFonts w:ascii="Book Antiqua" w:hAnsi="Book Antiqua" w:cs="Times"/>
          <w:b/>
        </w:rPr>
        <w:pPrChange w:id="923" w:author="Maria Solana Gonzalez" w:date="2017-05-28T18:04:00Z">
          <w:pPr>
            <w:widowControl w:val="0"/>
            <w:autoSpaceDE w:val="0"/>
            <w:autoSpaceDN w:val="0"/>
            <w:adjustRightInd w:val="0"/>
            <w:spacing w:after="240" w:line="340" w:lineRule="atLeast"/>
          </w:pPr>
        </w:pPrChange>
      </w:pPr>
      <w:ins w:id="924" w:author="Maria Solana Gonzalez" w:date="2017-05-28T18:03:00Z">
        <w:r w:rsidRPr="00A33B5E">
          <w:rPr>
            <w:rFonts w:ascii="Book Antiqua" w:hAnsi="Book Antiqua" w:cs="Times"/>
          </w:rPr>
          <w:t xml:space="preserve">Dentro de este tipo de técnicas se engloban </w:t>
        </w:r>
        <w:r>
          <w:rPr>
            <w:rFonts w:ascii="Book Antiqua" w:hAnsi="Book Antiqua" w:cs="Times"/>
          </w:rPr>
          <w:t>varios</w:t>
        </w:r>
        <w:r w:rsidRPr="00A33B5E">
          <w:rPr>
            <w:rFonts w:ascii="Book Antiqua" w:hAnsi="Book Antiqua" w:cs="Times"/>
          </w:rPr>
          <w:t xml:space="preserve"> grupos: </w:t>
        </w:r>
      </w:ins>
    </w:p>
    <w:p w14:paraId="761AFE0F" w14:textId="590A2D52" w:rsidR="00344E0F" w:rsidRPr="00186923" w:rsidRDefault="00344E0F">
      <w:pPr>
        <w:pStyle w:val="Prrafodelista"/>
        <w:numPr>
          <w:ilvl w:val="0"/>
          <w:numId w:val="36"/>
        </w:numPr>
        <w:jc w:val="both"/>
        <w:rPr>
          <w:ins w:id="925" w:author="Maria Solana Gonzalez" w:date="2017-05-28T18:03:00Z"/>
          <w:rFonts w:ascii="Book Antiqua" w:hAnsi="Book Antiqua" w:cs="Times"/>
          <w:b/>
        </w:rPr>
        <w:pPrChange w:id="926" w:author="Maria Solana Gonzalez" w:date="2017-05-28T18:04:00Z">
          <w:pPr>
            <w:pStyle w:val="Prrafodelista"/>
            <w:numPr>
              <w:numId w:val="36"/>
            </w:numPr>
            <w:ind w:hanging="360"/>
          </w:pPr>
        </w:pPrChange>
      </w:pPr>
      <w:ins w:id="927" w:author="Maria Solana Gonzalez" w:date="2017-05-28T18:03:00Z">
        <w:r w:rsidRPr="00186923">
          <w:rPr>
            <w:rFonts w:ascii="Book Antiqua" w:hAnsi="Book Antiqua" w:cs="Times"/>
            <w:b/>
            <w:sz w:val="24"/>
            <w:szCs w:val="24"/>
            <w:u w:val="single"/>
          </w:rPr>
          <w:t>Huellas en la Interpolación del Color:</w:t>
        </w:r>
        <w:r>
          <w:rPr>
            <w:rFonts w:ascii="Book Antiqua" w:hAnsi="Book Antiqua" w:cs="Times"/>
            <w:sz w:val="24"/>
            <w:szCs w:val="24"/>
          </w:rPr>
          <w:t xml:space="preserve"> En [M7] se presenta un algoritmo para identificar y clasificar las operaciones de interpolación cromática. Consta de dos métodos para realizar el proceso de clasificación: en primer lugar</w:t>
        </w:r>
      </w:ins>
      <w:ins w:id="928" w:author="Maria Solana Gonzalez" w:date="2017-05-29T15:42:00Z">
        <w:r w:rsidR="00305C04">
          <w:rPr>
            <w:rFonts w:ascii="Book Antiqua" w:hAnsi="Book Antiqua" w:cs="Times"/>
            <w:sz w:val="24"/>
            <w:szCs w:val="24"/>
          </w:rPr>
          <w:t>,</w:t>
        </w:r>
      </w:ins>
      <w:ins w:id="929" w:author="Maria Solana Gonzalez" w:date="2017-05-28T18:03:00Z">
        <w:r>
          <w:rPr>
            <w:rFonts w:ascii="Book Antiqua" w:hAnsi="Book Antiqua" w:cs="Times"/>
            <w:sz w:val="24"/>
            <w:szCs w:val="24"/>
          </w:rPr>
          <w:t xml:space="preserve"> un método que usa un algoritmo Expectation-Maximization (EM) para el análisis de la correlación del valor de cada pixel con los valores de sus vecinos, y en segundo lugar un análisis de las diferencias entre píxeles (inter-pixel). Los experimentos fueron llevados a cabo en dos fases, las cuales en la primera se </w:t>
        </w:r>
        <w:r w:rsidR="00305C04">
          <w:rPr>
            <w:rFonts w:ascii="Book Antiqua" w:hAnsi="Book Antiqua" w:cs="Times"/>
            <w:sz w:val="24"/>
            <w:szCs w:val="24"/>
          </w:rPr>
          <w:t>tenía como objeti</w:t>
        </w:r>
        <w:r>
          <w:rPr>
            <w:rFonts w:ascii="Book Antiqua" w:hAnsi="Book Antiqua" w:cs="Times"/>
            <w:sz w:val="24"/>
            <w:szCs w:val="24"/>
          </w:rPr>
          <w:t xml:space="preserve">vo evaluar la precisión del método de identificación de marca y modelo y en la segunda se evalúa la precisión del método de identificación individual de la cámara cuando son de la misma marca y modelo. Los resultados que se obtuvieron en la identificación de la fuente de una imagen entre cuatro y cinco modelos distintos tuvieron una precisión del 88% y 84,8% respectivamente. Como apunte adicional, los experimentos se llevaron a </w:t>
        </w:r>
        <w:r>
          <w:rPr>
            <w:rFonts w:ascii="Book Antiqua" w:hAnsi="Book Antiqua" w:cs="Times"/>
            <w:sz w:val="24"/>
            <w:szCs w:val="24"/>
          </w:rPr>
          <w:lastRenderedPageBreak/>
          <w:t>cabo empleando imágenes con ajustes automáticos y con el más alto nivel de calidad de compresión.</w:t>
        </w:r>
      </w:ins>
    </w:p>
    <w:p w14:paraId="04917240" w14:textId="77777777" w:rsidR="00344E0F" w:rsidRPr="00186923" w:rsidRDefault="00344E0F">
      <w:pPr>
        <w:jc w:val="both"/>
        <w:rPr>
          <w:ins w:id="930" w:author="Maria Solana Gonzalez" w:date="2017-05-28T18:03:00Z"/>
          <w:rFonts w:ascii="Book Antiqua" w:hAnsi="Book Antiqua" w:cs="Times"/>
          <w:b/>
        </w:rPr>
        <w:pPrChange w:id="931" w:author="Maria Solana Gonzalez" w:date="2017-05-28T18:04:00Z">
          <w:pPr/>
        </w:pPrChange>
      </w:pPr>
    </w:p>
    <w:p w14:paraId="5AD8AAD5" w14:textId="77777777" w:rsidR="00344E0F" w:rsidRPr="00186923" w:rsidRDefault="00344E0F">
      <w:pPr>
        <w:pStyle w:val="Prrafodelista"/>
        <w:numPr>
          <w:ilvl w:val="0"/>
          <w:numId w:val="36"/>
        </w:numPr>
        <w:jc w:val="both"/>
        <w:rPr>
          <w:ins w:id="932" w:author="Maria Solana Gonzalez" w:date="2017-05-28T18:03:00Z"/>
          <w:rFonts w:ascii="Book Antiqua" w:hAnsi="Book Antiqua" w:cs="Times"/>
          <w:b/>
        </w:rPr>
        <w:pPrChange w:id="933" w:author="Maria Solana Gonzalez" w:date="2017-05-28T18:04:00Z">
          <w:pPr>
            <w:pStyle w:val="Prrafodelista"/>
            <w:numPr>
              <w:numId w:val="36"/>
            </w:numPr>
            <w:ind w:hanging="360"/>
          </w:pPr>
        </w:pPrChange>
      </w:pPr>
      <w:ins w:id="934" w:author="Maria Solana Gonzalez" w:date="2017-05-28T18:03:00Z">
        <w:r>
          <w:rPr>
            <w:rFonts w:ascii="Book Antiqua" w:hAnsi="Book Antiqua" w:cs="Times"/>
            <w:b/>
            <w:sz w:val="24"/>
            <w:szCs w:val="24"/>
            <w:u w:val="single"/>
          </w:rPr>
          <w:t xml:space="preserve">Modelo de Correlación Cuadrática de Píxeles: </w:t>
        </w:r>
        <w:r>
          <w:rPr>
            <w:rFonts w:ascii="Book Antiqua" w:hAnsi="Book Antiqua" w:cs="Times"/>
            <w:sz w:val="24"/>
            <w:szCs w:val="24"/>
          </w:rPr>
          <w:t>En [M8] se usan las correlaciones entre píxeles en el proceso de identificación de la fuente. Se define un modelo de correlación cuadrática de los píxeles para obtener una matriz de coeficientes para cada una de las bandas de color. El método fue probado para cuatro cámaras con imágenes de dibujos animados y la tasa de acierto estaba en un rango entre 95% y 100% en función del número de cámaras empleadas. También se llevaron a cabo pruebas para imágenes modificadas (incluyendo compresión) con resultados con un 80% de éxito en compresiones JPEG del 80%. Puesto que las cámaras del mismo fabricante usan el mismo algoritmo de interpolación cromática, esta técnica no es eficiente entre distintos modelos del mismo fabricante. Asimismo, tal y como prueban los experimentos, no se obtienen buenos resultados cuando las imágenes han sido modificadas o tienen un alto nivel de compresión.</w:t>
        </w:r>
      </w:ins>
    </w:p>
    <w:p w14:paraId="451EA650" w14:textId="77777777" w:rsidR="00344E0F" w:rsidRPr="00186923" w:rsidRDefault="00344E0F">
      <w:pPr>
        <w:jc w:val="both"/>
        <w:rPr>
          <w:ins w:id="935" w:author="Maria Solana Gonzalez" w:date="2017-05-28T18:03:00Z"/>
          <w:rFonts w:ascii="Book Antiqua" w:hAnsi="Book Antiqua" w:cs="Times"/>
          <w:b/>
          <w:u w:val="single"/>
        </w:rPr>
        <w:pPrChange w:id="936" w:author="Maria Solana Gonzalez" w:date="2017-05-28T18:04:00Z">
          <w:pPr/>
        </w:pPrChange>
      </w:pPr>
    </w:p>
    <w:p w14:paraId="43DF2B58" w14:textId="77777777" w:rsidR="00344E0F" w:rsidRPr="00186923" w:rsidRDefault="00344E0F" w:rsidP="00344E0F">
      <w:pPr>
        <w:pStyle w:val="Prrafodelista"/>
        <w:numPr>
          <w:ilvl w:val="0"/>
          <w:numId w:val="36"/>
        </w:numPr>
        <w:jc w:val="both"/>
        <w:rPr>
          <w:ins w:id="937" w:author="Maria Solana Gonzalez" w:date="2017-05-28T18:03:00Z"/>
          <w:rFonts w:ascii="Book Antiqua" w:hAnsi="Book Antiqua" w:cs="Times"/>
          <w:b/>
        </w:rPr>
      </w:pPr>
      <w:ins w:id="938" w:author="Maria Solana Gonzalez" w:date="2017-05-28T18:03:00Z">
        <w:r>
          <w:rPr>
            <w:rFonts w:ascii="Book Antiqua" w:hAnsi="Book Antiqua" w:cs="Times"/>
            <w:b/>
            <w:sz w:val="24"/>
            <w:szCs w:val="24"/>
            <w:u w:val="single"/>
          </w:rPr>
          <w:t xml:space="preserve">Medidas de Similitud Binarias: </w:t>
        </w:r>
        <w:r>
          <w:rPr>
            <w:rFonts w:ascii="Book Antiqua" w:hAnsi="Book Antiqua" w:cs="Times"/>
            <w:sz w:val="24"/>
            <w:szCs w:val="24"/>
          </w:rPr>
          <w:t>En [M9] se usan un conjunto de medidas de similitud binarias como métricas para la estimación de la semejanza entre los planos de bits de una imagen. El punto de partida fundamental de este trabajo en concreto, es que el algoritmo de interpolación CFA de cada fabricante deja correlaciones a lo largo de los planos de bits de una imagen y pueden ser representados por este conjunto de medidas. Para este estudio se utilizaron 180 medidas de similitud binarias que se obtienen para la clasificación de las imágenes. Las pruebas realizadas para clasificar tres grupos de cámaras obtuvieron un porcentaje de acierto entre 81% y 98%, mientras que para un grupo de nueve cámaras desciende la precisión a un 62% aproximadamente, recolectando 200 imágenes de cada cámara. Las fotografías facilitadas para las pruebas fueron tomadas con la siguiente configuración: resolución de 640x480 píxeles, a la luz del día y modo enfoque automático. Claramente se puede apreciar que los resultados del método dependen del número de cámaras utilizadas en los experimentos.</w:t>
        </w:r>
      </w:ins>
    </w:p>
    <w:p w14:paraId="638EB877" w14:textId="77777777" w:rsidR="00344E0F" w:rsidRPr="00186923" w:rsidRDefault="00344E0F" w:rsidP="00141BAC">
      <w:pPr>
        <w:jc w:val="both"/>
        <w:rPr>
          <w:ins w:id="939" w:author="Maria Solana Gonzalez" w:date="2017-05-28T18:03:00Z"/>
          <w:rFonts w:ascii="Book Antiqua" w:hAnsi="Book Antiqua" w:cs="Times"/>
          <w:b/>
          <w:u w:val="single"/>
        </w:rPr>
      </w:pPr>
    </w:p>
    <w:p w14:paraId="7547A3D7" w14:textId="77777777" w:rsidR="00344E0F" w:rsidRPr="00186923" w:rsidRDefault="00344E0F">
      <w:pPr>
        <w:pStyle w:val="Prrafodelista"/>
        <w:numPr>
          <w:ilvl w:val="0"/>
          <w:numId w:val="36"/>
        </w:numPr>
        <w:jc w:val="both"/>
        <w:rPr>
          <w:ins w:id="940" w:author="Maria Solana Gonzalez" w:date="2017-05-28T18:03:00Z"/>
          <w:rFonts w:ascii="Book Antiqua" w:hAnsi="Book Antiqua" w:cs="Times"/>
          <w:b/>
        </w:rPr>
      </w:pPr>
      <w:ins w:id="941" w:author="Maria Solana Gonzalez" w:date="2017-05-28T18:03:00Z">
        <w:r>
          <w:rPr>
            <w:rFonts w:ascii="Book Antiqua" w:hAnsi="Book Antiqua" w:cs="Times"/>
            <w:b/>
            <w:sz w:val="24"/>
            <w:szCs w:val="24"/>
            <w:u w:val="single"/>
          </w:rPr>
          <w:t xml:space="preserve">Información del proceso de interpolación: </w:t>
        </w:r>
        <w:r>
          <w:rPr>
            <w:rFonts w:ascii="Book Antiqua" w:hAnsi="Book Antiqua" w:cs="Times"/>
            <w:sz w:val="24"/>
            <w:szCs w:val="24"/>
          </w:rPr>
          <w:t xml:space="preserve">En [M10] se presenta una técnica para la identificación de la fuente basada en la información del proceso de interpolación de la matriz CFA y una comparativa con otras técnicas. Concretamente esta, presenta tres grupos nuevos de características de demosaicing: weights, Error Cumulants (EC) y </w:t>
        </w:r>
        <w:r>
          <w:rPr>
            <w:rFonts w:ascii="Book Antiqua" w:hAnsi="Book Antiqua" w:cs="Times"/>
            <w:sz w:val="24"/>
            <w:szCs w:val="24"/>
          </w:rPr>
          <w:lastRenderedPageBreak/>
          <w:t>Normalized Group Sizes (NGS). Dado que el número de características es muy elevado se realiza un proceso (Eigenfeaure Regularization (ERE)) para disminuirlas. Se realizaron varios experimentos empleando clasificadores First Nearest Neighbor (1NN) y Probabilistic Support Vector Machine (PSVM). Los resultados usando 15 cámaras de 4 fabricantes distintos y 11 modelos diferentes (se incluyen cámaras de la misma marca y mismo modelo), con una reducción a 20 características y un clasificador PSVM, consiguieron un acierto del 99,4% aproximadamente para la marca y un 94,8% para el modelo.</w:t>
        </w:r>
      </w:ins>
    </w:p>
    <w:p w14:paraId="58655D8C" w14:textId="77777777" w:rsidR="00344E0F" w:rsidRPr="00186923" w:rsidRDefault="00344E0F">
      <w:pPr>
        <w:jc w:val="both"/>
        <w:rPr>
          <w:ins w:id="942" w:author="Maria Solana Gonzalez" w:date="2017-05-28T18:03:00Z"/>
          <w:rFonts w:ascii="Book Antiqua" w:hAnsi="Book Antiqua" w:cs="Times"/>
          <w:b/>
          <w:u w:val="single"/>
        </w:rPr>
      </w:pPr>
    </w:p>
    <w:p w14:paraId="668A80FD" w14:textId="2C6D5ED2" w:rsidR="00344E0F" w:rsidRPr="00E75C38" w:rsidRDefault="00344E0F">
      <w:pPr>
        <w:pStyle w:val="Prrafodelista"/>
        <w:numPr>
          <w:ilvl w:val="0"/>
          <w:numId w:val="36"/>
        </w:numPr>
        <w:jc w:val="both"/>
        <w:rPr>
          <w:rFonts w:ascii="Book Antiqua" w:hAnsi="Book Antiqua"/>
          <w:rPrChange w:id="943" w:author="Maria Solana Gonzalez" w:date="2017-05-29T15:47:00Z">
            <w:rPr/>
          </w:rPrChange>
        </w:rPr>
        <w:pPrChange w:id="944" w:author="Maria Solana Gonzalez" w:date="2017-05-29T15:47:00Z">
          <w:pPr/>
        </w:pPrChange>
      </w:pPr>
      <w:ins w:id="945" w:author="Maria Solana Gonzalez" w:date="2017-05-28T18:03:00Z">
        <w:r w:rsidRPr="00E75C38">
          <w:rPr>
            <w:rFonts w:ascii="Book Antiqua" w:hAnsi="Book Antiqua" w:cs="Times"/>
            <w:b/>
            <w:u w:val="single"/>
          </w:rPr>
          <w:t xml:space="preserve">Correlación inter-channel: </w:t>
        </w:r>
        <w:r w:rsidRPr="00E75C38">
          <w:rPr>
            <w:rFonts w:ascii="Book Antiqua" w:hAnsi="Book Antiqua" w:cs="Times"/>
            <w:rPrChange w:id="946" w:author="Maria Solana Gonzalez" w:date="2017-05-29T15:47:00Z">
              <w:rPr/>
            </w:rPrChange>
          </w:rPr>
          <w:t>En [M11] se proponen cuatro algoritmos que utilizan aspectos basados en la correlación inter-channel. Estos algoritmos calculan mapas de varianza (v-maps) y los clasifican usando 1NN como en el apartado anterior. En los experimentos para la identificación de la fuente se usan cuatro cámaras de tres fabricantes diferentes y 50 imágenes de cada una (25 para entrenar y 25 para testear). Los resultados muestran un éxito del 94,5% y los autores llegan a la conclusión de que la correlación inter-channel ofrece un enfoque que se complementa con otros trabajos anteriores que tratan correlaciones entre los píxeles introducidas por el proceso de demosaicing.</w:t>
        </w:r>
      </w:ins>
    </w:p>
    <w:p w14:paraId="3098CB2B" w14:textId="127D44E3" w:rsidR="00A33B5E" w:rsidRPr="00A33B5E" w:rsidDel="0013191C" w:rsidRDefault="00A33B5E" w:rsidP="00A33B5E">
      <w:pPr>
        <w:widowControl w:val="0"/>
        <w:autoSpaceDE w:val="0"/>
        <w:autoSpaceDN w:val="0"/>
        <w:adjustRightInd w:val="0"/>
        <w:spacing w:after="240" w:line="340" w:lineRule="atLeast"/>
        <w:rPr>
          <w:del w:id="947" w:author="Maria Solana Gonzalez" w:date="2017-05-28T17:59:00Z"/>
          <w:rFonts w:ascii="Book Antiqua" w:hAnsi="Book Antiqua" w:cs="Times"/>
        </w:rPr>
      </w:pPr>
      <w:del w:id="948" w:author="Maria Solana Gonzalez" w:date="2017-05-28T17:59:00Z">
        <w:r w:rsidRPr="00A33B5E" w:rsidDel="0013191C">
          <w:rPr>
            <w:rFonts w:ascii="Book Antiqua" w:hAnsi="Book Antiqua" w:cs="Times"/>
          </w:rPr>
          <w:delText xml:space="preserve">Algunos autores consideran que la elección de la matriz de colores </w:delText>
        </w:r>
        <w:r w:rsidRPr="00A33B5E" w:rsidDel="0013191C">
          <w:rPr>
            <w:rFonts w:ascii="Book Antiqua" w:hAnsi="Book Antiqua" w:cs="Times"/>
            <w:color w:val="0000FF"/>
          </w:rPr>
          <w:delText xml:space="preserve">CFA </w:delText>
        </w:r>
        <w:r w:rsidRPr="00A33B5E" w:rsidDel="0013191C">
          <w:rPr>
            <w:rFonts w:ascii="Book Antiqua" w:hAnsi="Book Antiqua" w:cs="Times"/>
          </w:rPr>
          <w:delText xml:space="preserve">y la especificación de los algoritmos de interpolación cromática generan algunas de las diferencias más marcadas entre los diferentes modelos de cámaras. </w:delText>
        </w:r>
      </w:del>
    </w:p>
    <w:p w14:paraId="70B70271" w14:textId="27829B79" w:rsidR="00A33B5E" w:rsidRPr="00A33B5E" w:rsidDel="0013191C" w:rsidRDefault="00A33B5E" w:rsidP="00A33B5E">
      <w:pPr>
        <w:widowControl w:val="0"/>
        <w:autoSpaceDE w:val="0"/>
        <w:autoSpaceDN w:val="0"/>
        <w:adjustRightInd w:val="0"/>
        <w:spacing w:after="240" w:line="340" w:lineRule="atLeast"/>
        <w:rPr>
          <w:del w:id="949" w:author="Maria Solana Gonzalez" w:date="2017-05-28T17:59:00Z"/>
          <w:rFonts w:ascii="Book Antiqua" w:hAnsi="Book Antiqua" w:cs="Times"/>
        </w:rPr>
      </w:pPr>
      <w:del w:id="950" w:author="Maria Solana Gonzalez" w:date="2017-05-28T17:59:00Z">
        <w:r w:rsidRPr="00A33B5E" w:rsidDel="0013191C">
          <w:rPr>
            <w:rFonts w:ascii="Book Antiqua" w:hAnsi="Book Antiqua" w:cs="Times"/>
          </w:rPr>
          <w:delText xml:space="preserve">Dentro de este tipo de técnicas se engloban tres grupos: </w:delText>
        </w:r>
      </w:del>
    </w:p>
    <w:p w14:paraId="37E59061" w14:textId="4EB0108C"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951" w:author="Maria Solana Gonzalez" w:date="2017-05-28T17:59:00Z"/>
          <w:rFonts w:ascii="Book Antiqua" w:hAnsi="Book Antiqua" w:cs="Times"/>
          <w:sz w:val="24"/>
          <w:szCs w:val="24"/>
        </w:rPr>
      </w:pPr>
      <w:del w:id="952" w:author="Maria Solana Gonzalez" w:date="2017-05-28T17:59:00Z">
        <w:r w:rsidRPr="00A33B5E" w:rsidDel="0013191C">
          <w:rPr>
            <w:rFonts w:ascii="Book Antiqua" w:hAnsi="Book Antiqua" w:cs="Times"/>
            <w:b/>
            <w:sz w:val="24"/>
            <w:szCs w:val="24"/>
            <w:u w:val="single"/>
          </w:rPr>
          <w:delText>Huellas en la Interpolación del Color</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presenta un algoritmo para identificar y clasificar las operaciones de interpolación cromática. </w:delText>
        </w:r>
      </w:del>
    </w:p>
    <w:p w14:paraId="7CE09F4B" w14:textId="53779C01" w:rsidR="00A33B5E" w:rsidRPr="00A33B5E" w:rsidDel="0013191C" w:rsidRDefault="00A33B5E" w:rsidP="00A33B5E">
      <w:pPr>
        <w:pStyle w:val="Prrafodelista"/>
        <w:widowControl w:val="0"/>
        <w:autoSpaceDE w:val="0"/>
        <w:autoSpaceDN w:val="0"/>
        <w:adjustRightInd w:val="0"/>
        <w:spacing w:after="240" w:line="340" w:lineRule="atLeast"/>
        <w:rPr>
          <w:del w:id="953" w:author="Maria Solana Gonzalez" w:date="2017-05-28T17:59:00Z"/>
          <w:rFonts w:ascii="Book Antiqua" w:hAnsi="Book Antiqua" w:cs="Times"/>
          <w:sz w:val="24"/>
          <w:szCs w:val="24"/>
        </w:rPr>
      </w:pPr>
    </w:p>
    <w:p w14:paraId="504BFA14" w14:textId="1F443309"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954" w:author="Maria Solana Gonzalez" w:date="2017-05-28T17:59:00Z"/>
          <w:rFonts w:ascii="Book Antiqua" w:hAnsi="Book Antiqua" w:cs="Times"/>
          <w:sz w:val="24"/>
          <w:szCs w:val="24"/>
        </w:rPr>
      </w:pPr>
      <w:del w:id="955" w:author="Maria Solana Gonzalez" w:date="2017-05-28T17:59:00Z">
        <w:r w:rsidRPr="00A33B5E" w:rsidDel="0013191C">
          <w:rPr>
            <w:rFonts w:ascii="Book Antiqua" w:hAnsi="Book Antiqua" w:cs="Times"/>
            <w:b/>
            <w:sz w:val="24"/>
            <w:szCs w:val="24"/>
            <w:u w:val="single"/>
          </w:rPr>
          <w:delText>Modelo de Correlación Cuadrática de Píxeles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utilizan las correlaciones entre píxeles en el proceso de identificación de la fuente. </w:delText>
        </w:r>
      </w:del>
    </w:p>
    <w:p w14:paraId="0DC5B898" w14:textId="16669193" w:rsidR="00A33B5E" w:rsidRPr="00A33B5E" w:rsidDel="0013191C" w:rsidRDefault="00A33B5E" w:rsidP="00A33B5E">
      <w:pPr>
        <w:pStyle w:val="Prrafodelista"/>
        <w:widowControl w:val="0"/>
        <w:autoSpaceDE w:val="0"/>
        <w:autoSpaceDN w:val="0"/>
        <w:adjustRightInd w:val="0"/>
        <w:spacing w:after="240" w:line="340" w:lineRule="atLeast"/>
        <w:rPr>
          <w:del w:id="956" w:author="Maria Solana Gonzalez" w:date="2017-05-28T17:59:00Z"/>
          <w:rFonts w:ascii="Book Antiqua" w:hAnsi="Book Antiqua" w:cs="Times"/>
          <w:sz w:val="24"/>
          <w:szCs w:val="24"/>
        </w:rPr>
      </w:pPr>
    </w:p>
    <w:p w14:paraId="75476533" w14:textId="260F6C8B" w:rsidR="00A33B5E" w:rsidRPr="00A33B5E" w:rsidDel="0013191C" w:rsidRDefault="00A33B5E" w:rsidP="00A33B5E">
      <w:pPr>
        <w:pStyle w:val="Prrafodelista"/>
        <w:numPr>
          <w:ilvl w:val="0"/>
          <w:numId w:val="26"/>
        </w:numPr>
        <w:spacing w:line="240" w:lineRule="auto"/>
        <w:jc w:val="both"/>
        <w:rPr>
          <w:del w:id="957" w:author="Maria Solana Gonzalez" w:date="2017-05-28T17:59:00Z"/>
          <w:rFonts w:ascii="Book Antiqua" w:hAnsi="Book Antiqua"/>
          <w:sz w:val="24"/>
          <w:szCs w:val="24"/>
        </w:rPr>
      </w:pPr>
      <w:del w:id="958" w:author="Maria Solana Gonzalez" w:date="2017-05-28T17:59:00Z">
        <w:r w:rsidRPr="00A33B5E" w:rsidDel="0013191C">
          <w:rPr>
            <w:rFonts w:ascii="Book Antiqua" w:hAnsi="Book Antiqua" w:cs="Times"/>
            <w:b/>
            <w:sz w:val="24"/>
            <w:szCs w:val="24"/>
            <w:u w:val="single"/>
          </w:rPr>
          <w:delText>Medidas de Similitud Binarias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 un conjunto de medidas de similitud binarias como métricas para estimar la semejanza entre los planos de bits de una imagen.</w:delText>
        </w:r>
      </w:del>
    </w:p>
    <w:p w14:paraId="4F024864" w14:textId="77777777" w:rsidR="00A33B5E" w:rsidRPr="00A33B5E" w:rsidDel="0013191C" w:rsidRDefault="00A33B5E" w:rsidP="00A33B5E">
      <w:pPr>
        <w:widowControl w:val="0"/>
        <w:autoSpaceDE w:val="0"/>
        <w:autoSpaceDN w:val="0"/>
        <w:adjustRightInd w:val="0"/>
        <w:spacing w:after="240" w:line="400" w:lineRule="atLeast"/>
        <w:rPr>
          <w:del w:id="959" w:author="Maria Solana Gonzalez" w:date="2017-05-28T18:00:00Z"/>
          <w:rFonts w:ascii="Book Antiqua" w:hAnsi="Book Antiqua" w:cs="Times"/>
        </w:rPr>
      </w:pPr>
    </w:p>
    <w:p w14:paraId="25A00FB4" w14:textId="77777777" w:rsidR="00A33B5E" w:rsidRPr="00A33B5E" w:rsidDel="0013191C" w:rsidRDefault="00A33B5E" w:rsidP="00A33B5E">
      <w:pPr>
        <w:widowControl w:val="0"/>
        <w:autoSpaceDE w:val="0"/>
        <w:autoSpaceDN w:val="0"/>
        <w:adjustRightInd w:val="0"/>
        <w:spacing w:after="240" w:line="400" w:lineRule="atLeast"/>
        <w:rPr>
          <w:del w:id="960" w:author="Maria Solana Gonzalez" w:date="2017-05-28T17:59:00Z"/>
          <w:rFonts w:ascii="Book Antiqua" w:hAnsi="Book Antiqua" w:cs="Times"/>
        </w:rPr>
      </w:pPr>
    </w:p>
    <w:p w14:paraId="08872B09" w14:textId="77777777" w:rsidR="00A33B5E" w:rsidRPr="00A33B5E" w:rsidDel="0013191C" w:rsidRDefault="00A33B5E" w:rsidP="00A33B5E">
      <w:pPr>
        <w:widowControl w:val="0"/>
        <w:autoSpaceDE w:val="0"/>
        <w:autoSpaceDN w:val="0"/>
        <w:adjustRightInd w:val="0"/>
        <w:spacing w:after="240" w:line="400" w:lineRule="atLeast"/>
        <w:rPr>
          <w:del w:id="961" w:author="Maria Solana Gonzalez" w:date="2017-05-28T17:59:00Z"/>
          <w:rFonts w:ascii="Book Antiqua" w:hAnsi="Book Antiqua" w:cs="Times"/>
        </w:rPr>
      </w:pPr>
    </w:p>
    <w:p w14:paraId="448AA60D"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161119E4" w14:textId="060A6D8E"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962" w:name="_Toc477877520"/>
      <w:bookmarkStart w:id="963" w:name="_Toc483862820"/>
      <w:r w:rsidRPr="00A33B5E">
        <w:rPr>
          <w:szCs w:val="24"/>
        </w:rPr>
        <w:t>Técnicas basadas en las Características de las Imágenes</w:t>
      </w:r>
      <w:bookmarkEnd w:id="962"/>
      <w:bookmarkEnd w:id="963"/>
    </w:p>
    <w:p w14:paraId="291AF926" w14:textId="77777777" w:rsidR="00A33B5E" w:rsidRDefault="00A33B5E" w:rsidP="00A33B5E">
      <w:pPr>
        <w:rPr>
          <w:ins w:id="964" w:author="Maria Solana Gonzalez" w:date="2017-05-28T18:05:00Z"/>
          <w:rFonts w:ascii="Book Antiqua" w:hAnsi="Book Antiqua" w:cs="Times"/>
        </w:rPr>
      </w:pPr>
    </w:p>
    <w:p w14:paraId="471F1276" w14:textId="77777777" w:rsidR="002A4AA9" w:rsidRPr="00A33B5E" w:rsidRDefault="002A4AA9">
      <w:pPr>
        <w:jc w:val="both"/>
        <w:rPr>
          <w:ins w:id="965" w:author="Maria Solana Gonzalez" w:date="2017-05-28T18:05:00Z"/>
          <w:rFonts w:ascii="Book Antiqua" w:hAnsi="Book Antiqua" w:cs="Times"/>
        </w:rPr>
        <w:pPrChange w:id="966" w:author="Maria Solana Gonzalez" w:date="2017-05-28T18:05:00Z">
          <w:pPr>
            <w:pStyle w:val="Prrafodelista"/>
            <w:ind w:firstLine="0"/>
            <w:jc w:val="both"/>
          </w:pPr>
        </w:pPrChange>
      </w:pPr>
      <w:ins w:id="967" w:author="Maria Solana Gonzalez" w:date="2017-05-28T18:05:00Z">
        <w:r w:rsidRPr="002A4AA9">
          <w:rPr>
            <w:rFonts w:ascii="Book Antiqua" w:hAnsi="Book Antiqua" w:cs="Times"/>
          </w:rPr>
          <w:t xml:space="preserve">Estas técnicas utilizan un conjunto de características extraídas del contenido de la imagen para hacer la identificación de la fuente. </w:t>
        </w:r>
        <w:r>
          <w:rPr>
            <w:rFonts w:ascii="Book Antiqua" w:hAnsi="Book Antiqua" w:cs="Times"/>
          </w:rPr>
          <w:t>En [M12]</w:t>
        </w:r>
        <w:r w:rsidRPr="00E40DF9">
          <w:rPr>
            <w:rFonts w:ascii="Book Antiqua" w:hAnsi="Book Antiqua" w:cs="Times"/>
          </w:rPr>
          <w:t xml:space="preserve"> de las 34 propuestas se</w:t>
        </w:r>
        <w:r>
          <w:rPr>
            <w:rFonts w:ascii="Book Antiqua" w:hAnsi="Book Antiqua" w:cs="Times"/>
          </w:rPr>
          <w:t xml:space="preserve"> han obtenido</w:t>
        </w:r>
        <w:r w:rsidRPr="002A4AA9">
          <w:rPr>
            <w:rFonts w:ascii="Book Antiqua" w:hAnsi="Book Antiqua" w:cs="Times"/>
          </w:rPr>
          <w:t xml:space="preserve"> tres grupos: características de color, métricas de calidad de la imagen Ima</w:t>
        </w:r>
        <w:r w:rsidRPr="00141BAC">
          <w:rPr>
            <w:rFonts w:ascii="Book Antiqua" w:hAnsi="Book Antiqua" w:cs="Times"/>
          </w:rPr>
          <w:t>ge Quality Metrics (IQM) y estadísticas del dominio wavelet.</w:t>
        </w:r>
        <w:r w:rsidRPr="00A33B5E">
          <w:rPr>
            <w:rFonts w:ascii="Book Antiqua" w:hAnsi="Book Antiqua" w:cs="Times"/>
          </w:rPr>
          <w:t xml:space="preserve"> </w:t>
        </w:r>
      </w:ins>
    </w:p>
    <w:p w14:paraId="0E1416E8" w14:textId="77777777" w:rsidR="002A4AA9" w:rsidRPr="002A4AA9" w:rsidRDefault="002A4AA9">
      <w:pPr>
        <w:jc w:val="both"/>
        <w:rPr>
          <w:ins w:id="968" w:author="Maria Solana Gonzalez" w:date="2017-05-28T18:05:00Z"/>
          <w:rFonts w:ascii="Book Antiqua" w:hAnsi="Book Antiqua" w:cs="Times"/>
        </w:rPr>
        <w:pPrChange w:id="969" w:author="Maria Solana Gonzalez" w:date="2017-05-28T18:05:00Z">
          <w:pPr/>
        </w:pPrChange>
      </w:pPr>
    </w:p>
    <w:p w14:paraId="33BF742F" w14:textId="77777777" w:rsidR="002A4AA9" w:rsidRPr="002A4AA9" w:rsidRDefault="002A4AA9">
      <w:pPr>
        <w:jc w:val="both"/>
        <w:rPr>
          <w:ins w:id="970" w:author="Maria Solana Gonzalez" w:date="2017-05-28T18:05:00Z"/>
          <w:rFonts w:ascii="Book Antiqua" w:hAnsi="Book Antiqua" w:cs="Times"/>
          <w:rPrChange w:id="971" w:author="Maria Solana Gonzalez" w:date="2017-05-28T18:05:00Z">
            <w:rPr>
              <w:ins w:id="972" w:author="Maria Solana Gonzalez" w:date="2017-05-28T18:05:00Z"/>
              <w:rFonts w:ascii="Book Antiqua" w:hAnsi="Book Antiqua"/>
            </w:rPr>
          </w:rPrChange>
        </w:rPr>
        <w:pPrChange w:id="973" w:author="Maria Solana Gonzalez" w:date="2017-05-28T18:05:00Z">
          <w:pPr>
            <w:pStyle w:val="Prrafodelista"/>
            <w:ind w:firstLine="0"/>
            <w:jc w:val="both"/>
          </w:pPr>
        </w:pPrChange>
      </w:pPr>
      <w:ins w:id="974" w:author="Maria Solana Gonzalez" w:date="2017-05-28T18:05:00Z">
        <w:r w:rsidRPr="00E40DF9">
          <w:rPr>
            <w:rFonts w:ascii="Book Antiqua" w:hAnsi="Book Antiqua" w:cs="Times"/>
          </w:rPr>
          <w:t>Otro</w:t>
        </w:r>
        <w:r w:rsidRPr="002A4AA9">
          <w:rPr>
            <w:rFonts w:ascii="Book Antiqua" w:hAnsi="Book Antiqua" w:cs="Times"/>
          </w:rPr>
          <w:t xml:space="preserve"> </w:t>
        </w:r>
        <w:r w:rsidRPr="002A4AA9">
          <w:rPr>
            <w:rFonts w:ascii="Book Antiqua" w:hAnsi="Book Antiqua" w:cs="Times"/>
          </w:rPr>
          <w:fldChar w:fldCharType="begin"/>
        </w:r>
        <w:r w:rsidRPr="002A4AA9">
          <w:rPr>
            <w:rFonts w:ascii="Book Antiqua" w:hAnsi="Book Antiqua" w:cs="Times"/>
            <w:rPrChange w:id="975" w:author="Maria Solana Gonzalez" w:date="2017-05-28T18:05:00Z">
              <w:rPr>
                <w:rFonts w:ascii="Book Antiqua" w:hAnsi="Book Antiqua" w:cs="Times"/>
              </w:rPr>
            </w:rPrChange>
          </w:rPr>
          <w: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Pr="002A4AA9">
          <w:rPr>
            <w:rFonts w:ascii="Book Antiqua" w:hAnsi="Book Antiqua" w:cs="Times"/>
            <w:rPrChange w:id="976" w:author="Maria Solana Gonzalez" w:date="2017-05-28T18:05:00Z">
              <w:rPr>
                <w:rFonts w:ascii="Book Antiqua" w:hAnsi="Book Antiqua" w:cs="Times"/>
              </w:rPr>
            </w:rPrChange>
          </w:rPr>
          <w:fldChar w:fldCharType="separate"/>
        </w:r>
        <w:r w:rsidRPr="002A4AA9">
          <w:rPr>
            <w:rFonts w:ascii="Book Antiqua" w:hAnsi="Book Antiqua" w:cs="Times"/>
            <w:rPrChange w:id="977" w:author="Maria Solana Gonzalez" w:date="2017-05-28T18:05:00Z">
              <w:rPr>
                <w:rFonts w:ascii="Book Antiqua" w:hAnsi="Book Antiqua" w:cs="Times"/>
              </w:rPr>
            </w:rPrChange>
          </w:rPr>
          <w:t>[3]</w:t>
        </w:r>
        <w:r w:rsidRPr="002A4AA9">
          <w:rPr>
            <w:rFonts w:ascii="Book Antiqua" w:hAnsi="Book Antiqua" w:cs="Times"/>
            <w:rPrChange w:id="978" w:author="Maria Solana Gonzalez" w:date="2017-05-28T18:05:00Z">
              <w:rPr>
                <w:rFonts w:ascii="Book Antiqua" w:hAnsi="Book Antiqua" w:cs="Times"/>
              </w:rPr>
            </w:rPrChange>
          </w:rPr>
          <w:fldChar w:fldCharType="end"/>
        </w:r>
        <w:r w:rsidRPr="002A4AA9">
          <w:rPr>
            <w:rFonts w:ascii="Book Antiqua" w:hAnsi="Book Antiqua" w:cs="Times"/>
            <w:rPrChange w:id="979" w:author="Maria Solana Gonzalez" w:date="2017-05-28T18:05:00Z">
              <w:rPr>
                <w:rFonts w:ascii="Book Antiqua" w:hAnsi="Book Antiqua" w:cs="Times"/>
              </w:rPr>
            </w:rPrChange>
          </w:rPr>
          <w:t xml:space="preserve"> 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t>
        </w:r>
      </w:ins>
    </w:p>
    <w:p w14:paraId="52D907DD" w14:textId="77777777" w:rsidR="002A4AA9" w:rsidRPr="002A4AA9" w:rsidRDefault="002A4AA9">
      <w:pPr>
        <w:jc w:val="both"/>
        <w:rPr>
          <w:ins w:id="980" w:author="Maria Solana Gonzalez" w:date="2017-05-28T18:05:00Z"/>
          <w:rFonts w:ascii="Book Antiqua" w:hAnsi="Book Antiqua" w:cs="Times"/>
          <w:rPrChange w:id="981" w:author="Maria Solana Gonzalez" w:date="2017-05-28T18:05:00Z">
            <w:rPr>
              <w:ins w:id="982" w:author="Maria Solana Gonzalez" w:date="2017-05-28T18:05:00Z"/>
              <w:rFonts w:ascii="Book Antiqua" w:hAnsi="Book Antiqua"/>
            </w:rPr>
          </w:rPrChange>
        </w:rPr>
        <w:pPrChange w:id="983" w:author="Maria Solana Gonzalez" w:date="2017-05-28T18:05:00Z">
          <w:pPr/>
        </w:pPrChange>
      </w:pPr>
    </w:p>
    <w:p w14:paraId="6B0F8C7D" w14:textId="7041B1C1" w:rsidR="002A4AA9" w:rsidRDefault="002A4AA9">
      <w:pPr>
        <w:jc w:val="both"/>
        <w:rPr>
          <w:ins w:id="984" w:author="Maria Solana Gonzalez" w:date="2017-05-28T18:05:00Z"/>
          <w:rFonts w:ascii="Book Antiqua" w:hAnsi="Book Antiqua" w:cs="Times"/>
        </w:rPr>
        <w:pPrChange w:id="985" w:author="Maria Solana Gonzalez" w:date="2017-05-28T18:05:00Z">
          <w:pPr>
            <w:pStyle w:val="Prrafodelista"/>
            <w:ind w:firstLine="0"/>
            <w:jc w:val="both"/>
          </w:pPr>
        </w:pPrChange>
      </w:pPr>
      <w:ins w:id="986" w:author="Maria Solana Gonzalez" w:date="2017-05-28T18:05:00Z">
        <w:r w:rsidRPr="002A4AA9">
          <w:rPr>
            <w:rFonts w:ascii="Book Antiqua" w:hAnsi="Book Antiqua" w:cs="Times"/>
            <w:rPrChange w:id="987" w:author="Maria Solana Gonzalez" w:date="2017-05-28T18:05:00Z">
              <w:rPr>
                <w:rFonts w:ascii="Book Antiqua" w:hAnsi="Book Antiqua" w:cs="Times"/>
              </w:rPr>
            </w:rPrChange>
          </w:rPr>
          <w:t xml:space="preserve">En </w:t>
        </w:r>
        <w:r w:rsidRPr="002A4AA9">
          <w:rPr>
            <w:rFonts w:ascii="Book Antiqua" w:hAnsi="Book Antiqua" w:cs="Times"/>
            <w:rPrChange w:id="988" w:author="Maria Solana Gonzalez" w:date="2017-05-28T18:05:00Z">
              <w:rPr>
                <w:rFonts w:ascii="Book Antiqua" w:hAnsi="Book Antiqua" w:cs="Times"/>
              </w:rPr>
            </w:rPrChange>
          </w:rPr>
          <w:fldChar w:fldCharType="begin"/>
        </w:r>
        <w:r w:rsidRPr="002A4AA9">
          <w:rPr>
            <w:rFonts w:ascii="Book Antiqua" w:hAnsi="Book Antiqua" w:cs="Times"/>
            <w:rPrChange w:id="989" w:author="Maria Solana Gonzalez" w:date="2017-05-28T18:05:00Z">
              <w:rPr>
                <w:rFonts w:ascii="Book Antiqua" w:hAnsi="Book Antiqua" w:cs="Times"/>
              </w:rPr>
            </w:rPrChange>
          </w:rPr>
          <w: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2A4AA9">
          <w:rPr>
            <w:rFonts w:ascii="Book Antiqua" w:hAnsi="Book Antiqua" w:cs="Times"/>
            <w:rPrChange w:id="990" w:author="Maria Solana Gonzalez" w:date="2017-05-28T18:05:00Z">
              <w:rPr>
                <w:rFonts w:ascii="Book Antiqua" w:hAnsi="Book Antiqua" w:cs="Times"/>
              </w:rPr>
            </w:rPrChange>
          </w:rPr>
          <w:fldChar w:fldCharType="separate"/>
        </w:r>
        <w:r w:rsidRPr="002A4AA9">
          <w:rPr>
            <w:rFonts w:ascii="Book Antiqua" w:hAnsi="Book Antiqua" w:cs="Times"/>
            <w:rPrChange w:id="991" w:author="Maria Solana Gonzalez" w:date="2017-05-28T18:05:00Z">
              <w:rPr>
                <w:rFonts w:ascii="Book Antiqua" w:hAnsi="Book Antiqua" w:cs="Times"/>
              </w:rPr>
            </w:rPrChange>
          </w:rPr>
          <w:t>[4]</w:t>
        </w:r>
        <w:r w:rsidRPr="002A4AA9">
          <w:rPr>
            <w:rFonts w:ascii="Book Antiqua" w:hAnsi="Book Antiqua" w:cs="Times"/>
            <w:rPrChange w:id="992" w:author="Maria Solana Gonzalez" w:date="2017-05-28T18:05:00Z">
              <w:rPr>
                <w:rFonts w:ascii="Book Antiqua" w:hAnsi="Book Antiqua" w:cs="Times"/>
              </w:rPr>
            </w:rPrChange>
          </w:rPr>
          <w:fldChar w:fldCharType="end"/>
        </w:r>
        <w:r w:rsidRPr="002A4AA9">
          <w:rPr>
            <w:rFonts w:ascii="Book Antiqua" w:hAnsi="Book Antiqua" w:cs="Times"/>
            <w:rPrChange w:id="993" w:author="Maria Solana Gonzalez" w:date="2017-05-28T18:05:00Z">
              <w:rPr>
                <w:rFonts w:ascii="Book Antiqua" w:hAnsi="Book Antiqua" w:cs="Times"/>
              </w:rPr>
            </w:rPrChange>
          </w:rPr>
          <w: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w:t>
        </w:r>
      </w:ins>
      <w:ins w:id="994" w:author="Maria Solana Gonzalez" w:date="2017-05-29T15:49:00Z">
        <w:r w:rsidR="007908FB">
          <w:rPr>
            <w:rFonts w:ascii="Book Antiqua" w:hAnsi="Book Antiqua" w:cs="Times"/>
          </w:rPr>
          <w:t>,</w:t>
        </w:r>
      </w:ins>
      <w:ins w:id="995" w:author="Maria Solana Gonzalez" w:date="2017-05-28T18:05:00Z">
        <w:r w:rsidRPr="007908FB">
          <w:rPr>
            <w:rFonts w:ascii="Book Antiqua" w:hAnsi="Book Antiqua" w:cs="Times"/>
          </w:rPr>
          <w:t xml:space="preserve"> se comprueba la alta robustez de esta técnica frente a distintos tipos de post-procesamiento en las imágenes.</w:t>
        </w:r>
      </w:ins>
    </w:p>
    <w:p w14:paraId="4E8D8421" w14:textId="77777777" w:rsidR="002A4AA9" w:rsidRDefault="002A4AA9">
      <w:pPr>
        <w:jc w:val="both"/>
        <w:rPr>
          <w:ins w:id="996" w:author="Maria Solana Gonzalez" w:date="2017-05-28T18:05:00Z"/>
          <w:rFonts w:ascii="Book Antiqua" w:hAnsi="Book Antiqua" w:cs="Times"/>
        </w:rPr>
        <w:pPrChange w:id="997" w:author="Maria Solana Gonzalez" w:date="2017-05-28T18:05:00Z">
          <w:pPr>
            <w:pStyle w:val="Prrafodelista"/>
            <w:ind w:firstLine="0"/>
            <w:jc w:val="both"/>
          </w:pPr>
        </w:pPrChange>
      </w:pPr>
    </w:p>
    <w:p w14:paraId="2612D569" w14:textId="77777777" w:rsidR="002A4AA9" w:rsidRDefault="002A4AA9">
      <w:pPr>
        <w:jc w:val="both"/>
        <w:rPr>
          <w:ins w:id="998" w:author="Maria Solana Gonzalez" w:date="2017-05-28T18:05:00Z"/>
          <w:rFonts w:ascii="Book Antiqua" w:hAnsi="Book Antiqua" w:cs="Times"/>
        </w:rPr>
        <w:pPrChange w:id="999" w:author="Maria Solana Gonzalez" w:date="2017-05-28T18:05:00Z">
          <w:pPr>
            <w:pStyle w:val="Prrafodelista"/>
            <w:ind w:firstLine="0"/>
            <w:jc w:val="both"/>
          </w:pPr>
        </w:pPrChange>
      </w:pPr>
      <w:ins w:id="1000" w:author="Maria Solana Gonzalez" w:date="2017-05-28T18:05:00Z">
        <w:r w:rsidRPr="005B2497">
          <w:rPr>
            <w:rFonts w:ascii="Book Antiqua" w:hAnsi="Book Antiqua" w:cs="Times"/>
          </w:rPr>
          <w:t>En [M13</w:t>
        </w:r>
        <w:r w:rsidRPr="002A4AA9">
          <w:rPr>
            <w:rFonts w:ascii="Book Antiqua" w:hAnsi="Book Antiqua" w:cs="Times"/>
          </w:rPr>
          <w:t>] se propone un método de identificación de l</w:t>
        </w:r>
        <w:r w:rsidRPr="00141BAC">
          <w:rPr>
            <w:rFonts w:ascii="Book Antiqua" w:hAnsi="Book Antiqua" w:cs="Times"/>
          </w:rPr>
          <w:t xml:space="preserve">a fuente utilizando las siguientes características: color, calidad de la imagen y dominio de la </w:t>
        </w:r>
        <w:r w:rsidRPr="00141BAC">
          <w:rPr>
            <w:rFonts w:ascii="Book Antiqua" w:hAnsi="Book Antiqua" w:cs="Times"/>
          </w:rPr>
          <w:lastRenderedPageBreak/>
          <w:t>frecuencia. En el estudio adoptan la Transformada Wavelet como método para calcular las estadísticas del dominio wavelet y utilizan SVM para la clasificación. E</w:t>
        </w:r>
        <w:r w:rsidRPr="00B13132">
          <w:rPr>
            <w:rFonts w:ascii="Book Antiqua" w:hAnsi="Book Antiqua" w:cs="Times"/>
          </w:rPr>
          <w:t xml:space="preserve">n los experimentos se usan cámaras digitales y dispositivos móviles. Los resultados obtenidos en los distintos experimentos </w:t>
        </w:r>
        <w:r>
          <w:rPr>
            <w:rFonts w:ascii="Book Antiqua" w:hAnsi="Book Antiqua" w:cs="Times"/>
          </w:rPr>
          <w:t>obtienen</w:t>
        </w:r>
        <w:r w:rsidRPr="002A4AA9">
          <w:rPr>
            <w:rFonts w:ascii="Book Antiqua" w:hAnsi="Book Antiqua" w:cs="Times"/>
          </w:rPr>
          <w:t xml:space="preserve"> unos resultados entre el 61,7 % y el 99,72 % de acierto. </w:t>
        </w:r>
      </w:ins>
    </w:p>
    <w:p w14:paraId="3B91D471" w14:textId="77777777" w:rsidR="002A4AA9" w:rsidRPr="002A4AA9" w:rsidRDefault="002A4AA9">
      <w:pPr>
        <w:jc w:val="both"/>
        <w:rPr>
          <w:ins w:id="1001" w:author="Maria Solana Gonzalez" w:date="2017-05-28T18:05:00Z"/>
          <w:rFonts w:ascii="Book Antiqua" w:hAnsi="Book Antiqua" w:cs="Times"/>
        </w:rPr>
        <w:pPrChange w:id="1002" w:author="Maria Solana Gonzalez" w:date="2017-05-28T18:05:00Z">
          <w:pPr>
            <w:pStyle w:val="Prrafodelista"/>
            <w:ind w:firstLine="0"/>
            <w:jc w:val="both"/>
          </w:pPr>
        </w:pPrChange>
      </w:pPr>
    </w:p>
    <w:p w14:paraId="648FCED6" w14:textId="77777777" w:rsidR="002A4AA9" w:rsidRDefault="002A4AA9">
      <w:pPr>
        <w:jc w:val="both"/>
        <w:rPr>
          <w:ins w:id="1003" w:author="Maria Solana Gonzalez" w:date="2017-05-28T18:05:00Z"/>
          <w:rFonts w:ascii="Book Antiqua" w:hAnsi="Book Antiqua" w:cs="Times"/>
        </w:rPr>
        <w:pPrChange w:id="1004" w:author="Maria Solana Gonzalez" w:date="2017-05-28T18:05:00Z">
          <w:pPr>
            <w:pStyle w:val="Prrafodelista"/>
            <w:ind w:firstLine="0"/>
            <w:jc w:val="both"/>
          </w:pPr>
        </w:pPrChange>
      </w:pPr>
      <w:ins w:id="1005" w:author="Maria Solana Gonzalez" w:date="2017-05-28T18:05:00Z">
        <w:r w:rsidRPr="00141BAC">
          <w:rPr>
            <w:rFonts w:ascii="Book Antiqua" w:hAnsi="Book Antiqua" w:cs="Times"/>
          </w:rPr>
          <w:t>En [M14</w:t>
        </w:r>
        <w:r w:rsidRPr="00B13132">
          <w:rPr>
            <w:rFonts w:ascii="Book Antiqua" w:hAnsi="Book Antiqua" w:cs="Times"/>
          </w:rPr>
          <w:t xml:space="preserve">] se extiende la identificación a diferentes dispositivos tales como teléfonos móviles con cámara, cámaras digitales, escáneres y </w:t>
        </w:r>
        <w:r>
          <w:rPr>
            <w:rFonts w:ascii="Book Antiqua" w:hAnsi="Book Antiqua" w:cs="Times"/>
          </w:rPr>
          <w:t>ordenadores</w:t>
        </w:r>
        <w:r w:rsidRPr="002A4AA9">
          <w:rPr>
            <w:rFonts w:ascii="Book Antiqua" w:hAnsi="Book Antiqua" w:cs="Times"/>
          </w:rPr>
          <w:t xml:space="preserve">. En esta propuesta se usan las diferencias en el proceso de adquisición de la imagen de los dispositivos para formar dos grupos de características: coeficientes de interpolación de color y características de ruido. En los experimentos se </w:t>
        </w:r>
        <w:r>
          <w:rPr>
            <w:rFonts w:ascii="Book Antiqua" w:hAnsi="Book Antiqua" w:cs="Times"/>
          </w:rPr>
          <w:t>emplean</w:t>
        </w:r>
        <w:r w:rsidRPr="002A4AA9">
          <w:rPr>
            <w:rFonts w:ascii="Book Antiqua" w:hAnsi="Book Antiqua" w:cs="Times"/>
          </w:rPr>
          <w:t xml:space="preserve"> cinco mod</w:t>
        </w:r>
        <w:r w:rsidRPr="00141BAC">
          <w:rPr>
            <w:rFonts w:ascii="Book Antiqua" w:hAnsi="Book Antiqua" w:cs="Times"/>
          </w:rPr>
          <w:t xml:space="preserve">elos de teléfonos móviles, cinco modelos de cámaras digitales y cuatro modelos de escáneres para identificar el tipo de fuente. En los resultados </w:t>
        </w:r>
        <w:r>
          <w:rPr>
            <w:rFonts w:ascii="Book Antiqua" w:hAnsi="Book Antiqua" w:cs="Times"/>
          </w:rPr>
          <w:t>generales</w:t>
        </w:r>
        <w:r w:rsidRPr="002A4AA9">
          <w:rPr>
            <w:rFonts w:ascii="Book Antiqua" w:hAnsi="Book Antiqua" w:cs="Times"/>
          </w:rPr>
          <w:t xml:space="preserve"> se obtiene un 93,75 % de </w:t>
        </w:r>
        <w:r>
          <w:rPr>
            <w:rFonts w:ascii="Book Antiqua" w:hAnsi="Book Antiqua" w:cs="Times"/>
          </w:rPr>
          <w:t xml:space="preserve">media de </w:t>
        </w:r>
        <w:r w:rsidRPr="002A4AA9">
          <w:rPr>
            <w:rFonts w:ascii="Book Antiqua" w:hAnsi="Book Antiqua" w:cs="Times"/>
          </w:rPr>
          <w:t>precisión. En el análisis de identificación de marca y modelo de t</w:t>
        </w:r>
        <w:r w:rsidRPr="00141BAC">
          <w:rPr>
            <w:rFonts w:ascii="Book Antiqua" w:hAnsi="Book Antiqua" w:cs="Times"/>
          </w:rPr>
          <w:t>eléfonos móviles obtienen una precisión del 97,7 % para los cinco modelos.</w:t>
        </w:r>
      </w:ins>
    </w:p>
    <w:p w14:paraId="7BFED522" w14:textId="77777777" w:rsidR="002A4AA9" w:rsidRPr="002A4AA9" w:rsidRDefault="002A4AA9">
      <w:pPr>
        <w:jc w:val="both"/>
        <w:rPr>
          <w:ins w:id="1006" w:author="Maria Solana Gonzalez" w:date="2017-05-28T18:05:00Z"/>
          <w:rFonts w:ascii="Book Antiqua" w:hAnsi="Book Antiqua" w:cs="Times"/>
        </w:rPr>
        <w:pPrChange w:id="1007" w:author="Maria Solana Gonzalez" w:date="2017-05-28T18:05:00Z">
          <w:pPr>
            <w:pStyle w:val="Prrafodelista"/>
            <w:ind w:firstLine="0"/>
            <w:jc w:val="both"/>
          </w:pPr>
        </w:pPrChange>
      </w:pPr>
    </w:p>
    <w:p w14:paraId="7A43810B" w14:textId="77777777" w:rsidR="002A4AA9" w:rsidRDefault="002A4AA9">
      <w:pPr>
        <w:jc w:val="both"/>
        <w:rPr>
          <w:ins w:id="1008" w:author="Maria Solana Gonzalez" w:date="2017-05-28T18:05:00Z"/>
          <w:rFonts w:ascii="Book Antiqua" w:hAnsi="Book Antiqua" w:cs="Times"/>
        </w:rPr>
        <w:pPrChange w:id="1009" w:author="Maria Solana Gonzalez" w:date="2017-05-28T18:05:00Z">
          <w:pPr>
            <w:pStyle w:val="Prrafodelista"/>
            <w:ind w:firstLine="0"/>
            <w:jc w:val="both"/>
          </w:pPr>
        </w:pPrChange>
      </w:pPr>
      <w:ins w:id="1010" w:author="Maria Solana Gonzalez" w:date="2017-05-28T18:05:00Z">
        <w:r w:rsidRPr="002A4AA9">
          <w:rPr>
            <w:rFonts w:ascii="Book Antiqua" w:hAnsi="Book Antiqua" w:cs="Times"/>
          </w:rPr>
          <w:t xml:space="preserve"> En [M15</w:t>
        </w:r>
        <w:r w:rsidRPr="00141BAC">
          <w:rPr>
            <w:rFonts w:ascii="Book Antiqua" w:hAnsi="Book Antiqua" w:cs="Times"/>
          </w:rPr>
          <w:t>] se propone un método para la identificación de la cámara fuente mediante la extracción y clasificación de las estadísticas de las características wavelets. Este método es</w:t>
        </w:r>
        <w:r w:rsidRPr="00B13132">
          <w:rPr>
            <w:rFonts w:ascii="Book Antiqua" w:hAnsi="Book Antiqua" w:cs="Times"/>
          </w:rPr>
          <w:t xml:space="preserve">tá compuesto por tres fases: extracción, selección y clasificación de características wavelet. Las características </w:t>
        </w:r>
        <w:r w:rsidRPr="00154D5D">
          <w:rPr>
            <w:rFonts w:ascii="Book Antiqua" w:hAnsi="Book Antiqua" w:cs="Times"/>
          </w:rPr>
          <w:t xml:space="preserve">del dominio wavelet se extraen para integrar un modelo estadístico de imagen a partir de los coeficientes wavelet, incluyendo 216 características wavelet de primer orden y 135 características de co-ocurrencia de segundo orden. En este estudio las características del dominio wavelet se consideran más representativas y se prefieren a las características espaciales (color de la imagen e IQM) y matrices de filtros de color CFA. De manera análoga a [M16] se realiza una descomposición wavelet en 4 niveles basada </w:t>
        </w:r>
        <w:r w:rsidRPr="0033438F">
          <w:rPr>
            <w:rFonts w:ascii="Book Antiqua" w:hAnsi="Book Antiqua" w:cs="Times"/>
          </w:rPr>
          <w:t xml:space="preserve">en Quadrature Mirror Filter (QMF) para dividir el espacio de la frecuencia, se extraen las mismas cuatro estadísticas (media, varianza, asimetría y curtosis) junto a los errores de predicción lineal. Ya que estas cuatro estadísticas no </w:t>
        </w:r>
        <w:r>
          <w:rPr>
            <w:rFonts w:ascii="Book Antiqua" w:hAnsi="Book Antiqua" w:cs="Times"/>
          </w:rPr>
          <w:t>proporcionan</w:t>
        </w:r>
        <w:r w:rsidRPr="002A4AA9">
          <w:rPr>
            <w:rFonts w:ascii="Book Antiqua" w:hAnsi="Book Antiqua" w:cs="Times"/>
          </w:rPr>
          <w:t xml:space="preserve"> información sobre la correlación de la textura</w:t>
        </w:r>
        <w:r>
          <w:rPr>
            <w:rFonts w:ascii="Book Antiqua" w:hAnsi="Book Antiqua" w:cs="Times"/>
          </w:rPr>
          <w:t>,</w:t>
        </w:r>
        <w:r w:rsidRPr="002A4AA9">
          <w:rPr>
            <w:rFonts w:ascii="Book Antiqua" w:hAnsi="Book Antiqua" w:cs="Times"/>
          </w:rPr>
          <w:t xml:space="preserve"> se usan las características de co-ocurrencia para la extracción de características de textura de la </w:t>
        </w:r>
        <w:r w:rsidRPr="00141BAC">
          <w:rPr>
            <w:rFonts w:ascii="Book Antiqua" w:hAnsi="Book Antiqua" w:cs="Times"/>
          </w:rPr>
          <w:t>imagen</w:t>
        </w:r>
        <w:r>
          <w:rPr>
            <w:rFonts w:ascii="Book Antiqua" w:hAnsi="Book Antiqua" w:cs="Times"/>
          </w:rPr>
          <w:t>. Después</w:t>
        </w:r>
        <w:r w:rsidRPr="004C7860">
          <w:rPr>
            <w:rFonts w:ascii="Book Antiqua" w:hAnsi="Book Antiqua" w:cs="Times"/>
          </w:rPr>
          <w:t xml:space="preserve"> a</w:t>
        </w:r>
        <w:r w:rsidRPr="002A4AA9">
          <w:rPr>
            <w:rFonts w:ascii="Book Antiqua" w:hAnsi="Book Antiqua" w:cs="Times"/>
          </w:rPr>
          <w:t xml:space="preserve"> partir de las características de co-ocurrencia se extraen las características de segundo orden (energía, entropía, contraste, homogeneidad y correlació</w:t>
        </w:r>
        <w:r w:rsidRPr="00141BAC">
          <w:rPr>
            <w:rFonts w:ascii="Book Antiqua" w:hAnsi="Book Antiqua" w:cs="Times"/>
          </w:rPr>
          <w:t xml:space="preserve">n). Por </w:t>
        </w:r>
        <w:r>
          <w:rPr>
            <w:rFonts w:ascii="Book Antiqua" w:hAnsi="Book Antiqua" w:cs="Times"/>
          </w:rPr>
          <w:t>ú</w:t>
        </w:r>
        <w:r w:rsidRPr="002A4AA9">
          <w:rPr>
            <w:rFonts w:ascii="Book Antiqua" w:hAnsi="Book Antiqua" w:cs="Times"/>
          </w:rPr>
          <w:t>ltimo, y al igual que en [</w:t>
        </w:r>
        <w:r>
          <w:rPr>
            <w:rFonts w:ascii="Book Antiqua" w:hAnsi="Book Antiqua" w:cs="Times"/>
          </w:rPr>
          <w:t>M16</w:t>
        </w:r>
        <w:r w:rsidRPr="002A4AA9">
          <w:rPr>
            <w:rFonts w:ascii="Book Antiqua" w:hAnsi="Book Antiqua" w:cs="Times"/>
          </w:rPr>
          <w:t xml:space="preserve">], se seleccionan las características más </w:t>
        </w:r>
        <w:r w:rsidRPr="00141BAC">
          <w:rPr>
            <w:rFonts w:ascii="Book Antiqua" w:hAnsi="Book Antiqua" w:cs="Times"/>
          </w:rPr>
          <w:t>representativas utilizando un algoritmo Sequential Floating Forward Selection (SFFS) y se clasifican utilizando SVM. Bajo las mismas condiciones que en los e</w:t>
        </w:r>
        <w:r w:rsidRPr="00B13132">
          <w:rPr>
            <w:rFonts w:ascii="Book Antiqua" w:hAnsi="Book Antiqua" w:cs="Times"/>
          </w:rPr>
          <w:t xml:space="preserve">xperimentos realizados en [M16] se consigue una media de identificación del 98 % para el conjunto de todas las cámaras y una tasa media de acierto del 96,9 % para tres cámaras del mismo modelo. </w:t>
        </w:r>
      </w:ins>
    </w:p>
    <w:p w14:paraId="0ABA8167" w14:textId="77777777" w:rsidR="002A4AA9" w:rsidRPr="002A4AA9" w:rsidRDefault="002A4AA9">
      <w:pPr>
        <w:jc w:val="both"/>
        <w:rPr>
          <w:ins w:id="1011" w:author="Maria Solana Gonzalez" w:date="2017-05-28T18:05:00Z"/>
          <w:rFonts w:ascii="Book Antiqua" w:hAnsi="Book Antiqua" w:cs="Times"/>
        </w:rPr>
        <w:pPrChange w:id="1012" w:author="Maria Solana Gonzalez" w:date="2017-05-28T18:05:00Z">
          <w:pPr>
            <w:pStyle w:val="Prrafodelista"/>
            <w:ind w:firstLine="0"/>
            <w:jc w:val="both"/>
          </w:pPr>
        </w:pPrChange>
      </w:pPr>
    </w:p>
    <w:p w14:paraId="30031061" w14:textId="77777777" w:rsidR="002A4AA9" w:rsidRDefault="002A4AA9">
      <w:pPr>
        <w:jc w:val="both"/>
        <w:rPr>
          <w:ins w:id="1013" w:author="Maria Solana Gonzalez" w:date="2017-05-28T18:05:00Z"/>
          <w:rFonts w:ascii="Book Antiqua" w:hAnsi="Book Antiqua" w:cs="Times"/>
        </w:rPr>
        <w:pPrChange w:id="1014" w:author="Maria Solana Gonzalez" w:date="2017-05-28T18:05:00Z">
          <w:pPr>
            <w:pStyle w:val="Prrafodelista"/>
            <w:ind w:firstLine="0"/>
            <w:jc w:val="both"/>
          </w:pPr>
        </w:pPrChange>
      </w:pPr>
      <w:ins w:id="1015" w:author="Maria Solana Gonzalez" w:date="2017-05-28T18:05:00Z">
        <w:r w:rsidRPr="00141BAC">
          <w:rPr>
            <w:rFonts w:ascii="Book Antiqua" w:hAnsi="Book Antiqua" w:cs="Times"/>
          </w:rPr>
          <w:t>En [</w:t>
        </w:r>
        <w:r>
          <w:rPr>
            <w:rFonts w:ascii="Book Antiqua" w:hAnsi="Book Antiqua" w:cs="Times"/>
          </w:rPr>
          <w:t>M17</w:t>
        </w:r>
        <w:r w:rsidRPr="002A4AA9">
          <w:rPr>
            <w:rFonts w:ascii="Book Antiqua" w:hAnsi="Book Antiqua" w:cs="Times"/>
          </w:rPr>
          <w:t>] se realizan experimentos con las características más usuales de las imágenes para la identificación de la fuente: wavelet, color, IQM, características</w:t>
        </w:r>
        <w:r w:rsidRPr="00141BAC">
          <w:rPr>
            <w:rFonts w:ascii="Book Antiqua" w:hAnsi="Book Antiqua" w:cs="Times"/>
          </w:rPr>
          <w:t xml:space="preserve"> estadísticas de la diferencia entre imágenes y características estadísticas de predicción de errores</w:t>
        </w:r>
        <w:r>
          <w:rPr>
            <w:rFonts w:ascii="Book Antiqua" w:hAnsi="Book Antiqua" w:cs="Times"/>
          </w:rPr>
          <w:t>, como en otros experimentos mencionados anteriormente</w:t>
        </w:r>
        <w:r w:rsidRPr="00810022">
          <w:rPr>
            <w:rFonts w:ascii="Book Antiqua" w:hAnsi="Book Antiqua" w:cs="Times"/>
          </w:rPr>
          <w:t xml:space="preserve">. </w:t>
        </w:r>
        <w:r w:rsidRPr="00810022">
          <w:rPr>
            <w:rFonts w:ascii="Book Antiqua" w:hAnsi="Book Antiqua" w:cs="Times"/>
          </w:rPr>
          <w:lastRenderedPageBreak/>
          <w:t>En estos</w:t>
        </w:r>
        <w:r w:rsidRPr="002A4AA9">
          <w:rPr>
            <w:rFonts w:ascii="Book Antiqua" w:hAnsi="Book Antiqua" w:cs="Times"/>
          </w:rPr>
          <w:t xml:space="preserve"> se proponen distintas combinaciones de los distintos tipos de característ</w:t>
        </w:r>
        <w:r w:rsidRPr="00141BAC">
          <w:rPr>
            <w:rFonts w:ascii="Book Antiqua" w:hAnsi="Book Antiqua" w:cs="Times"/>
          </w:rPr>
          <w:t xml:space="preserve">icas y SVM para clasificar los dispositivos. Se utilizan diez cámaras diferentes de cuatro fabricantes distintos con 300 imágenes de cada cámara (150 para entrenamiento y 150 para </w:t>
        </w:r>
        <w:r>
          <w:rPr>
            <w:rFonts w:ascii="Book Antiqua" w:hAnsi="Book Antiqua" w:cs="Times"/>
          </w:rPr>
          <w:t>testear</w:t>
        </w:r>
        <w:r w:rsidRPr="002A4AA9">
          <w:rPr>
            <w:rFonts w:ascii="Book Antiqua" w:hAnsi="Book Antiqua" w:cs="Times"/>
          </w:rPr>
          <w:t>) y de una resolución de 1024 × 1024.</w:t>
        </w:r>
        <w:r w:rsidRPr="00141BAC">
          <w:rPr>
            <w:rFonts w:ascii="Book Antiqua" w:hAnsi="Book Antiqua" w:cs="Times"/>
          </w:rPr>
          <w:t xml:space="preserve"> Utilizando todas las caracterí</w:t>
        </w:r>
        <w:r w:rsidRPr="00B13132">
          <w:rPr>
            <w:rFonts w:ascii="Book Antiqua" w:hAnsi="Book Antiqua" w:cs="Times"/>
          </w:rPr>
          <w:t xml:space="preserve">sticas se obtiene un resultado de acierto medio del 92 %. Asimismo, se realizan experimentos para comprobar la robustez </w:t>
        </w:r>
        <w:r>
          <w:rPr>
            <w:rFonts w:ascii="Book Antiqua" w:hAnsi="Book Antiqua" w:cs="Times"/>
          </w:rPr>
          <w:t>para</w:t>
        </w:r>
        <w:r w:rsidRPr="002A4AA9">
          <w:rPr>
            <w:rFonts w:ascii="Book Antiqua" w:hAnsi="Book Antiqua" w:cs="Times"/>
          </w:rPr>
          <w:t xml:space="preserve"> tres de las manipulaciones m</w:t>
        </w:r>
        <w:r w:rsidRPr="00141BAC">
          <w:rPr>
            <w:rFonts w:ascii="Book Antiqua" w:hAnsi="Book Antiqua" w:cs="Times"/>
          </w:rPr>
          <w:t>ás comunes en imágenes: la compresión JPEG, el recortado y el escalado. Las conc</w:t>
        </w:r>
        <w:r w:rsidRPr="00B13132">
          <w:rPr>
            <w:rFonts w:ascii="Book Antiqua" w:hAnsi="Book Antiqua" w:cs="Times"/>
          </w:rPr>
          <w:t>lusiones finales son que algunos de los conjuntos de características ofrecen buenas tasas de aciertos para imágenes intactas, pero no para las que tienen modificaciones. También se muestra que diferentes tipos de manipulaciones tienen efectos diferentes sobre las tasas de acierto</w:t>
        </w:r>
        <w:r w:rsidRPr="00154D5D">
          <w:rPr>
            <w:rFonts w:ascii="Book Antiqua" w:hAnsi="Book Antiqua" w:cs="Times"/>
          </w:rPr>
          <w:t xml:space="preserve"> de los diferentes conjuntos de características. </w:t>
        </w:r>
      </w:ins>
    </w:p>
    <w:p w14:paraId="0098296A" w14:textId="77777777" w:rsidR="002A4AA9" w:rsidRPr="002A4AA9" w:rsidRDefault="002A4AA9">
      <w:pPr>
        <w:jc w:val="both"/>
        <w:rPr>
          <w:ins w:id="1016" w:author="Maria Solana Gonzalez" w:date="2017-05-28T18:05:00Z"/>
          <w:rFonts w:ascii="Book Antiqua" w:hAnsi="Book Antiqua" w:cs="Times"/>
        </w:rPr>
        <w:pPrChange w:id="1017" w:author="Maria Solana Gonzalez" w:date="2017-05-28T18:05:00Z">
          <w:pPr>
            <w:pStyle w:val="Prrafodelista"/>
            <w:ind w:firstLine="0"/>
            <w:jc w:val="both"/>
          </w:pPr>
        </w:pPrChange>
      </w:pPr>
    </w:p>
    <w:p w14:paraId="6879889E" w14:textId="77777777" w:rsidR="002A4AA9" w:rsidRDefault="002A4AA9">
      <w:pPr>
        <w:jc w:val="both"/>
        <w:rPr>
          <w:ins w:id="1018" w:author="Maria Solana Gonzalez" w:date="2017-05-28T18:05:00Z"/>
          <w:rFonts w:ascii="Book Antiqua" w:hAnsi="Book Antiqua" w:cs="Times"/>
        </w:rPr>
        <w:pPrChange w:id="1019" w:author="Maria Solana Gonzalez" w:date="2017-05-28T18:05:00Z">
          <w:pPr>
            <w:pStyle w:val="Prrafodelista"/>
            <w:ind w:firstLine="0"/>
            <w:jc w:val="both"/>
          </w:pPr>
        </w:pPrChange>
      </w:pPr>
      <w:ins w:id="1020" w:author="Maria Solana Gonzalez" w:date="2017-05-28T18:05:00Z">
        <w:r w:rsidRPr="00141BAC">
          <w:rPr>
            <w:rFonts w:ascii="Book Antiqua" w:hAnsi="Book Antiqua" w:cs="Times"/>
          </w:rPr>
          <w:t xml:space="preserve">En [M18] se plantea una técnica para, entre otros </w:t>
        </w:r>
        <w:r>
          <w:rPr>
            <w:rFonts w:ascii="Book Antiqua" w:hAnsi="Book Antiqua" w:cs="Times"/>
          </w:rPr>
          <w:t>objetivos está</w:t>
        </w:r>
        <w:r w:rsidRPr="002A4AA9">
          <w:rPr>
            <w:rFonts w:ascii="Book Antiqua" w:hAnsi="Book Antiqua" w:cs="Times"/>
          </w:rPr>
          <w:t xml:space="preserve"> la identificación de la fuente de una imagen utilizando los modelos estadísticos para ridgelet y sub-bandas contourlet. Tras la extracción de las caracterís</w:t>
        </w:r>
        <w:r w:rsidRPr="00141BAC">
          <w:rPr>
            <w:rFonts w:ascii="Book Antiqua" w:hAnsi="Book Antiqua" w:cs="Times"/>
          </w:rPr>
          <w:t xml:space="preserve">ticas se aplica un algoritmo SFFS para selección de características y SVM para la clasificación. El método basado en wavelets considera 216 características útiles sólo para la representación de una dimensión, el enfoque basado en ridgelets toma 48 características y la aproximación de contourlets contempla un total de 768 características. En los experimentos realizados con tres cámaras de distintos fabricantes se obtienen porcentajes de </w:t>
        </w:r>
        <w:r>
          <w:rPr>
            <w:rFonts w:ascii="Book Antiqua" w:hAnsi="Book Antiqua" w:cs="Times"/>
          </w:rPr>
          <w:t xml:space="preserve">éxito </w:t>
        </w:r>
        <w:r w:rsidRPr="002A4AA9">
          <w:rPr>
            <w:rFonts w:ascii="Book Antiqua" w:hAnsi="Book Antiqua" w:cs="Times"/>
          </w:rPr>
          <w:t xml:space="preserve">entre el 99,5 % y el 99,8 %. Los contourlets y ridgelets </w:t>
        </w:r>
        <w:r>
          <w:rPr>
            <w:rFonts w:ascii="Book Antiqua" w:hAnsi="Book Antiqua" w:cs="Times"/>
          </w:rPr>
          <w:t>son útiles para diferenciar entre modelos de cámaras y además imágenes naturales o producidas por ordenador y escáneres de la misma marca.</w:t>
        </w:r>
        <w:r w:rsidRPr="002A4AA9">
          <w:rPr>
            <w:rFonts w:ascii="Book Antiqua" w:hAnsi="Book Antiqua" w:cs="Times"/>
          </w:rPr>
          <w:t xml:space="preserve"> De cualquier manera, los autores consideran que podrían implementar mejoras experimentando con diferentes algoritmos de selección.</w:t>
        </w:r>
      </w:ins>
    </w:p>
    <w:p w14:paraId="197B0FAF" w14:textId="77777777" w:rsidR="002A4AA9" w:rsidRPr="002A4AA9" w:rsidRDefault="002A4AA9">
      <w:pPr>
        <w:jc w:val="both"/>
        <w:rPr>
          <w:ins w:id="1021" w:author="Maria Solana Gonzalez" w:date="2017-05-28T18:05:00Z"/>
          <w:rFonts w:ascii="Book Antiqua" w:hAnsi="Book Antiqua" w:cs="Times"/>
        </w:rPr>
        <w:pPrChange w:id="1022" w:author="Maria Solana Gonzalez" w:date="2017-05-28T18:05:00Z">
          <w:pPr>
            <w:pStyle w:val="Prrafodelista"/>
            <w:ind w:firstLine="0"/>
            <w:jc w:val="both"/>
          </w:pPr>
        </w:pPrChange>
      </w:pPr>
    </w:p>
    <w:p w14:paraId="21157C4D" w14:textId="77777777" w:rsidR="002A4AA9" w:rsidRPr="00B13132" w:rsidRDefault="002A4AA9">
      <w:pPr>
        <w:jc w:val="both"/>
        <w:rPr>
          <w:ins w:id="1023" w:author="Maria Solana Gonzalez" w:date="2017-05-28T18:05:00Z"/>
          <w:rFonts w:ascii="Book Antiqua" w:hAnsi="Book Antiqua" w:cs="Times"/>
        </w:rPr>
        <w:pPrChange w:id="1024" w:author="Maria Solana Gonzalez" w:date="2017-05-28T18:05:00Z">
          <w:pPr>
            <w:pStyle w:val="Prrafodelista"/>
            <w:ind w:firstLine="0"/>
            <w:jc w:val="both"/>
          </w:pPr>
        </w:pPrChange>
      </w:pPr>
      <w:ins w:id="1025" w:author="Maria Solana Gonzalez" w:date="2017-05-28T18:05:00Z">
        <w:r w:rsidRPr="00141BAC">
          <w:rPr>
            <w:rFonts w:ascii="Book Antiqua" w:hAnsi="Book Antiqua" w:cs="Times"/>
          </w:rPr>
          <w:t xml:space="preserve">En [M19] se propone un método que emplea la densidad marginal de los coeficientes de la Discrete Cosine Transform (DCT) en </w:t>
        </w:r>
        <w:r w:rsidRPr="00B13132">
          <w:rPr>
            <w:rFonts w:ascii="Book Antiqua" w:hAnsi="Book Antiqua" w:cs="Times"/>
          </w:rPr>
          <w:t>las coordenadas de baja frecuencia y las características de densidad conjunta de vecindad en el domino DCT. Adicionalmente, se utiliza la agrupación jerárquica y SVM para detectar la fuente de adquisición de las imágenes. En los experimentos realizados con</w:t>
        </w:r>
        <w:r w:rsidRPr="00154D5D">
          <w:rPr>
            <w:rFonts w:ascii="Book Antiqua" w:hAnsi="Book Antiqua" w:cs="Times"/>
          </w:rPr>
          <w:t xml:space="preserve"> imágenes de cinco modelos de teléfonos inteligentes de cuatro fabricantes, se obtiene </w:t>
        </w:r>
        <w:r>
          <w:rPr>
            <w:rFonts w:ascii="Book Antiqua" w:hAnsi="Book Antiqua" w:cs="Times"/>
          </w:rPr>
          <w:t>un acierto entre</w:t>
        </w:r>
        <w:r w:rsidRPr="002A4AA9">
          <w:rPr>
            <w:rFonts w:ascii="Book Antiqua" w:hAnsi="Book Antiqua" w:cs="Times"/>
          </w:rPr>
          <w:t xml:space="preserve"> el</w:t>
        </w:r>
        <w:r w:rsidRPr="00141BAC">
          <w:rPr>
            <w:rFonts w:ascii="Book Antiqua" w:hAnsi="Book Antiqua" w:cs="Times"/>
          </w:rPr>
          <w:t xml:space="preserve"> 86,36 % y el 99,91 %, alcanzando los mejores resultados con un kernel SVM lineal.</w:t>
        </w:r>
      </w:ins>
    </w:p>
    <w:p w14:paraId="6318BD32" w14:textId="77777777" w:rsidR="002A4AA9" w:rsidRPr="00A33B5E" w:rsidRDefault="002A4AA9" w:rsidP="00A33B5E">
      <w:pPr>
        <w:rPr>
          <w:rFonts w:ascii="Book Antiqua" w:hAnsi="Book Antiqua" w:cs="Times"/>
        </w:rPr>
      </w:pPr>
    </w:p>
    <w:p w14:paraId="0AD4FEED" w14:textId="33D2090F" w:rsidR="00A33B5E" w:rsidRPr="00A33B5E" w:rsidDel="0013191C" w:rsidRDefault="00A33B5E" w:rsidP="00A33B5E">
      <w:pPr>
        <w:rPr>
          <w:del w:id="1026" w:author="Maria Solana Gonzalez" w:date="2017-05-28T18:00:00Z"/>
          <w:rFonts w:ascii="Book Antiqua" w:hAnsi="Book Antiqua"/>
        </w:rPr>
      </w:pPr>
      <w:del w:id="1027" w:author="Maria Solana Gonzalez" w:date="2017-05-28T18:00:00Z">
        <w:r w:rsidRPr="00A33B5E" w:rsidDel="0013191C">
          <w:rPr>
            <w:rFonts w:ascii="Book Antiqua" w:hAnsi="Book Antiqua"/>
          </w:rPr>
          <w:delText xml:space="preserve">En este artículo </w:delText>
        </w:r>
        <w:r w:rsidRPr="00A33B5E" w:rsidDel="0013191C">
          <w:rPr>
            <w:rFonts w:ascii="Book Antiqua" w:hAnsi="Book Antiqua"/>
            <w:highlight w:val="blue"/>
          </w:rPr>
          <w:delText>[*]</w:delText>
        </w:r>
        <w:r w:rsidRPr="00A33B5E" w:rsidDel="0013191C">
          <w:rPr>
            <w:rFonts w:ascii="Book Antiqua" w:hAnsi="Book Antiqua"/>
          </w:rPr>
          <w:delText xml:space="preserve">se identifican un conjunto de características que pueden ser utilizadas para la identificación de la fuente de una imagen. De las 34 propuestas se han obtenido 3 grupos: </w:delText>
        </w:r>
        <w:r w:rsidRPr="00A33B5E" w:rsidDel="0013191C">
          <w:rPr>
            <w:rFonts w:ascii="Book Antiqua" w:hAnsi="Book Antiqua"/>
            <w:b/>
          </w:rPr>
          <w:delText>características de color</w:delText>
        </w:r>
        <w:r w:rsidRPr="00A33B5E" w:rsidDel="0013191C">
          <w:rPr>
            <w:rFonts w:ascii="Book Antiqua" w:hAnsi="Book Antiqua"/>
          </w:rPr>
          <w:delText xml:space="preserve">, </w:delText>
        </w:r>
        <w:r w:rsidRPr="00A33B5E" w:rsidDel="0013191C">
          <w:rPr>
            <w:rFonts w:ascii="Book Antiqua" w:hAnsi="Book Antiqua"/>
            <w:b/>
          </w:rPr>
          <w:delText>métricas de calidad de la imagen</w:delText>
        </w:r>
        <w:r w:rsidRPr="00A33B5E" w:rsidDel="0013191C">
          <w:rPr>
            <w:rFonts w:ascii="Book Antiqua" w:hAnsi="Book Antiqua"/>
          </w:rPr>
          <w:delText xml:space="preserve"> y </w:delText>
        </w:r>
        <w:r w:rsidRPr="00A33B5E" w:rsidDel="0013191C">
          <w:rPr>
            <w:rFonts w:ascii="Book Antiqua" w:hAnsi="Book Antiqua"/>
            <w:b/>
          </w:rPr>
          <w:delText>estadísticas en el dominio Wavelet</w:delText>
        </w:r>
        <w:r w:rsidRPr="00A33B5E" w:rsidDel="0013191C">
          <w:rPr>
            <w:rFonts w:ascii="Book Antiqua" w:hAnsi="Book Antiqua"/>
          </w:rPr>
          <w:delText xml:space="preserve"> que se obtuvieron de dos cámaras empleadas tanto para el entrenar al clasificador como para las pruebas de clasificación.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[2]</w:delText>
        </w:r>
        <w:r w:rsidRPr="00A33B5E" w:rsidDel="0013191C">
          <w:rPr>
            <w:rFonts w:ascii="Book Antiqua" w:hAnsi="Book Antiqua"/>
          </w:rPr>
          <w:fldChar w:fldCharType="end"/>
        </w:r>
      </w:del>
    </w:p>
    <w:p w14:paraId="28446E97" w14:textId="1BB25A18" w:rsidR="00A33B5E" w:rsidRPr="00A33B5E" w:rsidDel="0013191C" w:rsidRDefault="00A33B5E" w:rsidP="00A33B5E">
      <w:pPr>
        <w:rPr>
          <w:del w:id="1028" w:author="Maria Solana Gonzalez" w:date="2017-05-28T18:00:00Z"/>
          <w:rFonts w:ascii="Book Antiqua" w:hAnsi="Book Antiqua"/>
        </w:rPr>
      </w:pPr>
    </w:p>
    <w:p w14:paraId="64535BF0" w14:textId="01EDEF7D" w:rsidR="00A33B5E" w:rsidRPr="00A33B5E" w:rsidDel="0013191C" w:rsidRDefault="00A33B5E" w:rsidP="00A33B5E">
      <w:pPr>
        <w:rPr>
          <w:del w:id="1029" w:author="Maria Solana Gonzalez" w:date="2017-05-28T18:00:00Z"/>
          <w:rFonts w:ascii="Book Antiqua" w:hAnsi="Book Antiqua"/>
        </w:rPr>
      </w:pPr>
      <w:del w:id="1030" w:author="Maria Solana Gonzalez" w:date="2017-05-28T18:00:00Z">
        <w:r w:rsidRPr="00A33B5E" w:rsidDel="0013191C">
          <w:rPr>
            <w:rFonts w:ascii="Book Antiqua" w:hAnsi="Book Antiqua"/>
          </w:rPr>
          <w:delText>Otro</w:delText>
        </w:r>
        <w:r w:rsidRPr="00A33B5E" w:rsidDel="0013191C">
          <w:rPr>
            <w:rFonts w:ascii="Book Antiqua" w:hAnsi="Book Antiqua"/>
            <w:noProof/>
          </w:rPr>
          <w:delText xml:space="preserve"> </w:delText>
        </w:r>
        <w:r w:rsidRPr="00A33B5E" w:rsidDel="0013191C">
          <w:rPr>
            <w:rFonts w:ascii="Book Antiqua" w:hAnsi="Book Antiqua"/>
            <w:noProof/>
          </w:rPr>
          <w:fldChar w:fldCharType="begin"/>
        </w:r>
        <w:r w:rsidRPr="00A33B5E" w:rsidDel="0013191C">
          <w:rPr>
            <w:rFonts w:ascii="Book Antiqua" w:hAnsi="Book Antiqua"/>
            <w:noProof/>
          </w:rPr>
          <w:del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delInstrText>
        </w:r>
        <w:r w:rsidRPr="00A33B5E" w:rsidDel="0013191C">
          <w:rPr>
            <w:rFonts w:ascii="Book Antiqua" w:hAnsi="Book Antiqua"/>
            <w:noProof/>
          </w:rPr>
          <w:fldChar w:fldCharType="separate"/>
        </w:r>
        <w:r w:rsidRPr="00A33B5E" w:rsidDel="0013191C">
          <w:rPr>
            <w:rFonts w:ascii="Book Antiqua" w:hAnsi="Book Antiqua"/>
            <w:noProof/>
          </w:rPr>
          <w:delText>[3]</w:delText>
        </w:r>
        <w:r w:rsidRPr="00A33B5E" w:rsidDel="0013191C">
          <w:rPr>
            <w:rFonts w:ascii="Book Antiqua" w:hAnsi="Book Antiqua"/>
            <w:noProof/>
          </w:rPr>
          <w:fldChar w:fldCharType="end"/>
        </w:r>
        <w:r w:rsidRPr="00A33B5E" w:rsidDel="0013191C">
          <w:rPr>
            <w:rFonts w:ascii="Book Antiqua" w:hAnsi="Book Antiqua"/>
            <w:noProof/>
          </w:rPr>
          <w:delText xml:space="preserve"> </w:delText>
        </w:r>
        <w:r w:rsidRPr="00A33B5E" w:rsidDel="0013191C">
          <w:rPr>
            <w:rFonts w:ascii="Book Antiqua" w:hAnsi="Book Antiqua"/>
          </w:rPr>
          <w:delText xml:space="preserve">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delText>
        </w:r>
      </w:del>
    </w:p>
    <w:p w14:paraId="6CFAF228" w14:textId="20094BB4" w:rsidR="00A33B5E" w:rsidRPr="00A33B5E" w:rsidDel="0013191C" w:rsidRDefault="00A33B5E" w:rsidP="00A33B5E">
      <w:pPr>
        <w:rPr>
          <w:del w:id="1031" w:author="Maria Solana Gonzalez" w:date="2017-05-28T18:00:00Z"/>
          <w:rFonts w:ascii="Book Antiqua" w:hAnsi="Book Antiqua"/>
        </w:rPr>
      </w:pPr>
    </w:p>
    <w:p w14:paraId="7228DEEA" w14:textId="21AB49D1" w:rsidR="00A33B5E" w:rsidRPr="00A33B5E" w:rsidDel="0013191C" w:rsidRDefault="00A33B5E" w:rsidP="00A33B5E">
      <w:pPr>
        <w:rPr>
          <w:del w:id="1032" w:author="Maria Solana Gonzalez" w:date="2017-05-28T18:00:00Z"/>
          <w:rFonts w:ascii="Book Antiqua" w:hAnsi="Book Antiqua"/>
        </w:rPr>
      </w:pPr>
      <w:del w:id="1033" w:author="Maria Solana Gonzalez" w:date="2017-05-28T18:00:00Z">
        <w:r w:rsidRPr="00A33B5E" w:rsidDel="0013191C">
          <w:rPr>
            <w:rFonts w:ascii="Book Antiqua" w:hAnsi="Book Antiqua"/>
          </w:rPr>
          <w:delText xml:space="preserve">En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[4]</w:delText>
        </w:r>
        <w:r w:rsidRPr="00A33B5E" w:rsidDel="0013191C">
          <w:rPr>
            <w:rFonts w:ascii="Book Antiqua" w:hAnsi="Book Antiqua"/>
          </w:rPr>
          <w:fldChar w:fldCharType="end"/>
        </w:r>
        <w:r w:rsidRPr="00A33B5E" w:rsidDel="0013191C">
          <w:rPr>
            <w:rFonts w:ascii="Book Antiqua" w:hAnsi="Book Antiqua"/>
          </w:rPr>
          <w:delTex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 se comprueba la alta robustez de esta técnica frente a distintos tipos de post-procesamiento en las imágenes.</w:delText>
        </w:r>
      </w:del>
    </w:p>
    <w:p w14:paraId="24FCB6EA" w14:textId="77777777" w:rsidR="00A33B5E" w:rsidRPr="00A33B5E" w:rsidRDefault="00A33B5E" w:rsidP="00A33B5E">
      <w:pPr>
        <w:rPr>
          <w:rFonts w:ascii="Book Antiqua" w:hAnsi="Book Antiqua"/>
        </w:rPr>
      </w:pPr>
    </w:p>
    <w:p w14:paraId="0E01E4E2" w14:textId="25A03C14"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1034" w:name="_Toc477877521"/>
      <w:bookmarkStart w:id="1035" w:name="_Toc483862821"/>
      <w:r w:rsidRPr="00A33B5E">
        <w:rPr>
          <w:szCs w:val="24"/>
        </w:rPr>
        <w:t>Técnicas basadas en el Uso de las Imperfecciones del Sensor</w:t>
      </w:r>
      <w:bookmarkEnd w:id="1034"/>
      <w:bookmarkEnd w:id="1035"/>
    </w:p>
    <w:p w14:paraId="79B67C94" w14:textId="77777777" w:rsidR="00A33B5E" w:rsidRDefault="00A33B5E" w:rsidP="00A33B5E">
      <w:pPr>
        <w:rPr>
          <w:ins w:id="1036" w:author="Maria Solana Gonzalez" w:date="2017-05-28T18:06:00Z"/>
          <w:rFonts w:ascii="Book Antiqua" w:hAnsi="Book Antiqua"/>
        </w:rPr>
      </w:pPr>
    </w:p>
    <w:p w14:paraId="5706EDCE" w14:textId="77777777" w:rsidR="00141BAC" w:rsidRDefault="00141BAC">
      <w:pPr>
        <w:jc w:val="both"/>
        <w:rPr>
          <w:ins w:id="1037" w:author="Maria Solana Gonzalez" w:date="2017-05-28T18:07:00Z"/>
          <w:rFonts w:ascii="Book Antiqua" w:hAnsi="Book Antiqua" w:cs="Times"/>
        </w:rPr>
        <w:pPrChange w:id="1038" w:author="Maria Solana Gonzalez" w:date="2017-05-28T18:06:00Z">
          <w:pPr>
            <w:pStyle w:val="Prrafodelista"/>
            <w:ind w:firstLine="0"/>
            <w:jc w:val="both"/>
          </w:pPr>
        </w:pPrChange>
      </w:pPr>
      <w:ins w:id="1039" w:author="Maria Solana Gonzalez" w:date="2017-05-28T18:06:00Z">
        <w:r w:rsidRPr="00141BAC">
          <w:rPr>
            <w:rFonts w:ascii="Book Antiqua" w:hAnsi="Book Antiqua" w:cs="Times"/>
          </w:rPr>
          <w:t>Estas técnicas se basan en el estudio de las huellas que los defectos del sensor pueden dejar sobre las imágenes. Estas técnicas se dividen en dos ramas: defectos de píxel y patrón de ruido del sensor Sensor Pattern Noise (SPN).</w:t>
        </w:r>
      </w:ins>
    </w:p>
    <w:p w14:paraId="090BCEAE" w14:textId="3FDDD725" w:rsidR="00141BAC" w:rsidRDefault="00141BAC">
      <w:pPr>
        <w:jc w:val="both"/>
        <w:rPr>
          <w:ins w:id="1040" w:author="Maria Solana Gonzalez" w:date="2017-05-28T18:06:00Z"/>
          <w:rFonts w:ascii="Book Antiqua" w:hAnsi="Book Antiqua" w:cs="Times"/>
        </w:rPr>
        <w:pPrChange w:id="1041" w:author="Maria Solana Gonzalez" w:date="2017-05-28T18:06:00Z">
          <w:pPr>
            <w:pStyle w:val="Prrafodelista"/>
            <w:ind w:firstLine="0"/>
            <w:jc w:val="both"/>
          </w:pPr>
        </w:pPrChange>
      </w:pPr>
      <w:ins w:id="1042" w:author="Maria Solana Gonzalez" w:date="2017-05-28T18:06:00Z">
        <w:r w:rsidRPr="00141BAC">
          <w:rPr>
            <w:rFonts w:ascii="Book Antiqua" w:hAnsi="Book Antiqua" w:cs="Times"/>
          </w:rPr>
          <w:t xml:space="preserve"> </w:t>
        </w:r>
      </w:ins>
    </w:p>
    <w:p w14:paraId="2504A5E8" w14:textId="0A1755B7" w:rsidR="00141BAC" w:rsidRPr="00813A0A" w:rsidRDefault="00141BAC">
      <w:pPr>
        <w:pStyle w:val="Prrafodelista"/>
        <w:numPr>
          <w:ilvl w:val="0"/>
          <w:numId w:val="40"/>
        </w:numPr>
        <w:jc w:val="both"/>
        <w:rPr>
          <w:ins w:id="1043" w:author="Maria Solana Gonzalez" w:date="2017-05-28T18:06:00Z"/>
          <w:rFonts w:ascii="Book Antiqua" w:hAnsi="Book Antiqua" w:cs="Times"/>
          <w:sz w:val="24"/>
          <w:rPrChange w:id="1044" w:author="Maria Solana Gonzalez" w:date="2017-05-29T15:54:00Z">
            <w:rPr>
              <w:ins w:id="1045" w:author="Maria Solana Gonzalez" w:date="2017-05-28T18:06:00Z"/>
            </w:rPr>
          </w:rPrChange>
        </w:rPr>
        <w:pPrChange w:id="1046" w:author="Maria Solana Gonzalez" w:date="2017-05-29T15:53:00Z">
          <w:pPr>
            <w:pStyle w:val="Prrafodelista"/>
            <w:numPr>
              <w:numId w:val="37"/>
            </w:numPr>
            <w:ind w:left="1080" w:hanging="360"/>
            <w:jc w:val="both"/>
          </w:pPr>
        </w:pPrChange>
      </w:pPr>
      <w:ins w:id="1047" w:author="Maria Solana Gonzalez" w:date="2017-05-28T18:06:00Z">
        <w:r w:rsidRPr="00813A0A">
          <w:rPr>
            <w:rFonts w:ascii="Book Antiqua" w:hAnsi="Book Antiqua" w:cs="Times"/>
            <w:sz w:val="24"/>
            <w:rPrChange w:id="1048" w:author="Maria Solana Gonzalez" w:date="2017-05-29T15:54:00Z">
              <w:rPr/>
            </w:rPrChange>
          </w:rPr>
          <w:lastRenderedPageBreak/>
          <w:t xml:space="preserve">En la primera se estudian los defectos de píxel, los píxeles calientes, los píxeles muertos, los defectos de fila o columna, y los defectos de grupo. </w:t>
        </w:r>
      </w:ins>
    </w:p>
    <w:p w14:paraId="3E5D6DB4" w14:textId="77777777" w:rsidR="00141BAC" w:rsidRPr="00186923" w:rsidRDefault="00141BAC">
      <w:pPr>
        <w:jc w:val="both"/>
        <w:rPr>
          <w:ins w:id="1049" w:author="Maria Solana Gonzalez" w:date="2017-05-28T18:06:00Z"/>
          <w:rFonts w:ascii="Book Antiqua" w:hAnsi="Book Antiqua" w:cs="Times"/>
        </w:rPr>
        <w:pPrChange w:id="1050" w:author="Maria Solana Gonzalez" w:date="2017-05-28T18:06:00Z">
          <w:pPr>
            <w:ind w:left="720"/>
            <w:jc w:val="both"/>
          </w:pPr>
        </w:pPrChange>
      </w:pPr>
    </w:p>
    <w:p w14:paraId="2146639D" w14:textId="62DF4A26" w:rsidR="00141BAC" w:rsidRPr="00813A0A" w:rsidRDefault="00141BAC">
      <w:pPr>
        <w:pStyle w:val="Prrafodelista"/>
        <w:numPr>
          <w:ilvl w:val="0"/>
          <w:numId w:val="38"/>
        </w:numPr>
        <w:jc w:val="both"/>
        <w:rPr>
          <w:ins w:id="1051" w:author="Maria Solana Gonzalez" w:date="2017-05-28T18:06:00Z"/>
          <w:rFonts w:ascii="Book Antiqua" w:hAnsi="Book Antiqua" w:cs="Times"/>
          <w:sz w:val="24"/>
          <w:rPrChange w:id="1052" w:author="Maria Solana Gonzalez" w:date="2017-05-29T15:54:00Z">
            <w:rPr>
              <w:ins w:id="1053" w:author="Maria Solana Gonzalez" w:date="2017-05-28T18:06:00Z"/>
            </w:rPr>
          </w:rPrChange>
        </w:rPr>
        <w:pPrChange w:id="1054" w:author="Maria Solana Gonzalez" w:date="2017-05-28T18:07:00Z">
          <w:pPr>
            <w:pStyle w:val="Prrafodelista"/>
            <w:numPr>
              <w:numId w:val="37"/>
            </w:numPr>
            <w:ind w:left="1080" w:hanging="360"/>
            <w:jc w:val="both"/>
          </w:pPr>
        </w:pPrChange>
      </w:pPr>
      <w:ins w:id="1055" w:author="Maria Solana Gonzalez" w:date="2017-05-28T18:06:00Z">
        <w:r w:rsidRPr="00813A0A">
          <w:rPr>
            <w:rFonts w:ascii="Book Antiqua" w:hAnsi="Book Antiqua" w:cs="Times"/>
            <w:sz w:val="24"/>
            <w:rPrChange w:id="1056" w:author="Maria Solana Gonzalez" w:date="2017-05-29T15:54:00Z">
              <w:rPr/>
            </w:rPrChange>
          </w:rPr>
          <w:t>En la segunda se construye un patrón del ruido dosificando los residuos de ruido obtenidos aplicando algún filtro de eliminación de ruido.</w:t>
        </w:r>
      </w:ins>
    </w:p>
    <w:p w14:paraId="246853FB" w14:textId="77777777" w:rsidR="00141BAC" w:rsidRPr="00186923" w:rsidRDefault="00141BAC" w:rsidP="00141BAC">
      <w:pPr>
        <w:jc w:val="both"/>
        <w:rPr>
          <w:ins w:id="1057" w:author="Maria Solana Gonzalez" w:date="2017-05-28T18:06:00Z"/>
          <w:rFonts w:ascii="Book Antiqua" w:hAnsi="Book Antiqua" w:cs="Times"/>
        </w:rPr>
      </w:pPr>
    </w:p>
    <w:p w14:paraId="516A84C5" w14:textId="77777777" w:rsidR="00141BAC" w:rsidRDefault="00141BAC">
      <w:pPr>
        <w:jc w:val="both"/>
        <w:rPr>
          <w:ins w:id="1058" w:author="Maria Solana Gonzalez" w:date="2017-05-28T18:06:00Z"/>
          <w:rFonts w:ascii="Book Antiqua" w:hAnsi="Book Antiqua" w:cs="Times"/>
        </w:rPr>
        <w:pPrChange w:id="1059" w:author="Maria Solana Gonzalez" w:date="2017-05-28T18:06:00Z">
          <w:pPr>
            <w:ind w:left="709" w:firstLine="60"/>
            <w:jc w:val="both"/>
          </w:pPr>
        </w:pPrChange>
      </w:pPr>
      <w:ins w:id="1060" w:author="Maria Solana Gonzalez" w:date="2017-05-28T18:06:00Z">
        <w:r w:rsidRPr="00110028">
          <w:rPr>
            <w:rFonts w:ascii="Book Antiqua" w:hAnsi="Book Antiqua" w:cs="Times"/>
          </w:rPr>
          <w:t>La presencia del patrón se determina utilizando algún método de clasificación como correlación o má</w:t>
        </w:r>
        <w:r>
          <w:rPr>
            <w:rFonts w:ascii="Book Antiqua" w:hAnsi="Book Antiqua" w:cs="Times"/>
          </w:rPr>
          <w:t>quinas SVM. En [M20</w:t>
        </w:r>
        <w:r w:rsidRPr="00110028">
          <w:rPr>
            <w:rFonts w:ascii="Book Antiqua" w:hAnsi="Book Antiqua" w:cs="Times"/>
          </w:rPr>
          <w:t>] se estudian los defectos de los píxeles en los sensores de tipo CCD, centrándose en la evaluación de diferentes características para examinar las imágenes e identificar la fuente: defectos del sensor CCD, formato de los archivos usados, ruido introducido en la imagen y marcas de agua introducidas por el fabricante de la cámara.</w:t>
        </w:r>
      </w:ins>
    </w:p>
    <w:p w14:paraId="7E74696E" w14:textId="77777777" w:rsidR="00141BAC" w:rsidRPr="00110028" w:rsidRDefault="00141BAC">
      <w:pPr>
        <w:jc w:val="both"/>
        <w:rPr>
          <w:ins w:id="1061" w:author="Maria Solana Gonzalez" w:date="2017-05-28T18:06:00Z"/>
          <w:rFonts w:ascii="Book Antiqua" w:hAnsi="Book Antiqua" w:cs="Times"/>
        </w:rPr>
        <w:pPrChange w:id="1062" w:author="Maria Solana Gonzalez" w:date="2017-05-28T18:06:00Z">
          <w:pPr>
            <w:ind w:left="709" w:firstLine="60"/>
            <w:jc w:val="both"/>
          </w:pPr>
        </w:pPrChange>
      </w:pPr>
    </w:p>
    <w:p w14:paraId="52FDA86E" w14:textId="77777777" w:rsidR="00141BAC" w:rsidRDefault="00141BAC">
      <w:pPr>
        <w:jc w:val="both"/>
        <w:rPr>
          <w:ins w:id="1063" w:author="Maria Solana Gonzalez" w:date="2017-05-29T15:54:00Z"/>
          <w:rFonts w:ascii="Book Antiqua" w:hAnsi="Book Antiqua" w:cs="Times"/>
        </w:rPr>
        <w:pPrChange w:id="1064" w:author="Maria Solana Gonzalez" w:date="2017-05-28T18:06:00Z">
          <w:pPr>
            <w:pStyle w:val="Prrafodelista"/>
            <w:ind w:firstLine="0"/>
            <w:jc w:val="both"/>
          </w:pPr>
        </w:pPrChange>
      </w:pPr>
      <w:ins w:id="1065" w:author="Maria Solana Gonzalez" w:date="2017-05-28T18:06:00Z">
        <w:r w:rsidRPr="00141BAC">
          <w:rPr>
            <w:rFonts w:ascii="Book Antiqua" w:hAnsi="Book Antiqua" w:cs="Times"/>
          </w:rPr>
          <w:t xml:space="preserve">Entre los defectos del sensor CCD considerados se encuentran los puntos calientes, los píxeles muertos, los defectos en grupo y los defectos de fila o columna. En sus resultados se observa que cada una de las cámaras tiene un patrón de defecto diferente. Sin embargo, también se </w:t>
        </w:r>
        <w:r>
          <w:rPr>
            <w:rFonts w:ascii="Book Antiqua" w:hAnsi="Book Antiqua" w:cs="Times"/>
          </w:rPr>
          <w:t>apunta</w:t>
        </w:r>
        <w:r w:rsidRPr="00141BAC">
          <w:rPr>
            <w:rFonts w:ascii="Book Antiqua" w:hAnsi="Book Antiqua" w:cs="Times"/>
          </w:rPr>
          <w:t xml:space="preserve"> que el número de defectos en los píxeles para una cámara es diferente entre fotos y varía demasiado en función del contenido de la imagen. Asimismo, se revela que el número de defectos cambia con la temperatura. Por último, el estudio encontró que las cámaras con CCD de alta calidad no tienen este tipo de problema. También es cierto</w:t>
        </w:r>
        <w:r>
          <w:rPr>
            <w:rFonts w:ascii="Book Antiqua" w:hAnsi="Book Antiqua" w:cs="Times"/>
          </w:rPr>
          <w:t>,</w:t>
        </w:r>
        <w:r w:rsidRPr="00141BAC">
          <w:rPr>
            <w:rFonts w:ascii="Book Antiqua" w:hAnsi="Book Antiqua" w:cs="Times"/>
          </w:rPr>
          <w:t xml:space="preserve"> que la mayoría de las cámaras tienen mecanismos adicionales para compensar este tipo de problemas. Al considerar únicamente los defectos de los se</w:t>
        </w:r>
        <w:r w:rsidRPr="00B13132">
          <w:rPr>
            <w:rFonts w:ascii="Book Antiqua" w:hAnsi="Book Antiqua" w:cs="Times"/>
          </w:rPr>
          <w:t xml:space="preserve">nsores de tipo CCD este estudio no es aplicable al análisis de imágenes generadas por dispositivos móviles. </w:t>
        </w:r>
      </w:ins>
    </w:p>
    <w:p w14:paraId="66F2CF39" w14:textId="77777777" w:rsidR="00C65A92" w:rsidRPr="00154D5D" w:rsidRDefault="00C65A92">
      <w:pPr>
        <w:jc w:val="both"/>
        <w:rPr>
          <w:ins w:id="1066" w:author="Maria Solana Gonzalez" w:date="2017-05-28T18:06:00Z"/>
          <w:rFonts w:ascii="Book Antiqua" w:hAnsi="Book Antiqua" w:cs="Times"/>
        </w:rPr>
        <w:pPrChange w:id="1067" w:author="Maria Solana Gonzalez" w:date="2017-05-28T18:06:00Z">
          <w:pPr>
            <w:pStyle w:val="Prrafodelista"/>
            <w:ind w:firstLine="0"/>
            <w:jc w:val="both"/>
          </w:pPr>
        </w:pPrChange>
      </w:pPr>
    </w:p>
    <w:p w14:paraId="68336D62" w14:textId="77777777" w:rsidR="00141BAC" w:rsidRDefault="00141BAC">
      <w:pPr>
        <w:jc w:val="both"/>
        <w:rPr>
          <w:ins w:id="1068" w:author="Maria Solana Gonzalez" w:date="2017-05-28T18:06:00Z"/>
          <w:rFonts w:ascii="Book Antiqua" w:hAnsi="Book Antiqua" w:cs="Times"/>
        </w:rPr>
        <w:pPrChange w:id="1069" w:author="Maria Solana Gonzalez" w:date="2017-05-28T18:06:00Z">
          <w:pPr>
            <w:pStyle w:val="Prrafodelista"/>
            <w:ind w:firstLine="0"/>
            <w:jc w:val="both"/>
          </w:pPr>
        </w:pPrChange>
      </w:pPr>
      <w:ins w:id="1070" w:author="Maria Solana Gonzalez" w:date="2017-05-28T18:06:00Z">
        <w:r w:rsidRPr="00154D5D">
          <w:rPr>
            <w:rFonts w:ascii="Book Antiqua" w:hAnsi="Book Antiqua" w:cs="Times"/>
          </w:rPr>
          <w:t xml:space="preserve">En [M21] se analiza el patrón de ruido del sensor de un conjunto de cámaras, el cual funciona como una huella dactilar, permitiendo la identificación única de cada cámara. Para obtener este patrón </w:t>
        </w:r>
        <w:r w:rsidRPr="0033438F">
          <w:rPr>
            <w:rFonts w:ascii="Book Antiqua" w:hAnsi="Book Antiqua" w:cs="Times"/>
          </w:rPr>
          <w:t xml:space="preserve">se realiza un promedio del ruido obtenido a partir de diferentes imágenes utilizando un filtro de eliminación de ruido. Para identificar la cámara a partir de una imagen, se considera el patrón de referencia </w:t>
        </w:r>
        <w:r w:rsidRPr="00035E0A">
          <w:rPr>
            <w:rFonts w:ascii="Book Antiqua" w:hAnsi="Book Antiqua" w:cs="Times"/>
          </w:rPr>
          <w:t>como una marca de agua cuya presencia en la imagen es establecida mediante un detector de correlación. El estudio se realizó con 320 imágenes procedentes de 9 modelos</w:t>
        </w:r>
        <w:r>
          <w:rPr>
            <w:rFonts w:ascii="Book Antiqua" w:hAnsi="Book Antiqua" w:cs="Times"/>
          </w:rPr>
          <w:t xml:space="preserve"> </w:t>
        </w:r>
        <w:r w:rsidRPr="00141BAC">
          <w:rPr>
            <w:rFonts w:ascii="Book Antiqua" w:hAnsi="Book Antiqua" w:cs="Times"/>
          </w:rPr>
          <w:t>de cámaras. También se demuestra que este método está afectado por algoritmos de proces</w:t>
        </w:r>
        <w:r w:rsidRPr="00B13132">
          <w:rPr>
            <w:rFonts w:ascii="Book Antiqua" w:hAnsi="Book Antiqua" w:cs="Times"/>
          </w:rPr>
          <w:t xml:space="preserve">amiento de la imagen como la compresión JPEG y la corrección gamma. Los resultados para fotografías con diferentes tamaños y recortadas no son satisfactorios [M11]. </w:t>
        </w:r>
      </w:ins>
    </w:p>
    <w:p w14:paraId="17F8383F" w14:textId="77777777" w:rsidR="00141BAC" w:rsidRDefault="00141BAC">
      <w:pPr>
        <w:jc w:val="both"/>
        <w:rPr>
          <w:ins w:id="1071" w:author="Maria Solana Gonzalez" w:date="2017-05-28T18:06:00Z"/>
          <w:rFonts w:ascii="Book Antiqua" w:hAnsi="Book Antiqua" w:cs="Times"/>
        </w:rPr>
        <w:pPrChange w:id="1072" w:author="Maria Solana Gonzalez" w:date="2017-05-28T18:06:00Z">
          <w:pPr>
            <w:pStyle w:val="Prrafodelista"/>
            <w:ind w:firstLine="0"/>
            <w:jc w:val="both"/>
          </w:pPr>
        </w:pPrChange>
      </w:pPr>
    </w:p>
    <w:p w14:paraId="28929517" w14:textId="77777777" w:rsidR="00141BAC" w:rsidRDefault="00141BAC">
      <w:pPr>
        <w:jc w:val="both"/>
        <w:rPr>
          <w:ins w:id="1073" w:author="Maria Solana Gonzalez" w:date="2017-05-28T18:06:00Z"/>
          <w:rFonts w:ascii="Book Antiqua" w:hAnsi="Book Antiqua" w:cs="Times"/>
        </w:rPr>
        <w:pPrChange w:id="1074" w:author="Maria Solana Gonzalez" w:date="2017-05-28T18:06:00Z">
          <w:pPr>
            <w:pStyle w:val="Prrafodelista"/>
            <w:ind w:firstLine="0"/>
            <w:jc w:val="both"/>
          </w:pPr>
        </w:pPrChange>
      </w:pPr>
      <w:ins w:id="1075" w:author="Maria Solana Gonzalez" w:date="2017-05-28T18:06:00Z">
        <w:r w:rsidRPr="00FD4253">
          <w:rPr>
            <w:rFonts w:ascii="Book Antiqua" w:hAnsi="Book Antiqua" w:cs="Times"/>
          </w:rPr>
          <w:t>En [M22</w:t>
        </w:r>
        <w:r w:rsidRPr="00141BAC">
          <w:rPr>
            <w:rFonts w:ascii="Book Antiqua" w:hAnsi="Book Antiqua" w:cs="Times"/>
          </w:rPr>
          <w:t xml:space="preserve">] se propone un enfoque para la identificación de la cámara fuente considerando escenarios abiertos, donde a diferencia de los escenarios cerrados no se da por </w:t>
        </w:r>
        <w:r>
          <w:rPr>
            <w:rFonts w:ascii="Book Antiqua" w:hAnsi="Book Antiqua" w:cs="Times"/>
          </w:rPr>
          <w:t>hecho</w:t>
        </w:r>
        <w:r w:rsidRPr="00141BAC">
          <w:rPr>
            <w:rFonts w:ascii="Book Antiqua" w:hAnsi="Book Antiqua" w:cs="Times"/>
          </w:rPr>
          <w:t xml:space="preserve"> contar con acceso a todas las posibles cámaras de origen de la imagen. Esta propuesta </w:t>
        </w:r>
        <w:r>
          <w:rPr>
            <w:rFonts w:ascii="Book Antiqua" w:hAnsi="Book Antiqua" w:cs="Times"/>
          </w:rPr>
          <w:t>consta de</w:t>
        </w:r>
        <w:r w:rsidRPr="00141BAC">
          <w:rPr>
            <w:rFonts w:ascii="Book Antiqua" w:hAnsi="Book Antiqua" w:cs="Times"/>
          </w:rPr>
          <w:t xml:space="preserve"> tres fases: definición de las regiones de interés, determinación de las características e identificación de la cámara fuente. Las diferentes regiones de las imágenes pueden contener información distinta sobre la huella digital de la cámara fu</w:t>
        </w:r>
        <w:r w:rsidRPr="00B13132">
          <w:rPr>
            <w:rFonts w:ascii="Book Antiqua" w:hAnsi="Book Antiqua" w:cs="Times"/>
          </w:rPr>
          <w:t xml:space="preserve">ente. Este enfoque, a diferencia de otros, </w:t>
        </w:r>
        <w:r w:rsidRPr="00B13132">
          <w:rPr>
            <w:rFonts w:ascii="Book Antiqua" w:hAnsi="Book Antiqua" w:cs="Times"/>
          </w:rPr>
          <w:lastRenderedPageBreak/>
          <w:t xml:space="preserve">considera diferentes áreas de interés Region Of Interest (ROI) y no sólo la región central de la imagen. Para cada imagen se definen nueve ROIs </w:t>
        </w:r>
        <w:r w:rsidRPr="00122D54">
          <w:rPr>
            <w:rFonts w:ascii="Book Antiqua" w:hAnsi="Book Antiqua" w:cs="Times"/>
            <w:highlight w:val="yellow"/>
            <w:rPrChange w:id="1076" w:author="Maria Solana Gonzalez" w:date="2017-05-29T15:56:00Z">
              <w:rPr>
                <w:rFonts w:ascii="Book Antiqua" w:hAnsi="Book Antiqua" w:cs="Times"/>
              </w:rPr>
            </w:rPrChange>
          </w:rPr>
          <w:t>(IMAGEN EJEMPLO)</w:t>
        </w:r>
        <w:r w:rsidRPr="00141BAC">
          <w:rPr>
            <w:rFonts w:ascii="Book Antiqua" w:hAnsi="Book Antiqua" w:cs="Times"/>
          </w:rPr>
          <w:t xml:space="preserve">. Se </w:t>
        </w:r>
        <w:r>
          <w:rPr>
            <w:rFonts w:ascii="Book Antiqua" w:hAnsi="Book Antiqua" w:cs="Times"/>
          </w:rPr>
          <w:t>supone</w:t>
        </w:r>
        <w:r w:rsidRPr="00141BAC">
          <w:rPr>
            <w:rFonts w:ascii="Book Antiqua" w:hAnsi="Book Antiqua" w:cs="Times"/>
          </w:rPr>
          <w:t xml:space="preserve"> que estas regiones coinciden con el eje principal de la lente y, por lo tanto, deben tener más detalles de la escena porque los fotógrafos aficionados por lo general centran el objeto de interés en el centro de la lente. Además, las regiones de la 6 a la 9 proporcionan información importante debido a que</w:t>
        </w:r>
        <w:r w:rsidRPr="00B13132">
          <w:rPr>
            <w:rFonts w:ascii="Book Antiqua" w:hAnsi="Book Antiqua" w:cs="Times"/>
          </w:rPr>
          <w:t xml:space="preserve"> las simetrías del sistema de lentes de algunas cámaras generan un efecto de bordes oscuros en las fotografías, lo que implica una caída de la intensidad radial desde el centro de la imagen provocando una pérdida de brillo o saturación en la periferia.</w:t>
        </w:r>
      </w:ins>
    </w:p>
    <w:p w14:paraId="1A6E62C8" w14:textId="77777777" w:rsidR="00141BAC" w:rsidRPr="00141BAC" w:rsidRDefault="00141BAC">
      <w:pPr>
        <w:jc w:val="both"/>
        <w:rPr>
          <w:ins w:id="1077" w:author="Maria Solana Gonzalez" w:date="2017-05-28T18:06:00Z"/>
          <w:rFonts w:ascii="Book Antiqua" w:hAnsi="Book Antiqua" w:cs="Times"/>
        </w:rPr>
        <w:pPrChange w:id="1078" w:author="Maria Solana Gonzalez" w:date="2017-05-28T18:06:00Z">
          <w:pPr>
            <w:pStyle w:val="Prrafodelista"/>
            <w:ind w:firstLine="0"/>
            <w:jc w:val="both"/>
          </w:pPr>
        </w:pPrChange>
      </w:pPr>
    </w:p>
    <w:p w14:paraId="17D05AD1" w14:textId="77777777" w:rsidR="00141BAC" w:rsidRDefault="00141BAC">
      <w:pPr>
        <w:jc w:val="both"/>
        <w:rPr>
          <w:ins w:id="1079" w:author="Maria Solana Gonzalez" w:date="2017-05-28T18:06:00Z"/>
          <w:rFonts w:ascii="Book Antiqua" w:hAnsi="Book Antiqua" w:cs="Times"/>
        </w:rPr>
        <w:pPrChange w:id="1080" w:author="Maria Solana Gonzalez" w:date="2017-05-28T18:06:00Z">
          <w:pPr>
            <w:pStyle w:val="Prrafodelista"/>
            <w:ind w:firstLine="0"/>
            <w:jc w:val="both"/>
          </w:pPr>
        </w:pPrChange>
      </w:pPr>
      <w:ins w:id="1081" w:author="Maria Solana Gonzalez" w:date="2017-05-28T18:06:00Z">
        <w:r w:rsidRPr="00B13132">
          <w:rPr>
            <w:rFonts w:ascii="Book Antiqua" w:hAnsi="Book Antiqua" w:cs="Times"/>
          </w:rPr>
          <w:sym w:font="Wingdings" w:char="F0E0"/>
        </w:r>
        <w:r w:rsidRPr="00B13132">
          <w:rPr>
            <w:rFonts w:ascii="Book Antiqua" w:hAnsi="Book Antiqua" w:cs="Times"/>
          </w:rPr>
          <w:t>I</w:t>
        </w:r>
        <w:r w:rsidRPr="00154D5D">
          <w:rPr>
            <w:rFonts w:ascii="Book Antiqua" w:hAnsi="Book Antiqua" w:cs="Times"/>
          </w:rPr>
          <w:t>magen ejemplo.</w:t>
        </w:r>
      </w:ins>
    </w:p>
    <w:p w14:paraId="2F38B455" w14:textId="77777777" w:rsidR="00141BAC" w:rsidRPr="00141BAC" w:rsidRDefault="00141BAC">
      <w:pPr>
        <w:jc w:val="both"/>
        <w:rPr>
          <w:ins w:id="1082" w:author="Maria Solana Gonzalez" w:date="2017-05-28T18:06:00Z"/>
          <w:rFonts w:ascii="Book Antiqua" w:hAnsi="Book Antiqua" w:cs="Times"/>
        </w:rPr>
        <w:pPrChange w:id="1083" w:author="Maria Solana Gonzalez" w:date="2017-05-28T18:06:00Z">
          <w:pPr>
            <w:pStyle w:val="Prrafodelista"/>
            <w:ind w:firstLine="0"/>
            <w:jc w:val="both"/>
          </w:pPr>
        </w:pPrChange>
      </w:pPr>
    </w:p>
    <w:p w14:paraId="2D6AE165" w14:textId="77777777" w:rsidR="00141BAC" w:rsidRDefault="00141BAC">
      <w:pPr>
        <w:jc w:val="both"/>
        <w:rPr>
          <w:ins w:id="1084" w:author="Maria Solana Gonzalez" w:date="2017-05-28T18:07:00Z"/>
          <w:rFonts w:ascii="Book Antiqua" w:hAnsi="Book Antiqua" w:cs="Times"/>
        </w:rPr>
        <w:pPrChange w:id="1085" w:author="Maria Solana Gonzalez" w:date="2017-05-28T18:06:00Z">
          <w:pPr>
            <w:spacing w:after="200" w:line="276" w:lineRule="auto"/>
            <w:ind w:left="709"/>
            <w:jc w:val="both"/>
          </w:pPr>
        </w:pPrChange>
      </w:pPr>
      <w:ins w:id="1086" w:author="Maria Solana Gonzalez" w:date="2017-05-28T18:06:00Z">
        <w:r w:rsidRPr="00141BAC">
          <w:rPr>
            <w:rFonts w:ascii="Book Antiqua" w:hAnsi="Book Antiqua" w:cs="Times"/>
            <w:rPrChange w:id="1087" w:author="Maria Solana Gonzalez" w:date="2017-05-28T18:06:00Z">
              <w:rPr>
                <w:rFonts w:ascii="Book Antiqua" w:eastAsiaTheme="minorHAnsi" w:hAnsi="Book Antiqua" w:cs="Times"/>
                <w:lang w:eastAsia="en-US"/>
              </w:rPr>
            </w:rPrChange>
          </w:rPr>
          <w:t>El uso de las regiones de interés permite trabajar con imágenes de diferentes resoluciones sin necesidad de rellenar con ceros las imágenes y sin el uso de artefactos de interpolación de color. Para determinar las características se calcula el SPN para cada uno de los canales R, G y B. Asimismo, se calcula el SPN para el canal Y (luminancia), que es una combinación de los tres canales Red-Green-Blue (RGB) (como una versión en escala de grises de la imagen), generándose un total de 36 características para representar cada imagen. Después, las imágenes capturadas por la cámara bajo investigación son etiquetadas como la clase positiva y las tomadas por las cámaras disponibles restantes como las clases negativas. Después de la fase de entrenamiento de la SVM en la que se calcula el hiperplano que separa los casos positivos y negativos toman en cuenta las clases desconocidas del escenario abierto moviendo el hiperplano generado por un valor dado ya sea hacia adentro (hacia las clases positivas) o hacia afuera (las clases negativas). Mediante el movimiento del hiperplano se puede variar cuan estricto se desea ser para determinar si una imagen pertenece a una clase o no. A este proceso se le denomina modelado de límites de decisión o Decision Boundary Carving (DBC). En los experimentos se utiliza un conjunto de 25 cámaras digitales de 9 fabricantes, 150 imágenes en formato JPEG de cada cámara con diferentes configuraciones de luz, zoom y flash. Los resultados de los experimentos mostraron una precisión del 94,49 %, del 96,77 % y del 98,10 %, utilizando conjuntos abiertos con 2/25, 5/25, y 15/25 cámaras, respectivamente, definiendo un conjunto abierto x/y como el conjunto de y cámaras donde x cámaras son usadas para entrenar y probar las imágenes que pueden pertenecer a cualquiera de las cámaras x conocidas, así como a las otras y-x cámaras desconocidas.</w:t>
        </w:r>
      </w:ins>
    </w:p>
    <w:p w14:paraId="6A79A049" w14:textId="77777777" w:rsidR="00141BAC" w:rsidRPr="00141BAC" w:rsidRDefault="00141BAC">
      <w:pPr>
        <w:jc w:val="both"/>
        <w:rPr>
          <w:ins w:id="1088" w:author="Maria Solana Gonzalez" w:date="2017-05-28T18:06:00Z"/>
          <w:rFonts w:ascii="Book Antiqua" w:hAnsi="Book Antiqua" w:cs="Times"/>
          <w:rPrChange w:id="1089" w:author="Maria Solana Gonzalez" w:date="2017-05-28T18:06:00Z">
            <w:rPr>
              <w:ins w:id="1090" w:author="Maria Solana Gonzalez" w:date="2017-05-28T18:06:00Z"/>
              <w:rFonts w:ascii="Book Antiqua" w:eastAsiaTheme="minorHAnsi" w:hAnsi="Book Antiqua" w:cs="Times"/>
              <w:lang w:eastAsia="en-US"/>
            </w:rPr>
          </w:rPrChange>
        </w:rPr>
        <w:pPrChange w:id="1091" w:author="Maria Solana Gonzalez" w:date="2017-05-28T18:06:00Z">
          <w:pPr>
            <w:spacing w:after="200" w:line="276" w:lineRule="auto"/>
            <w:ind w:left="709"/>
            <w:jc w:val="both"/>
          </w:pPr>
        </w:pPrChange>
      </w:pPr>
    </w:p>
    <w:p w14:paraId="7855A23A" w14:textId="17603D8E" w:rsidR="00141BAC" w:rsidRDefault="00141BAC">
      <w:pPr>
        <w:jc w:val="both"/>
        <w:rPr>
          <w:ins w:id="1092" w:author="Maria Solana Gonzalez" w:date="2017-05-28T18:07:00Z"/>
          <w:rFonts w:ascii="Book Antiqua" w:hAnsi="Book Antiqua" w:cs="Times"/>
        </w:rPr>
        <w:pPrChange w:id="1093" w:author="Maria Solana Gonzalez" w:date="2017-05-28T18:06:00Z">
          <w:pPr>
            <w:spacing w:after="200" w:line="276" w:lineRule="auto"/>
            <w:ind w:left="709"/>
            <w:jc w:val="both"/>
          </w:pPr>
        </w:pPrChange>
      </w:pPr>
      <w:ins w:id="1094" w:author="Maria Solana Gonzalez" w:date="2017-05-28T18:06:00Z">
        <w:r w:rsidRPr="00141BAC">
          <w:rPr>
            <w:rFonts w:ascii="Book Antiqua" w:hAnsi="Book Antiqua" w:cs="Times"/>
            <w:rPrChange w:id="1095" w:author="Maria Solana Gonzalez" w:date="2017-05-28T18:06:00Z">
              <w:rPr>
                <w:rFonts w:ascii="Book Antiqua" w:eastAsiaTheme="minorHAnsi" w:hAnsi="Book Antiqua" w:cs="Times"/>
                <w:lang w:eastAsia="en-US"/>
              </w:rPr>
            </w:rPrChange>
          </w:rPr>
          <w:t>En [M23] se comenta que debido a la propiedad determinista del patrón de ruido del sensor que está presen</w:t>
        </w:r>
        <w:r w:rsidR="0050262F">
          <w:rPr>
            <w:rFonts w:ascii="Book Antiqua" w:hAnsi="Book Antiqua" w:cs="Times"/>
          </w:rPr>
          <w:t>te todas las imágenes, se puede</w:t>
        </w:r>
        <w:r w:rsidRPr="00141BAC">
          <w:rPr>
            <w:rFonts w:ascii="Book Antiqua" w:hAnsi="Book Antiqua" w:cs="Times"/>
            <w:rPrChange w:id="1096" w:author="Maria Solana Gonzalez" w:date="2017-05-28T18:06:00Z">
              <w:rPr>
                <w:rFonts w:ascii="Book Antiqua" w:eastAsiaTheme="minorHAnsi" w:hAnsi="Book Antiqua" w:cs="Times"/>
                <w:lang w:eastAsia="en-US"/>
              </w:rPr>
            </w:rPrChange>
          </w:rPr>
          <w:t xml:space="preserve"> usar este patrón como huella para identificar el dispositivo que generó la imagen en cuestión que se va a investigar. “Haciendo una analogía, se puede decir que el patrón del ruido del sensor es para una cámara digital lo que la huella para un ser humano” citan los autores. Para poder identificar la marca y el modelo de la </w:t>
        </w:r>
        <w:r w:rsidRPr="00141BAC">
          <w:rPr>
            <w:rFonts w:ascii="Book Antiqua" w:hAnsi="Book Antiqua" w:cs="Times"/>
            <w:rPrChange w:id="1097" w:author="Maria Solana Gonzalez" w:date="2017-05-28T18:06:00Z">
              <w:rPr>
                <w:rFonts w:ascii="Book Antiqua" w:eastAsiaTheme="minorHAnsi" w:hAnsi="Book Antiqua" w:cs="Times"/>
                <w:lang w:eastAsia="en-US"/>
              </w:rPr>
            </w:rPrChange>
          </w:rPr>
          <w:lastRenderedPageBreak/>
          <w:t>cámara digital de un dispositivo móvil es necesario un algoritmo que permita extraer el ruido del sensor y otro que permita obtener las características de las huellas obtenidas para así poder clasificarlas e identificarlas. Para evaluar la efectividad del algoritmo de identificación que proponen, realizaron dos experimentos, en los que se consideraron los 1024x1024 píxeles centrales de las fotografías.</w:t>
        </w:r>
      </w:ins>
    </w:p>
    <w:p w14:paraId="71D744DC" w14:textId="77777777" w:rsidR="00141BAC" w:rsidRPr="00141BAC" w:rsidRDefault="00141BAC">
      <w:pPr>
        <w:jc w:val="both"/>
        <w:rPr>
          <w:ins w:id="1098" w:author="Maria Solana Gonzalez" w:date="2017-05-28T18:06:00Z"/>
          <w:rFonts w:ascii="Book Antiqua" w:hAnsi="Book Antiqua" w:cs="Times"/>
          <w:rPrChange w:id="1099" w:author="Maria Solana Gonzalez" w:date="2017-05-28T18:06:00Z">
            <w:rPr>
              <w:ins w:id="1100" w:author="Maria Solana Gonzalez" w:date="2017-05-28T18:06:00Z"/>
              <w:rFonts w:ascii="Book Antiqua" w:eastAsiaTheme="minorHAnsi" w:hAnsi="Book Antiqua" w:cs="Times"/>
              <w:lang w:eastAsia="en-US"/>
            </w:rPr>
          </w:rPrChange>
        </w:rPr>
        <w:pPrChange w:id="1101" w:author="Maria Solana Gonzalez" w:date="2017-05-28T18:06:00Z">
          <w:pPr>
            <w:spacing w:after="200" w:line="276" w:lineRule="auto"/>
            <w:ind w:left="709"/>
            <w:jc w:val="both"/>
          </w:pPr>
        </w:pPrChange>
      </w:pPr>
    </w:p>
    <w:p w14:paraId="4CF34541" w14:textId="083D704D" w:rsidR="00141BAC" w:rsidRPr="00A33B5E" w:rsidRDefault="00141BAC">
      <w:pPr>
        <w:jc w:val="both"/>
        <w:rPr>
          <w:rFonts w:ascii="Book Antiqua" w:hAnsi="Book Antiqua"/>
        </w:rPr>
        <w:pPrChange w:id="1102" w:author="Maria Solana Gonzalez" w:date="2017-05-28T18:06:00Z">
          <w:pPr/>
        </w:pPrChange>
      </w:pPr>
      <w:ins w:id="1103" w:author="Maria Solana Gonzalez" w:date="2017-05-28T18:06:00Z">
        <w:r w:rsidRPr="00141BAC">
          <w:rPr>
            <w:rFonts w:ascii="Book Antiqua" w:hAnsi="Book Antiqua" w:cs="Times"/>
            <w:rPrChange w:id="1104" w:author="Maria Solana Gonzalez" w:date="2017-05-28T18:06:00Z">
              <w:rPr>
                <w:rFonts w:ascii="Book Antiqua" w:eastAsiaTheme="minorHAnsi" w:hAnsi="Book Antiqua" w:cs="Times"/>
                <w:lang w:eastAsia="en-US"/>
              </w:rPr>
            </w:rPrChange>
          </w:rPr>
          <w:t>En el primer experimento se hizo la prueba con un grupo de 8 cámaras digitales de dispositivos móviles de 4 fabricantes. De Apple se consideraron los modelos iPhone3G, iPhone4S y iPhone3; de BlackBerry el 8520; de Sony Ericsson el UST25a y el U5I; y de Samsung el GTI9100 y el GTS5830. El algoritmo propuesto obtuvo un porcentaje de éxito medio de 93.625% al identificar entre marca y modelo. Para acercarse a escenarios más reales el segundo experimento se realizó con 14 cámaras digitales de dispositivos móviles de 7 fabricantes. De Apple se consideraron los modelos iPhone3G, iPhone4S, iPhone3 y iPhone5; de BlackBerry el 8520; de Sony Ericsson el UST25a y el U5I; de Samsung el GTI9100, el GTS5830 y el GT-S5830M; de Lg el E400; de HTC el DesireHD y el Desire; y de Nokia el E61I. El algoritmo propuesto obtuvo un porcentaje de acierto promedio de 87,214 %, lo cual reduce considerablemente el % de éxito.</w:t>
        </w:r>
      </w:ins>
    </w:p>
    <w:p w14:paraId="68D628BB" w14:textId="5FF6EF0B" w:rsidR="00A33B5E" w:rsidRPr="00A33B5E" w:rsidDel="0013191C" w:rsidRDefault="00A33B5E" w:rsidP="00A33B5E">
      <w:pPr>
        <w:rPr>
          <w:del w:id="1105" w:author="Maria Solana Gonzalez" w:date="2017-05-28T18:00:00Z"/>
          <w:rFonts w:ascii="Book Antiqua" w:hAnsi="Book Antiqua" w:cs="Times"/>
        </w:rPr>
      </w:pPr>
      <w:del w:id="1106" w:author="Maria Solana Gonzalez" w:date="2017-05-28T18:00:00Z">
        <w:r w:rsidRPr="00A33B5E" w:rsidDel="0013191C">
          <w:rPr>
            <w:rFonts w:ascii="Book Antiqua" w:hAnsi="Book Antiqua" w:cs="Times"/>
          </w:rPr>
          <w:delText xml:space="preserve">Estas técnicas se basan en el estudio de las huellas que los defectos del sensor pueden dejar sobre las imágenes. Estas técnicas se dividen en dos ramas: </w:delText>
        </w:r>
      </w:del>
    </w:p>
    <w:p w14:paraId="7AE58E95" w14:textId="1F3D5FCD" w:rsidR="00A33B5E" w:rsidRPr="00A33B5E" w:rsidDel="0013191C" w:rsidRDefault="00A33B5E" w:rsidP="00A33B5E">
      <w:pPr>
        <w:rPr>
          <w:del w:id="1107" w:author="Maria Solana Gonzalez" w:date="2017-05-28T18:00:00Z"/>
          <w:rFonts w:ascii="Book Antiqua" w:hAnsi="Book Antiqua" w:cs="Times"/>
        </w:rPr>
      </w:pPr>
    </w:p>
    <w:p w14:paraId="539BE59C" w14:textId="4A51D9DD" w:rsidR="00A33B5E" w:rsidRPr="00A33B5E" w:rsidDel="0013191C" w:rsidRDefault="00A33B5E" w:rsidP="00A33B5E">
      <w:pPr>
        <w:pStyle w:val="Prrafodelista"/>
        <w:numPr>
          <w:ilvl w:val="0"/>
          <w:numId w:val="27"/>
        </w:numPr>
        <w:spacing w:line="240" w:lineRule="auto"/>
        <w:jc w:val="both"/>
        <w:rPr>
          <w:del w:id="1108" w:author="Maria Solana Gonzalez" w:date="2017-05-28T18:00:00Z"/>
          <w:rFonts w:ascii="Book Antiqua" w:hAnsi="Book Antiqua"/>
          <w:sz w:val="24"/>
          <w:szCs w:val="24"/>
        </w:rPr>
      </w:pPr>
      <w:del w:id="1109" w:author="Maria Solana Gonzalez" w:date="2017-05-28T18:00:00Z">
        <w:r w:rsidRPr="00A33B5E" w:rsidDel="0013191C">
          <w:rPr>
            <w:rFonts w:ascii="Book Antiqua" w:hAnsi="Book Antiqua" w:cs="Times"/>
            <w:sz w:val="24"/>
            <w:szCs w:val="24"/>
          </w:rPr>
          <w:delText xml:space="preserve">Defectos de píxel: incluye el estudio de los puntos defectuosos, píxeles muertos y defectos del clúster. El estudio realizado en este artículo </w:delText>
        </w:r>
        <w:r w:rsidRPr="00A33B5E" w:rsidDel="0013191C">
          <w:rPr>
            <w:rFonts w:ascii="Book Antiqua" w:hAnsi="Book Antiqua" w:cs="Times"/>
            <w:sz w:val="24"/>
            <w:szCs w:val="24"/>
            <w:highlight w:val="yellow"/>
          </w:rPr>
          <w:delText>[*]</w:delText>
        </w:r>
        <w:r w:rsidRPr="00A33B5E" w:rsidDel="0013191C">
          <w:rPr>
            <w:rFonts w:ascii="Book Antiqua" w:hAnsi="Book Antiqua" w:cs="Times"/>
            <w:sz w:val="24"/>
            <w:szCs w:val="24"/>
          </w:rPr>
          <w:delTex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 por lo que este método no puede ser aplicado en todas las cámaras digitales.</w:delText>
        </w:r>
      </w:del>
    </w:p>
    <w:p w14:paraId="1EC478B3" w14:textId="7EADB808" w:rsidR="00A33B5E" w:rsidRPr="00A33B5E" w:rsidDel="0013191C" w:rsidRDefault="00A33B5E" w:rsidP="00A33B5E">
      <w:pPr>
        <w:rPr>
          <w:del w:id="1110" w:author="Maria Solana Gonzalez" w:date="2017-05-28T18:00:00Z"/>
          <w:rFonts w:ascii="Book Antiqua" w:hAnsi="Book Antiqua"/>
        </w:rPr>
      </w:pPr>
      <w:del w:id="1111" w:author="Maria Solana Gonzalez" w:date="2017-05-28T18:00:00Z">
        <w:r w:rsidRPr="00A33B5E" w:rsidDel="0013191C">
          <w:rPr>
            <w:rFonts w:ascii="Book Antiqua" w:hAnsi="Book Antiqua" w:cs="Times"/>
          </w:rPr>
          <w:delText xml:space="preserve"> </w:delText>
        </w:r>
      </w:del>
    </w:p>
    <w:p w14:paraId="72573B7F" w14:textId="697A0569" w:rsidR="00A33B5E" w:rsidRPr="00A33B5E" w:rsidDel="0013191C" w:rsidRDefault="00A33B5E" w:rsidP="00A33B5E">
      <w:pPr>
        <w:rPr>
          <w:del w:id="1112" w:author="Maria Solana Gonzalez" w:date="2017-05-28T18:00:00Z"/>
          <w:rFonts w:ascii="Book Antiqua" w:hAnsi="Book Antiqua"/>
        </w:rPr>
      </w:pPr>
    </w:p>
    <w:p w14:paraId="17927A7D" w14:textId="54CDC868" w:rsidR="00A33B5E" w:rsidDel="0013191C" w:rsidRDefault="00A33B5E" w:rsidP="00A33B5E">
      <w:pPr>
        <w:pStyle w:val="Prrafodelista"/>
        <w:numPr>
          <w:ilvl w:val="0"/>
          <w:numId w:val="27"/>
        </w:numPr>
        <w:spacing w:line="240" w:lineRule="auto"/>
        <w:jc w:val="both"/>
        <w:rPr>
          <w:del w:id="1113" w:author="Maria Solana Gonzalez" w:date="2017-05-28T18:00:00Z"/>
          <w:rFonts w:ascii="Book Antiqua" w:eastAsia="Times New Roman" w:hAnsi="Book Antiqua" w:cs="Times New Roman"/>
          <w:sz w:val="24"/>
          <w:szCs w:val="24"/>
        </w:rPr>
      </w:pPr>
      <w:del w:id="1114" w:author="Maria Solana Gonzalez" w:date="2017-05-28T18:00:00Z">
        <w:r w:rsidRPr="00A33B5E" w:rsidDel="0013191C">
          <w:rPr>
            <w:rFonts w:ascii="Book Antiqua" w:hAnsi="Book Antiqua" w:cs="Times"/>
            <w:sz w:val="24"/>
            <w:szCs w:val="24"/>
          </w:rPr>
          <w:delText xml:space="preserve">Patrón de ruido del sensor [Sensor Pattern Noise (SPN)]: [*] </w:delText>
        </w:r>
        <w:r w:rsidRPr="00A33B5E" w:rsidDel="0013191C">
          <w:rPr>
            <w:rFonts w:ascii="Book Antiqua" w:eastAsia="Times New Roman" w:hAnsi="Book Antiqua" w:cs="Times New Roman"/>
            <w:sz w:val="24"/>
            <w:szCs w:val="24"/>
          </w:rPr>
          <w:delText>la diferente sensibilidad a la luz por los píxeles debido a imperfecciones en el proceso de fabricación, es una gran fuente para obtener patrones de ruido. Pero este estudio solo es favorable si se emplea el mismo conjunto de imágenes para calcular el patrón de referencia de cada cámara, ya que si se emplean fotos recortadas y de distintos tamaños los resultados obtenidos no son favorables.</w:delText>
        </w:r>
      </w:del>
    </w:p>
    <w:p w14:paraId="6971D0EB" w14:textId="758E1538" w:rsidR="00A33B5E" w:rsidDel="0013191C" w:rsidRDefault="00A33B5E" w:rsidP="00A33B5E">
      <w:pPr>
        <w:jc w:val="both"/>
        <w:rPr>
          <w:del w:id="1115" w:author="Maria Solana Gonzalez" w:date="2017-05-28T18:00:00Z"/>
          <w:rFonts w:ascii="Book Antiqua" w:hAnsi="Book Antiqua"/>
        </w:rPr>
      </w:pPr>
    </w:p>
    <w:p w14:paraId="4E68BA76" w14:textId="66D10492" w:rsidR="00A33B5E" w:rsidRPr="00A33B5E" w:rsidDel="0013191C" w:rsidRDefault="00A33B5E" w:rsidP="00A33B5E">
      <w:pPr>
        <w:jc w:val="both"/>
        <w:rPr>
          <w:del w:id="1116" w:author="Maria Solana Gonzalez" w:date="2017-05-28T18:00:00Z"/>
          <w:rFonts w:ascii="Book Antiqua" w:hAnsi="Book Antiqua"/>
        </w:rPr>
      </w:pPr>
    </w:p>
    <w:p w14:paraId="22C61AB5" w14:textId="34ECA00E" w:rsidR="00A33B5E" w:rsidRPr="00A33B5E" w:rsidDel="0013191C" w:rsidRDefault="00A33B5E" w:rsidP="00A33B5E">
      <w:pPr>
        <w:pStyle w:val="Prrafodelista"/>
        <w:widowControl w:val="0"/>
        <w:autoSpaceDE w:val="0"/>
        <w:autoSpaceDN w:val="0"/>
        <w:adjustRightInd w:val="0"/>
        <w:spacing w:after="240" w:line="400" w:lineRule="atLeast"/>
        <w:ind w:firstLine="0"/>
        <w:rPr>
          <w:del w:id="1117" w:author="Maria Solana Gonzalez" w:date="2017-05-28T18:00:00Z"/>
          <w:rFonts w:ascii="Book Antiqua" w:hAnsi="Book Antiqua" w:cs="Times"/>
          <w:sz w:val="24"/>
        </w:rPr>
      </w:pPr>
      <w:del w:id="1118" w:author="Maria Solana Gonzalez" w:date="2017-05-28T18:00:00Z">
        <w:r w:rsidRPr="00A33B5E" w:rsidDel="0013191C">
          <w:rPr>
            <w:rFonts w:ascii="Book Antiqua" w:hAnsi="Book Antiqua" w:cs="Times"/>
            <w:sz w:val="24"/>
            <w:highlight w:val="yellow"/>
          </w:rPr>
          <w:delText>[*]</w:delText>
        </w:r>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"http://proceedings.spiedigitallibrary.org/proceeding.aspx?articleid=897930" </w:delInstrText>
        </w:r>
        <w:r w:rsidR="009C1588" w:rsidDel="0013191C">
          <w:fldChar w:fldCharType="separate"/>
        </w:r>
        <w:r w:rsidRPr="00A33B5E" w:rsidDel="0013191C">
          <w:rPr>
            <w:rStyle w:val="Hipervnculo"/>
            <w:rFonts w:ascii="Book Antiqua" w:hAnsi="Book Antiqua" w:cs="Times"/>
            <w:sz w:val="24"/>
          </w:rPr>
          <w:delText>http://proceedings.spiedigitallibrary.org/proceeding.aspx?articleid=897930</w:delText>
        </w:r>
        <w:r w:rsidR="009C1588" w:rsidDel="0013191C">
          <w:rPr>
            <w:rStyle w:val="Hipervnculo"/>
            <w:rFonts w:ascii="Book Antiqua" w:hAnsi="Book Antiqua" w:cs="Times"/>
          </w:rPr>
          <w:fldChar w:fldCharType="end"/>
        </w:r>
      </w:del>
    </w:p>
    <w:p w14:paraId="24FB636D" w14:textId="5582DC13" w:rsidR="00A33B5E" w:rsidRPr="00A33B5E" w:rsidDel="0013191C" w:rsidRDefault="00A33B5E" w:rsidP="00A33B5E">
      <w:pPr>
        <w:pStyle w:val="Prrafodelista"/>
        <w:widowControl w:val="0"/>
        <w:autoSpaceDE w:val="0"/>
        <w:autoSpaceDN w:val="0"/>
        <w:adjustRightInd w:val="0"/>
        <w:spacing w:after="240" w:line="400" w:lineRule="atLeast"/>
        <w:ind w:firstLine="0"/>
        <w:rPr>
          <w:del w:id="1119" w:author="Maria Solana Gonzalez" w:date="2017-05-28T18:00:00Z"/>
          <w:rFonts w:ascii="Book Antiqua" w:hAnsi="Book Antiqua" w:cs="Times"/>
          <w:sz w:val="24"/>
        </w:rPr>
      </w:pPr>
      <w:del w:id="1120" w:author="Maria Solana Gonzalez" w:date="2017-05-28T18:00:00Z">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"http://ieeexplore.ieee.org/document/1634362/" </w:delInstrText>
        </w:r>
        <w:r w:rsidR="009C1588" w:rsidDel="0013191C">
          <w:fldChar w:fldCharType="separate"/>
        </w:r>
        <w:r w:rsidRPr="00A33B5E" w:rsidDel="0013191C">
          <w:rPr>
            <w:rStyle w:val="Hipervnculo"/>
            <w:rFonts w:ascii="Book Antiqua" w:hAnsi="Book Antiqua" w:cs="Times"/>
            <w:sz w:val="24"/>
          </w:rPr>
          <w:delText>http://ieeexplore.ieee.org/document/1634362/</w:delText>
        </w:r>
        <w:r w:rsidR="009C1588" w:rsidDel="0013191C">
          <w:rPr>
            <w:rStyle w:val="Hipervnculo"/>
            <w:rFonts w:ascii="Book Antiqua" w:hAnsi="Book Antiqua" w:cs="Times"/>
          </w:rPr>
          <w:fldChar w:fldCharType="end"/>
        </w:r>
      </w:del>
    </w:p>
    <w:p w14:paraId="5B2225FC" w14:textId="77777777" w:rsidR="00A33B5E" w:rsidRDefault="00A33B5E">
      <w:pPr>
        <w:spacing w:after="200" w:line="276" w:lineRule="auto"/>
        <w:rPr>
          <w:rFonts w:ascii="Book Antiqua" w:hAnsi="Book Antiqua"/>
          <w:iCs/>
          <w:lang w:val="es-ES_tradnl"/>
        </w:rPr>
      </w:pPr>
      <w:r>
        <w:rPr>
          <w:iCs/>
        </w:rPr>
        <w:br w:type="page"/>
      </w:r>
    </w:p>
    <w:p w14:paraId="48182923" w14:textId="02A81E6F" w:rsidR="00F4745A" w:rsidRPr="00F4745A" w:rsidRDefault="00F4745A">
      <w:pPr>
        <w:pStyle w:val="Ttulo1"/>
        <w:numPr>
          <w:ilvl w:val="0"/>
          <w:numId w:val="19"/>
        </w:numPr>
        <w:rPr>
          <w:bCs/>
          <w:smallCaps w:val="0"/>
        </w:rPr>
        <w:pPrChange w:id="1121" w:author="Pablo Blanco Peris" w:date="2017-05-24T18:55:00Z">
          <w:pPr>
            <w:pStyle w:val="Ttulo1"/>
            <w:numPr>
              <w:numId w:val="19"/>
            </w:numPr>
            <w:ind w:left="284" w:hanging="284"/>
          </w:pPr>
        </w:pPrChange>
      </w:pPr>
      <w:bookmarkStart w:id="1122" w:name="_Toc477877522"/>
      <w:bookmarkStart w:id="1123" w:name="_Toc483862822"/>
      <w:r w:rsidRPr="00F4745A">
        <w:rPr>
          <w:bCs/>
          <w:smallCaps w:val="0"/>
        </w:rPr>
        <w:lastRenderedPageBreak/>
        <w:t>TÉCNICAS DE FALSIFICACIÓN</w:t>
      </w:r>
      <w:bookmarkEnd w:id="1122"/>
      <w:bookmarkEnd w:id="1123"/>
    </w:p>
    <w:p w14:paraId="61EEEF77" w14:textId="77777777" w:rsidR="00F4745A" w:rsidRDefault="00F4745A" w:rsidP="00F4745A"/>
    <w:p w14:paraId="26659A93" w14:textId="77777777" w:rsidR="00F4745A" w:rsidRDefault="00F4745A" w:rsidP="00F4745A"/>
    <w:p w14:paraId="22E7B3EC" w14:textId="77777777" w:rsidR="00F4745A" w:rsidRPr="00F4745A" w:rsidRDefault="00F4745A">
      <w:pPr>
        <w:jc w:val="both"/>
        <w:rPr>
          <w:rFonts w:ascii="Book Antiqua" w:hAnsi="Book Antiqua"/>
        </w:rPr>
        <w:pPrChange w:id="1124" w:author="Pablo Blanco Peris" w:date="2017-05-24T18:00:00Z">
          <w:pPr/>
        </w:pPrChange>
      </w:pPr>
      <w:r w:rsidRPr="00F4745A">
        <w:rPr>
          <w:rFonts w:ascii="Book Antiqua" w:hAnsi="Book Antiqua"/>
        </w:rPr>
        <w:t>Con las ventajas que existen hoy en día respecto a la edición de imágenes, no es difícil modificar una imagen para cambiar el contenido que se muestra en ella.</w:t>
      </w:r>
    </w:p>
    <w:p w14:paraId="2DEE3941" w14:textId="23BBA9D6" w:rsidR="00F4745A" w:rsidRDefault="00F4745A">
      <w:pPr>
        <w:jc w:val="both"/>
        <w:rPr>
          <w:rFonts w:ascii="Book Antiqua" w:hAnsi="Book Antiqua"/>
        </w:rPr>
        <w:pPrChange w:id="1125" w:author="Pablo Blanco Peris" w:date="2017-05-24T18:00:00Z">
          <w:pPr/>
        </w:pPrChange>
      </w:pPr>
      <w:r w:rsidRPr="00F4745A">
        <w:rPr>
          <w:rFonts w:ascii="Book Antiqua" w:hAnsi="Book Antiqua"/>
        </w:rPr>
        <w:t xml:space="preserve">A día de hoy no es demasiado complicado insertar, cambiar o eliminar cierta información contenida en una imagen sin dejar rastro </w:t>
      </w:r>
      <w:r w:rsidR="00E81EE7">
        <w:rPr>
          <w:rFonts w:ascii="Book Antiqua" w:hAnsi="Book Antiqua"/>
        </w:rPr>
        <w:t>apreciable para el ojo humano utilizando herramientas destinadas a ello</w:t>
      </w:r>
      <w:r w:rsidRPr="00F4745A">
        <w:rPr>
          <w:rFonts w:ascii="Book Antiqua" w:hAnsi="Book Antiqua"/>
        </w:rPr>
        <w:t>.</w:t>
      </w:r>
    </w:p>
    <w:p w14:paraId="0986D700" w14:textId="3AF93C1D" w:rsidR="00E81EE7" w:rsidRPr="00F4745A" w:rsidRDefault="00E81EE7">
      <w:pPr>
        <w:jc w:val="both"/>
        <w:rPr>
          <w:rFonts w:ascii="Book Antiqua" w:hAnsi="Book Antiqua"/>
        </w:rPr>
        <w:pPrChange w:id="1126" w:author="Pablo Blanco Peris" w:date="2017-05-24T18:00:00Z">
          <w:pPr/>
        </w:pPrChange>
      </w:pPr>
      <w:r>
        <w:rPr>
          <w:rFonts w:ascii="Book Antiqua" w:hAnsi="Book Antiqua"/>
        </w:rPr>
        <w:t>Esto plantea un problema de confianza en el ámbito de la autenticidad del contenido digital actual, especialmente cuando se presenta como evidencia en un tribunal para verificar algo en concreto.</w:t>
      </w:r>
    </w:p>
    <w:p w14:paraId="27174842" w14:textId="77777777" w:rsidR="00F4745A" w:rsidRPr="00F4745A" w:rsidRDefault="00F4745A">
      <w:pPr>
        <w:jc w:val="both"/>
        <w:rPr>
          <w:rFonts w:ascii="Book Antiqua" w:hAnsi="Book Antiqua"/>
        </w:rPr>
        <w:pPrChange w:id="1127" w:author="Pablo Blanco Peris" w:date="2017-05-24T18:00:00Z">
          <w:pPr/>
        </w:pPrChange>
      </w:pPr>
      <w:r w:rsidRPr="00F4745A">
        <w:rPr>
          <w:rFonts w:ascii="Book Antiqua" w:hAnsi="Book Antiqua"/>
        </w:rPr>
        <w:t>Es por ello que existe la necesidad de un método para identificar si una imagen ha sido manipulada para validar de esta manera su credibilidad, respecto al contenido de su escena.</w:t>
      </w:r>
    </w:p>
    <w:p w14:paraId="433BD70E" w14:textId="77777777" w:rsidR="00F4745A" w:rsidRPr="00F4745A" w:rsidRDefault="00F4745A">
      <w:pPr>
        <w:jc w:val="both"/>
        <w:rPr>
          <w:rFonts w:ascii="Book Antiqua" w:hAnsi="Book Antiqua"/>
        </w:rPr>
        <w:pPrChange w:id="1128" w:author="Pablo Blanco Peris" w:date="2017-05-24T18:00:00Z">
          <w:pPr/>
        </w:pPrChange>
      </w:pPr>
      <w:r w:rsidRPr="00F4745A">
        <w:rPr>
          <w:rFonts w:ascii="Book Antiqua" w:hAnsi="Book Antiqua"/>
        </w:rPr>
        <w:t>El objetivo básico de la falsificación o manipulación es la distorsión de la información.</w:t>
      </w:r>
    </w:p>
    <w:p w14:paraId="69B60E13" w14:textId="77777777" w:rsidR="00F4745A" w:rsidRPr="00F4745A" w:rsidRDefault="00F4745A">
      <w:pPr>
        <w:jc w:val="both"/>
        <w:rPr>
          <w:rFonts w:ascii="Book Antiqua" w:hAnsi="Book Antiqua"/>
        </w:rPr>
        <w:pPrChange w:id="1129" w:author="Pablo Blanco Peris" w:date="2017-05-24T18:00:00Z">
          <w:pPr/>
        </w:pPrChange>
      </w:pPr>
      <w:r w:rsidRPr="00F4745A">
        <w:rPr>
          <w:rFonts w:ascii="Book Antiqua" w:hAnsi="Book Antiqua"/>
        </w:rPr>
        <w:t>La historia de la falsificación de imágenes comenzó en 1840 cuando Hippolyte produjo una imagen falsa suya suicidándose.</w:t>
      </w:r>
    </w:p>
    <w:p w14:paraId="0846CE84" w14:textId="77777777" w:rsidR="00F4745A" w:rsidRPr="00F4745A" w:rsidRDefault="00F4745A">
      <w:pPr>
        <w:jc w:val="both"/>
        <w:rPr>
          <w:rFonts w:ascii="Book Antiqua" w:hAnsi="Book Antiqua"/>
        </w:rPr>
        <w:pPrChange w:id="1130" w:author="Pablo Blanco Peris" w:date="2017-05-24T18:00:00Z">
          <w:pPr/>
        </w:pPrChange>
      </w:pPr>
      <w:r w:rsidRPr="00F4745A">
        <w:rPr>
          <w:rFonts w:ascii="Book Antiqua" w:hAnsi="Book Antiqua"/>
        </w:rPr>
        <w:t>Ésta fue la primera imagen falsificada de la historia:</w:t>
      </w:r>
    </w:p>
    <w:p w14:paraId="1F6D48BD" w14:textId="77777777" w:rsidR="00F4745A" w:rsidRPr="00F4745A" w:rsidDel="00DF7C46" w:rsidRDefault="00F4745A" w:rsidP="00F4745A">
      <w:pPr>
        <w:rPr>
          <w:del w:id="1131" w:author="Pablo Blanco Peris" w:date="2017-05-27T12:05:00Z"/>
          <w:rFonts w:ascii="Book Antiqua" w:hAnsi="Book Antiqua"/>
        </w:rPr>
      </w:pPr>
    </w:p>
    <w:p w14:paraId="3E8C49A3" w14:textId="77777777" w:rsidR="00F4745A" w:rsidRPr="00F4745A" w:rsidRDefault="00F4745A" w:rsidP="00F4745A">
      <w:pPr>
        <w:rPr>
          <w:rFonts w:ascii="Book Antiqua" w:hAnsi="Book Antiqua"/>
        </w:rPr>
      </w:pPr>
    </w:p>
    <w:p w14:paraId="26F1B6ED" w14:textId="77777777" w:rsidR="00F4745A" w:rsidRPr="00F4745A" w:rsidRDefault="00F4745A" w:rsidP="00F4745A">
      <w:pPr>
        <w:rPr>
          <w:rFonts w:ascii="Book Antiqua" w:hAnsi="Book Antiqua"/>
        </w:rPr>
      </w:pPr>
    </w:p>
    <w:p w14:paraId="22036B3B"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A9F74AF" wp14:editId="124C3684">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36167" cy="2550912"/>
                    </a:xfrm>
                    <a:prstGeom prst="rect">
                      <a:avLst/>
                    </a:prstGeom>
                  </pic:spPr>
                </pic:pic>
              </a:graphicData>
            </a:graphic>
          </wp:inline>
        </w:drawing>
      </w:r>
    </w:p>
    <w:p w14:paraId="783574B2" w14:textId="04DC53E1" w:rsidR="00F4745A" w:rsidRPr="00DE0197" w:rsidRDefault="00F4745A" w:rsidP="00F4745A">
      <w:pPr>
        <w:tabs>
          <w:tab w:val="left" w:pos="2512"/>
        </w:tabs>
        <w:jc w:val="center"/>
        <w:rPr>
          <w:rStyle w:val="nfasis"/>
          <w:rFonts w:ascii="Book Antiqua" w:hAnsi="Book Antiqua"/>
          <w:sz w:val="20"/>
          <w:rPrChange w:id="1132" w:author="Pablo Blanco Peris" w:date="2017-05-24T19:07:00Z">
            <w:rPr>
              <w:rStyle w:val="nfasis"/>
              <w:rFonts w:ascii="Book Antiqua" w:hAnsi="Book Antiqua"/>
            </w:rPr>
          </w:rPrChange>
        </w:rPr>
      </w:pPr>
      <w:del w:id="1133" w:author="Pablo Blanco Peris" w:date="2017-05-24T18:53:00Z">
        <w:r w:rsidRPr="00DE0197" w:rsidDel="008F6738">
          <w:rPr>
            <w:rStyle w:val="nfasis"/>
            <w:rFonts w:ascii="Book Antiqua" w:hAnsi="Book Antiqua"/>
            <w:sz w:val="20"/>
            <w:rPrChange w:id="1134" w:author="Pablo Blanco Peris" w:date="2017-05-24T19:07:00Z">
              <w:rPr>
                <w:rStyle w:val="nfasis"/>
                <w:rFonts w:ascii="Book Antiqua" w:hAnsi="Book Antiqua"/>
              </w:rPr>
            </w:rPrChange>
          </w:rPr>
          <w:delText xml:space="preserve">Imagen </w:delText>
        </w:r>
      </w:del>
      <w:ins w:id="1135" w:author="Pablo Blanco Peris" w:date="2017-05-24T18:53:00Z">
        <w:r w:rsidR="008F6738" w:rsidRPr="00DE0197">
          <w:rPr>
            <w:rStyle w:val="nfasis"/>
            <w:rFonts w:ascii="Book Antiqua" w:hAnsi="Book Antiqua"/>
            <w:sz w:val="20"/>
            <w:rPrChange w:id="1136" w:author="Pablo Blanco Peris" w:date="2017-05-24T19:07:00Z">
              <w:rPr>
                <w:rStyle w:val="nfasis"/>
                <w:rFonts w:ascii="Book Antiqua" w:hAnsi="Book Antiqua"/>
              </w:rPr>
            </w:rPrChange>
          </w:rPr>
          <w:t>Figura 3</w:t>
        </w:r>
      </w:ins>
      <w:del w:id="1137" w:author="Pablo Blanco Peris" w:date="2017-05-24T18:53:00Z">
        <w:r w:rsidRPr="00DE0197" w:rsidDel="008F6738">
          <w:rPr>
            <w:rStyle w:val="nfasis"/>
            <w:rFonts w:ascii="Book Antiqua" w:hAnsi="Book Antiqua"/>
            <w:sz w:val="20"/>
            <w:rPrChange w:id="1138" w:author="Pablo Blanco Peris" w:date="2017-05-24T19:07:00Z">
              <w:rPr>
                <w:rStyle w:val="nfasis"/>
                <w:rFonts w:ascii="Book Antiqua" w:hAnsi="Book Antiqua"/>
              </w:rPr>
            </w:rPrChange>
          </w:rPr>
          <w:delText>3</w:delText>
        </w:r>
      </w:del>
      <w:r w:rsidRPr="00DE0197">
        <w:rPr>
          <w:rStyle w:val="nfasis"/>
          <w:rFonts w:ascii="Book Antiqua" w:hAnsi="Book Antiqua"/>
          <w:sz w:val="20"/>
          <w:rPrChange w:id="1139" w:author="Pablo Blanco Peris" w:date="2017-05-24T19:07:00Z">
            <w:rPr>
              <w:rStyle w:val="nfasis"/>
              <w:rFonts w:ascii="Book Antiqua" w:hAnsi="Book Antiqua"/>
            </w:rPr>
          </w:rPrChange>
        </w:rPr>
        <w:t>.1: Primera imagen falsificada</w:t>
      </w:r>
    </w:p>
    <w:p w14:paraId="35CACEB2" w14:textId="77777777" w:rsidR="00F4745A" w:rsidRPr="00F4745A" w:rsidRDefault="00F4745A" w:rsidP="00F4745A">
      <w:pPr>
        <w:rPr>
          <w:rFonts w:ascii="Book Antiqua" w:hAnsi="Book Antiqua"/>
        </w:rPr>
      </w:pPr>
    </w:p>
    <w:p w14:paraId="40684A39" w14:textId="77777777" w:rsidR="00F4745A" w:rsidRPr="00F4745A" w:rsidRDefault="00F4745A" w:rsidP="00F4745A">
      <w:pPr>
        <w:rPr>
          <w:rFonts w:ascii="Book Antiqua" w:hAnsi="Book Antiqua"/>
        </w:rPr>
      </w:pPr>
    </w:p>
    <w:p w14:paraId="7BF43216" w14:textId="77777777" w:rsidR="00F4745A" w:rsidRPr="00F4745A" w:rsidRDefault="00F4745A" w:rsidP="00F4745A">
      <w:pPr>
        <w:rPr>
          <w:rFonts w:ascii="Book Antiqua" w:hAnsi="Book Antiqua"/>
        </w:rPr>
      </w:pPr>
    </w:p>
    <w:p w14:paraId="62327DD6" w14:textId="7E1F43F0" w:rsidR="00F4745A" w:rsidRPr="00F4745A" w:rsidRDefault="00F4745A">
      <w:pPr>
        <w:jc w:val="both"/>
        <w:rPr>
          <w:rFonts w:ascii="Book Antiqua" w:hAnsi="Book Antiqua"/>
        </w:rPr>
        <w:pPrChange w:id="1140" w:author="Pablo Blanco Peris" w:date="2017-05-24T17:59:00Z">
          <w:pPr/>
        </w:pPrChange>
      </w:pPr>
      <w:r w:rsidRPr="00F4745A">
        <w:rPr>
          <w:rFonts w:ascii="Book Antiqua" w:hAnsi="Book Antiqua"/>
        </w:rPr>
        <w:t xml:space="preserve">Más recientemente, en la siguiente imagen muestra a John Kerry (secretario de Estado estadounidense) con Jane Fonda (actriz de Hollywood) hablando a una multitud en un evento de paz. Esta foto fue manipulada durante la campaña presidencial electoral de 2004, pero, en realidad, el evento nunca tuvo lugar. La </w:t>
      </w:r>
      <w:r w:rsidRPr="00F4745A">
        <w:rPr>
          <w:rFonts w:ascii="Book Antiqua" w:hAnsi="Book Antiqua"/>
        </w:rPr>
        <w:lastRenderedPageBreak/>
        <w:t>foto original de John Kerry (</w:t>
      </w:r>
      <w:del w:id="1141" w:author="Pablo Blanco Peris" w:date="2017-05-24T19:07:00Z">
        <w:r w:rsidRPr="00F4745A" w:rsidDel="00DE0197">
          <w:rPr>
            <w:rFonts w:ascii="Book Antiqua" w:hAnsi="Book Antiqua"/>
          </w:rPr>
          <w:delText>abajo a la izquierda</w:delText>
        </w:r>
      </w:del>
      <w:ins w:id="1142" w:author="Pablo Blanco Peris" w:date="2017-05-24T19:07:00Z">
        <w:r w:rsidR="00DE0197">
          <w:rPr>
            <w:rFonts w:ascii="Book Antiqua" w:hAnsi="Book Antiqua"/>
          </w:rPr>
          <w:t>b</w:t>
        </w:r>
      </w:ins>
      <w:r w:rsidRPr="00F4745A">
        <w:rPr>
          <w:rFonts w:ascii="Book Antiqua" w:hAnsi="Book Antiqua"/>
        </w:rPr>
        <w:t>) fue tomada en 1971 en una concentración de la paz en Long Island, mientras que la foto de Jane Fonda (</w:t>
      </w:r>
      <w:del w:id="1143" w:author="Pablo Blanco Peris" w:date="2017-05-24T19:07:00Z">
        <w:r w:rsidRPr="00F4745A" w:rsidDel="00DE0197">
          <w:rPr>
            <w:rFonts w:ascii="Book Antiqua" w:hAnsi="Book Antiqua"/>
          </w:rPr>
          <w:delText>imagen inferior derecha</w:delText>
        </w:r>
      </w:del>
      <w:ins w:id="1144" w:author="Pablo Blanco Peris" w:date="2017-05-24T19:07:00Z">
        <w:r w:rsidR="00DE0197">
          <w:rPr>
            <w:rFonts w:ascii="Book Antiqua" w:hAnsi="Book Antiqua"/>
          </w:rPr>
          <w:t>c</w:t>
        </w:r>
      </w:ins>
      <w:r w:rsidRPr="00F4745A">
        <w:rPr>
          <w:rFonts w:ascii="Book Antiqua" w:hAnsi="Book Antiqua"/>
        </w:rPr>
        <w:t>) fue tomada en 1972.</w:t>
      </w:r>
    </w:p>
    <w:p w14:paraId="461260B8" w14:textId="77777777" w:rsidR="00F4745A" w:rsidRPr="00F4745A" w:rsidRDefault="00F4745A">
      <w:pPr>
        <w:jc w:val="both"/>
        <w:rPr>
          <w:rFonts w:ascii="Book Antiqua" w:hAnsi="Book Antiqua"/>
        </w:rPr>
        <w:pPrChange w:id="1145" w:author="Pablo Blanco Peris" w:date="2017-05-24T17:59:00Z">
          <w:pPr/>
        </w:pPrChange>
      </w:pPr>
    </w:p>
    <w:p w14:paraId="4A1554DA" w14:textId="77777777" w:rsidR="00F4745A" w:rsidRPr="00F4745A" w:rsidRDefault="00F4745A">
      <w:pPr>
        <w:jc w:val="both"/>
        <w:rPr>
          <w:rFonts w:ascii="Book Antiqua" w:hAnsi="Book Antiqua"/>
        </w:rPr>
        <w:pPrChange w:id="1146" w:author="Pablo Blanco Peris" w:date="2017-05-24T17:59:00Z">
          <w:pPr/>
        </w:pPrChange>
      </w:pPr>
    </w:p>
    <w:p w14:paraId="2F64F927" w14:textId="77777777" w:rsidR="00F4745A" w:rsidRPr="00F4745A" w:rsidRDefault="00F4745A">
      <w:pPr>
        <w:jc w:val="both"/>
        <w:rPr>
          <w:rFonts w:ascii="Book Antiqua" w:hAnsi="Book Antiqua"/>
        </w:rPr>
        <w:pPrChange w:id="1147" w:author="Pablo Blanco Peris" w:date="2017-05-24T17:59:00Z">
          <w:pPr>
            <w:jc w:val="center"/>
          </w:pPr>
        </w:pPrChange>
      </w:pPr>
    </w:p>
    <w:p w14:paraId="4FB70B5C"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10D430BC" wp14:editId="375E5A6A">
            <wp:extent cx="3140364" cy="20320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7652" cy="2036716"/>
                    </a:xfrm>
                    <a:prstGeom prst="rect">
                      <a:avLst/>
                    </a:prstGeom>
                  </pic:spPr>
                </pic:pic>
              </a:graphicData>
            </a:graphic>
          </wp:inline>
        </w:drawing>
      </w:r>
    </w:p>
    <w:p w14:paraId="3C3B991F" w14:textId="414BF397" w:rsidR="00F4745A" w:rsidRPr="00DE0197" w:rsidRDefault="00E96B03" w:rsidP="00F4745A">
      <w:pPr>
        <w:jc w:val="center"/>
        <w:rPr>
          <w:rFonts w:ascii="Book Antiqua" w:hAnsi="Book Antiqua"/>
          <w:i/>
          <w:sz w:val="21"/>
          <w:rPrChange w:id="1148" w:author="Pablo Blanco Peris" w:date="2017-05-24T19:07:00Z">
            <w:rPr>
              <w:rFonts w:ascii="Book Antiqua" w:hAnsi="Book Antiqua"/>
            </w:rPr>
          </w:rPrChange>
        </w:rPr>
      </w:pPr>
      <w:ins w:id="1149" w:author="Pablo Blanco Peris" w:date="2017-05-24T16:49:00Z">
        <w:r w:rsidRPr="00DE0197">
          <w:rPr>
            <w:rFonts w:ascii="Book Antiqua" w:hAnsi="Book Antiqua"/>
            <w:i/>
            <w:sz w:val="21"/>
            <w:rPrChange w:id="1150" w:author="Pablo Blanco Peris" w:date="2017-05-24T19:07:00Z">
              <w:rPr>
                <w:rFonts w:ascii="Book Antiqua" w:hAnsi="Book Antiqua"/>
              </w:rPr>
            </w:rPrChange>
          </w:rPr>
          <w:t>(</w:t>
        </w:r>
      </w:ins>
      <w:r w:rsidR="00484217" w:rsidRPr="00DE0197">
        <w:rPr>
          <w:rFonts w:ascii="Book Antiqua" w:hAnsi="Book Antiqua"/>
          <w:i/>
          <w:sz w:val="21"/>
          <w:rPrChange w:id="1151" w:author="Pablo Blanco Peris" w:date="2017-05-24T19:07:00Z">
            <w:rPr>
              <w:rFonts w:ascii="Book Antiqua" w:hAnsi="Book Antiqua"/>
            </w:rPr>
          </w:rPrChange>
        </w:rPr>
        <w:t>a</w:t>
      </w:r>
      <w:ins w:id="1152" w:author="Pablo Blanco Peris" w:date="2017-05-24T16:49:00Z">
        <w:r w:rsidRPr="00DE0197">
          <w:rPr>
            <w:rFonts w:ascii="Book Antiqua" w:hAnsi="Book Antiqua"/>
            <w:i/>
            <w:sz w:val="21"/>
            <w:rPrChange w:id="1153" w:author="Pablo Blanco Peris" w:date="2017-05-24T19:07:00Z">
              <w:rPr>
                <w:rFonts w:ascii="Book Antiqua" w:hAnsi="Book Antiqua"/>
              </w:rPr>
            </w:rPrChange>
          </w:rPr>
          <w:t>)</w:t>
        </w:r>
      </w:ins>
    </w:p>
    <w:p w14:paraId="556E05CA"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9BF5E3D" wp14:editId="7D8F19CE">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18217" cy="1858702"/>
                    </a:xfrm>
                    <a:prstGeom prst="rect">
                      <a:avLst/>
                    </a:prstGeom>
                  </pic:spPr>
                </pic:pic>
              </a:graphicData>
            </a:graphic>
          </wp:inline>
        </w:drawing>
      </w:r>
      <w:r w:rsidRPr="00F4745A">
        <w:rPr>
          <w:rFonts w:ascii="Book Antiqua" w:hAnsi="Book Antiqua"/>
          <w:noProof/>
          <w:lang w:val="es-ES_tradnl" w:eastAsia="es-ES_tradnl"/>
        </w:rPr>
        <w:drawing>
          <wp:inline distT="0" distB="0" distL="0" distR="0" wp14:anchorId="75DDF742" wp14:editId="5F638FE4">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90099" cy="1811020"/>
                    </a:xfrm>
                    <a:prstGeom prst="rect">
                      <a:avLst/>
                    </a:prstGeom>
                  </pic:spPr>
                </pic:pic>
              </a:graphicData>
            </a:graphic>
          </wp:inline>
        </w:drawing>
      </w:r>
    </w:p>
    <w:p w14:paraId="78E0F3D1" w14:textId="7E7C1047" w:rsidR="00F4745A" w:rsidRPr="00DE0197" w:rsidRDefault="00F4745A" w:rsidP="00F4745A">
      <w:pPr>
        <w:tabs>
          <w:tab w:val="left" w:pos="3536"/>
          <w:tab w:val="left" w:pos="6320"/>
        </w:tabs>
        <w:rPr>
          <w:rFonts w:ascii="Book Antiqua" w:hAnsi="Book Antiqua"/>
          <w:i/>
          <w:sz w:val="20"/>
          <w:rPrChange w:id="1154" w:author="Pablo Blanco Peris" w:date="2017-05-24T19:07:00Z">
            <w:rPr>
              <w:rFonts w:ascii="Book Antiqua" w:hAnsi="Book Antiqua"/>
            </w:rPr>
          </w:rPrChange>
        </w:rPr>
      </w:pPr>
      <w:r w:rsidRPr="00F4745A">
        <w:rPr>
          <w:rFonts w:ascii="Book Antiqua" w:hAnsi="Book Antiqua"/>
        </w:rPr>
        <w:tab/>
      </w:r>
      <w:ins w:id="1155" w:author="Pablo Blanco Peris" w:date="2017-05-24T16:49:00Z">
        <w:r w:rsidR="00E96B03" w:rsidRPr="00DE0197">
          <w:rPr>
            <w:rFonts w:ascii="Book Antiqua" w:hAnsi="Book Antiqua"/>
            <w:i/>
            <w:sz w:val="20"/>
            <w:rPrChange w:id="1156" w:author="Pablo Blanco Peris" w:date="2017-05-24T19:07:00Z">
              <w:rPr>
                <w:rFonts w:ascii="Book Antiqua" w:hAnsi="Book Antiqua"/>
              </w:rPr>
            </w:rPrChange>
          </w:rPr>
          <w:t>(</w:t>
        </w:r>
      </w:ins>
      <w:r w:rsidR="00484217" w:rsidRPr="00DE0197">
        <w:rPr>
          <w:rFonts w:ascii="Book Antiqua" w:hAnsi="Book Antiqua"/>
          <w:i/>
          <w:sz w:val="20"/>
          <w:rPrChange w:id="1157" w:author="Pablo Blanco Peris" w:date="2017-05-24T19:07:00Z">
            <w:rPr>
              <w:rFonts w:ascii="Book Antiqua" w:hAnsi="Book Antiqua"/>
            </w:rPr>
          </w:rPrChange>
        </w:rPr>
        <w:t>b</w:t>
      </w:r>
      <w:ins w:id="1158" w:author="Pablo Blanco Peris" w:date="2017-05-24T16:49:00Z">
        <w:r w:rsidR="00E96B03" w:rsidRPr="00DE0197">
          <w:rPr>
            <w:rFonts w:ascii="Book Antiqua" w:hAnsi="Book Antiqua"/>
            <w:i/>
            <w:sz w:val="20"/>
            <w:rPrChange w:id="1159" w:author="Pablo Blanco Peris" w:date="2017-05-24T19:07:00Z">
              <w:rPr>
                <w:rFonts w:ascii="Book Antiqua" w:hAnsi="Book Antiqua"/>
              </w:rPr>
            </w:rPrChange>
          </w:rPr>
          <w:t>)</w:t>
        </w:r>
      </w:ins>
      <w:r w:rsidRPr="00DE0197">
        <w:rPr>
          <w:rFonts w:ascii="Book Antiqua" w:hAnsi="Book Antiqua"/>
          <w:i/>
          <w:sz w:val="20"/>
          <w:rPrChange w:id="1160" w:author="Pablo Blanco Peris" w:date="2017-05-24T19:07:00Z">
            <w:rPr>
              <w:rFonts w:ascii="Book Antiqua" w:hAnsi="Book Antiqua"/>
            </w:rPr>
          </w:rPrChange>
        </w:rPr>
        <w:tab/>
      </w:r>
      <w:ins w:id="1161" w:author="Pablo Blanco Peris" w:date="2017-05-24T16:49:00Z">
        <w:r w:rsidR="00E96B03" w:rsidRPr="00DE0197">
          <w:rPr>
            <w:rFonts w:ascii="Book Antiqua" w:hAnsi="Book Antiqua"/>
            <w:i/>
            <w:sz w:val="20"/>
            <w:rPrChange w:id="1162" w:author="Pablo Blanco Peris" w:date="2017-05-24T19:07:00Z">
              <w:rPr>
                <w:rFonts w:ascii="Book Antiqua" w:hAnsi="Book Antiqua"/>
              </w:rPr>
            </w:rPrChange>
          </w:rPr>
          <w:t>(</w:t>
        </w:r>
      </w:ins>
      <w:r w:rsidR="00484217" w:rsidRPr="00DE0197">
        <w:rPr>
          <w:rFonts w:ascii="Book Antiqua" w:hAnsi="Book Antiqua"/>
          <w:i/>
          <w:sz w:val="20"/>
          <w:rPrChange w:id="1163" w:author="Pablo Blanco Peris" w:date="2017-05-24T19:07:00Z">
            <w:rPr>
              <w:rFonts w:ascii="Book Antiqua" w:hAnsi="Book Antiqua"/>
            </w:rPr>
          </w:rPrChange>
        </w:rPr>
        <w:t>c</w:t>
      </w:r>
      <w:ins w:id="1164" w:author="Pablo Blanco Peris" w:date="2017-05-24T16:49:00Z">
        <w:r w:rsidR="00E96B03" w:rsidRPr="00DE0197">
          <w:rPr>
            <w:rFonts w:ascii="Book Antiqua" w:hAnsi="Book Antiqua"/>
            <w:i/>
            <w:sz w:val="20"/>
            <w:rPrChange w:id="1165" w:author="Pablo Blanco Peris" w:date="2017-05-24T19:07:00Z">
              <w:rPr>
                <w:rFonts w:ascii="Book Antiqua" w:hAnsi="Book Antiqua"/>
              </w:rPr>
            </w:rPrChange>
          </w:rPr>
          <w:t>)</w:t>
        </w:r>
      </w:ins>
    </w:p>
    <w:p w14:paraId="68F6862B" w14:textId="5AD9A5CC" w:rsidR="00F4745A" w:rsidRPr="00DE0197" w:rsidRDefault="00F4745A">
      <w:pPr>
        <w:tabs>
          <w:tab w:val="left" w:pos="504"/>
          <w:tab w:val="left" w:pos="1278"/>
        </w:tabs>
        <w:jc w:val="center"/>
        <w:rPr>
          <w:rStyle w:val="nfasis"/>
          <w:rFonts w:ascii="Book Antiqua" w:hAnsi="Book Antiqua"/>
          <w:sz w:val="20"/>
          <w:rPrChange w:id="1166" w:author="Pablo Blanco Peris" w:date="2017-05-24T19:07:00Z">
            <w:rPr>
              <w:rStyle w:val="nfasis"/>
              <w:rFonts w:ascii="Book Antiqua" w:hAnsi="Book Antiqua"/>
            </w:rPr>
          </w:rPrChange>
        </w:rPr>
        <w:pPrChange w:id="1167" w:author="Pablo Blanco Peris" w:date="2017-05-24T19:07:00Z">
          <w:pPr>
            <w:tabs>
              <w:tab w:val="left" w:pos="504"/>
              <w:tab w:val="left" w:pos="1278"/>
            </w:tabs>
          </w:pPr>
        </w:pPrChange>
      </w:pPr>
      <w:del w:id="1168" w:author="Pablo Blanco Peris" w:date="2017-05-24T19:07:00Z">
        <w:r w:rsidRPr="00DE0197" w:rsidDel="00DE0197">
          <w:rPr>
            <w:rStyle w:val="nfasis"/>
            <w:rFonts w:ascii="Book Antiqua" w:hAnsi="Book Antiqua"/>
            <w:sz w:val="20"/>
            <w:rPrChange w:id="1169" w:author="Pablo Blanco Peris" w:date="2017-05-24T19:07:00Z">
              <w:rPr>
                <w:rStyle w:val="nfasis"/>
                <w:rFonts w:ascii="Book Antiqua" w:hAnsi="Book Antiqua"/>
              </w:rPr>
            </w:rPrChange>
          </w:rPr>
          <w:delText xml:space="preserve">Imagen </w:delText>
        </w:r>
      </w:del>
      <w:ins w:id="1170" w:author="Pablo Blanco Peris" w:date="2017-05-24T19:07:00Z">
        <w:r w:rsidR="00DE0197">
          <w:rPr>
            <w:rStyle w:val="nfasis"/>
            <w:rFonts w:ascii="Book Antiqua" w:hAnsi="Book Antiqua"/>
            <w:sz w:val="20"/>
          </w:rPr>
          <w:t>Figura</w:t>
        </w:r>
        <w:r w:rsidR="00DE0197" w:rsidRPr="00DE0197">
          <w:rPr>
            <w:rStyle w:val="nfasis"/>
            <w:rFonts w:ascii="Book Antiqua" w:hAnsi="Book Antiqua"/>
            <w:sz w:val="20"/>
            <w:rPrChange w:id="1171" w:author="Pablo Blanco Peris" w:date="2017-05-24T19:07:00Z">
              <w:rPr>
                <w:rStyle w:val="nfasis"/>
                <w:rFonts w:ascii="Book Antiqua" w:hAnsi="Book Antiqua"/>
              </w:rPr>
            </w:rPrChange>
          </w:rPr>
          <w:t xml:space="preserve"> </w:t>
        </w:r>
      </w:ins>
      <w:r w:rsidRPr="00DE0197">
        <w:rPr>
          <w:rStyle w:val="nfasis"/>
          <w:rFonts w:ascii="Book Antiqua" w:hAnsi="Book Antiqua"/>
          <w:sz w:val="20"/>
          <w:rPrChange w:id="1172" w:author="Pablo Blanco Peris" w:date="2017-05-24T19:07:00Z">
            <w:rPr>
              <w:rStyle w:val="nfasis"/>
              <w:rFonts w:ascii="Book Antiqua" w:hAnsi="Book Antiqua"/>
            </w:rPr>
          </w:rPrChange>
        </w:rPr>
        <w:t>3.2: Imagen</w:t>
      </w:r>
      <w:ins w:id="1173" w:author="Pablo Blanco Peris" w:date="2017-05-24T18:56:00Z">
        <w:r w:rsidR="008F6738" w:rsidRPr="00DE0197">
          <w:rPr>
            <w:rStyle w:val="nfasis"/>
            <w:rFonts w:ascii="Book Antiqua" w:hAnsi="Book Antiqua"/>
            <w:sz w:val="20"/>
            <w:rPrChange w:id="1174" w:author="Pablo Blanco Peris" w:date="2017-05-24T19:07:00Z">
              <w:rPr>
                <w:rStyle w:val="nfasis"/>
                <w:rFonts w:ascii="Book Antiqua" w:hAnsi="Book Antiqua"/>
              </w:rPr>
            </w:rPrChange>
          </w:rPr>
          <w:t xml:space="preserve"> (</w:t>
        </w:r>
      </w:ins>
      <w:del w:id="1175" w:author="Pablo Blanco Peris" w:date="2017-05-24T18:56:00Z">
        <w:r w:rsidRPr="00DE0197" w:rsidDel="008F6738">
          <w:rPr>
            <w:rStyle w:val="nfasis"/>
            <w:rFonts w:ascii="Book Antiqua" w:hAnsi="Book Antiqua"/>
            <w:sz w:val="20"/>
            <w:rPrChange w:id="1176" w:author="Pablo Blanco Peris" w:date="2017-05-24T19:07:00Z">
              <w:rPr>
                <w:rStyle w:val="nfasis"/>
                <w:rFonts w:ascii="Book Antiqua" w:hAnsi="Book Antiqua"/>
              </w:rPr>
            </w:rPrChange>
          </w:rPr>
          <w:delText xml:space="preserve"> </w:delText>
        </w:r>
      </w:del>
      <w:r w:rsidR="00484217" w:rsidRPr="00DE0197">
        <w:rPr>
          <w:rStyle w:val="nfasis"/>
          <w:rFonts w:ascii="Book Antiqua" w:hAnsi="Book Antiqua"/>
          <w:sz w:val="20"/>
          <w:rPrChange w:id="1177" w:author="Pablo Blanco Peris" w:date="2017-05-24T19:07:00Z">
            <w:rPr>
              <w:rStyle w:val="nfasis"/>
              <w:rFonts w:ascii="Book Antiqua" w:hAnsi="Book Antiqua"/>
            </w:rPr>
          </w:rPrChange>
        </w:rPr>
        <w:t>a</w:t>
      </w:r>
      <w:ins w:id="1178" w:author="Pablo Blanco Peris" w:date="2017-05-24T18:56:00Z">
        <w:r w:rsidR="008F6738" w:rsidRPr="00DE0197">
          <w:rPr>
            <w:rStyle w:val="nfasis"/>
            <w:rFonts w:ascii="Book Antiqua" w:hAnsi="Book Antiqua"/>
            <w:sz w:val="20"/>
            <w:rPrChange w:id="1179" w:author="Pablo Blanco Peris" w:date="2017-05-24T19:07:00Z">
              <w:rPr>
                <w:rStyle w:val="nfasis"/>
                <w:rFonts w:ascii="Book Antiqua" w:hAnsi="Book Antiqua"/>
              </w:rPr>
            </w:rPrChange>
          </w:rPr>
          <w:t>)</w:t>
        </w:r>
      </w:ins>
      <w:r w:rsidRPr="00DE0197">
        <w:rPr>
          <w:rStyle w:val="nfasis"/>
          <w:rFonts w:ascii="Book Antiqua" w:hAnsi="Book Antiqua"/>
          <w:sz w:val="20"/>
          <w:rPrChange w:id="1180" w:author="Pablo Blanco Peris" w:date="2017-05-24T19:07:00Z">
            <w:rPr>
              <w:rStyle w:val="nfasis"/>
              <w:rFonts w:ascii="Book Antiqua" w:hAnsi="Book Antiqua"/>
            </w:rPr>
          </w:rPrChange>
        </w:rPr>
        <w:t xml:space="preserve"> representa una falsificación mediante la técnica</w:t>
      </w:r>
    </w:p>
    <w:p w14:paraId="54861987" w14:textId="5B6F6589" w:rsidR="00F4745A" w:rsidRPr="00F4745A" w:rsidRDefault="00F4745A">
      <w:pPr>
        <w:tabs>
          <w:tab w:val="left" w:pos="504"/>
          <w:tab w:val="left" w:pos="1278"/>
        </w:tabs>
        <w:jc w:val="center"/>
        <w:rPr>
          <w:rFonts w:ascii="Book Antiqua" w:hAnsi="Book Antiqua"/>
        </w:rPr>
        <w:pPrChange w:id="1181" w:author="Pablo Blanco Peris" w:date="2017-05-24T19:07:00Z">
          <w:pPr>
            <w:tabs>
              <w:tab w:val="left" w:pos="504"/>
              <w:tab w:val="left" w:pos="1278"/>
            </w:tabs>
          </w:pPr>
        </w:pPrChange>
      </w:pPr>
      <w:r w:rsidRPr="00DE0197">
        <w:rPr>
          <w:rStyle w:val="nfasis"/>
          <w:rFonts w:ascii="Book Antiqua" w:hAnsi="Book Antiqua"/>
          <w:sz w:val="20"/>
          <w:rPrChange w:id="1182" w:author="Pablo Blanco Peris" w:date="2017-05-24T19:07:00Z">
            <w:rPr>
              <w:rStyle w:val="nfasis"/>
              <w:rFonts w:ascii="Book Antiqua" w:hAnsi="Book Antiqua"/>
            </w:rPr>
          </w:rPrChange>
        </w:rPr>
        <w:t xml:space="preserve">del </w:t>
      </w:r>
      <w:ins w:id="1183" w:author="Pablo Blanco Peris" w:date="2017-05-24T18:56:00Z">
        <w:r w:rsidR="008F6738" w:rsidRPr="00DE0197">
          <w:rPr>
            <w:rStyle w:val="nfasis"/>
            <w:rFonts w:ascii="Book Antiqua" w:hAnsi="Book Antiqua"/>
            <w:sz w:val="20"/>
            <w:rPrChange w:id="1184" w:author="Pablo Blanco Peris" w:date="2017-05-24T19:07:00Z">
              <w:rPr>
                <w:rStyle w:val="nfasis"/>
                <w:rFonts w:ascii="Book Antiqua" w:hAnsi="Book Antiqua"/>
              </w:rPr>
            </w:rPrChange>
          </w:rPr>
          <w:t>empalme de imágenes</w:t>
        </w:r>
      </w:ins>
      <w:del w:id="1185" w:author="Pablo Blanco Peris" w:date="2017-05-24T18:56:00Z">
        <w:r w:rsidRPr="00DE0197" w:rsidDel="008F6738">
          <w:rPr>
            <w:rStyle w:val="nfasis"/>
            <w:rFonts w:ascii="Book Antiqua" w:hAnsi="Book Antiqua"/>
            <w:sz w:val="20"/>
            <w:rPrChange w:id="1186" w:author="Pablo Blanco Peris" w:date="2017-05-24T19:07:00Z">
              <w:rPr>
                <w:rStyle w:val="nfasis"/>
                <w:rFonts w:ascii="Book Antiqua" w:hAnsi="Book Antiqua"/>
              </w:rPr>
            </w:rPrChange>
          </w:rPr>
          <w:delText>copia-pega</w:delText>
        </w:r>
      </w:del>
      <w:r w:rsidRPr="00DE0197">
        <w:rPr>
          <w:rStyle w:val="nfasis"/>
          <w:rFonts w:ascii="Book Antiqua" w:hAnsi="Book Antiqua"/>
          <w:sz w:val="20"/>
          <w:rPrChange w:id="1187" w:author="Pablo Blanco Peris" w:date="2017-05-24T19:07:00Z">
            <w:rPr>
              <w:rStyle w:val="nfasis"/>
              <w:rFonts w:ascii="Book Antiqua" w:hAnsi="Book Antiqua"/>
            </w:rPr>
          </w:rPrChange>
        </w:rPr>
        <w:t xml:space="preserve">, entre las imágenes </w:t>
      </w:r>
      <w:ins w:id="1188" w:author="Pablo Blanco Peris" w:date="2017-05-24T18:56:00Z">
        <w:r w:rsidR="008F6738" w:rsidRPr="00DE0197">
          <w:rPr>
            <w:rStyle w:val="nfasis"/>
            <w:rFonts w:ascii="Book Antiqua" w:hAnsi="Book Antiqua"/>
            <w:sz w:val="20"/>
            <w:rPrChange w:id="1189"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190" w:author="Pablo Blanco Peris" w:date="2017-05-24T19:07:00Z">
            <w:rPr>
              <w:rStyle w:val="nfasis"/>
              <w:rFonts w:ascii="Book Antiqua" w:hAnsi="Book Antiqua"/>
            </w:rPr>
          </w:rPrChange>
        </w:rPr>
        <w:t>b</w:t>
      </w:r>
      <w:ins w:id="1191" w:author="Pablo Blanco Peris" w:date="2017-05-24T18:56:00Z">
        <w:r w:rsidR="008F6738" w:rsidRPr="00DE0197">
          <w:rPr>
            <w:rStyle w:val="nfasis"/>
            <w:rFonts w:ascii="Book Antiqua" w:hAnsi="Book Antiqua"/>
            <w:sz w:val="20"/>
            <w:rPrChange w:id="1192" w:author="Pablo Blanco Peris" w:date="2017-05-24T19:07:00Z">
              <w:rPr>
                <w:rStyle w:val="nfasis"/>
                <w:rFonts w:ascii="Book Antiqua" w:hAnsi="Book Antiqua"/>
              </w:rPr>
            </w:rPrChange>
          </w:rPr>
          <w:t>)</w:t>
        </w:r>
      </w:ins>
      <w:r w:rsidRPr="00DE0197">
        <w:rPr>
          <w:rStyle w:val="nfasis"/>
          <w:rFonts w:ascii="Book Antiqua" w:hAnsi="Book Antiqua"/>
          <w:sz w:val="20"/>
          <w:rPrChange w:id="1193" w:author="Pablo Blanco Peris" w:date="2017-05-24T19:07:00Z">
            <w:rPr>
              <w:rStyle w:val="nfasis"/>
              <w:rFonts w:ascii="Book Antiqua" w:hAnsi="Book Antiqua"/>
            </w:rPr>
          </w:rPrChange>
        </w:rPr>
        <w:t xml:space="preserve"> y </w:t>
      </w:r>
      <w:ins w:id="1194" w:author="Pablo Blanco Peris" w:date="2017-05-24T18:56:00Z">
        <w:r w:rsidR="008F6738" w:rsidRPr="00DE0197">
          <w:rPr>
            <w:rStyle w:val="nfasis"/>
            <w:rFonts w:ascii="Book Antiqua" w:hAnsi="Book Antiqua"/>
            <w:sz w:val="20"/>
            <w:rPrChange w:id="1195"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196" w:author="Pablo Blanco Peris" w:date="2017-05-24T19:07:00Z">
            <w:rPr>
              <w:rStyle w:val="nfasis"/>
              <w:rFonts w:ascii="Book Antiqua" w:hAnsi="Book Antiqua"/>
            </w:rPr>
          </w:rPrChange>
        </w:rPr>
        <w:t>c</w:t>
      </w:r>
      <w:ins w:id="1197" w:author="Pablo Blanco Peris" w:date="2017-05-24T18:57:00Z">
        <w:r w:rsidR="008F6738" w:rsidRPr="00DE0197">
          <w:rPr>
            <w:rStyle w:val="nfasis"/>
            <w:rFonts w:ascii="Book Antiqua" w:hAnsi="Book Antiqua"/>
            <w:sz w:val="20"/>
            <w:rPrChange w:id="1198" w:author="Pablo Blanco Peris" w:date="2017-05-24T19:07:00Z">
              <w:rPr>
                <w:rStyle w:val="nfasis"/>
                <w:rFonts w:ascii="Book Antiqua" w:hAnsi="Book Antiqua"/>
              </w:rPr>
            </w:rPrChange>
          </w:rPr>
          <w:t>)</w:t>
        </w:r>
      </w:ins>
      <w:r w:rsidRPr="00DE0197">
        <w:rPr>
          <w:rStyle w:val="nfasis"/>
          <w:rFonts w:ascii="Book Antiqua" w:hAnsi="Book Antiqua"/>
          <w:sz w:val="20"/>
          <w:rPrChange w:id="1199" w:author="Pablo Blanco Peris" w:date="2017-05-24T19:07:00Z">
            <w:rPr>
              <w:rStyle w:val="nfasis"/>
              <w:rFonts w:ascii="Book Antiqua" w:hAnsi="Book Antiqua"/>
            </w:rPr>
          </w:rPrChange>
        </w:rPr>
        <w:t>.</w:t>
      </w:r>
    </w:p>
    <w:p w14:paraId="378E3E30" w14:textId="77777777" w:rsidR="00F4745A" w:rsidRPr="00F4745A" w:rsidRDefault="00F4745A" w:rsidP="00F4745A">
      <w:pPr>
        <w:rPr>
          <w:rFonts w:ascii="Book Antiqua" w:hAnsi="Book Antiqua"/>
        </w:rPr>
      </w:pPr>
    </w:p>
    <w:p w14:paraId="66F491B9" w14:textId="77777777" w:rsidR="00F4745A" w:rsidRPr="00F4745A" w:rsidRDefault="00F4745A" w:rsidP="00F4745A">
      <w:pPr>
        <w:rPr>
          <w:rFonts w:ascii="Book Antiqua" w:hAnsi="Book Antiqua"/>
        </w:rPr>
      </w:pPr>
    </w:p>
    <w:p w14:paraId="4F8761B0" w14:textId="77777777" w:rsidR="00F4745A" w:rsidRPr="00F4745A" w:rsidRDefault="00F4745A" w:rsidP="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 Antiqua" w:hAnsi="Book Antiqua" w:cs="Courier New"/>
          <w:color w:val="212121"/>
          <w:lang w:eastAsia="es-ES_tradnl"/>
        </w:rPr>
      </w:pPr>
    </w:p>
    <w:p w14:paraId="17BB83F7" w14:textId="434A50EB" w:rsidR="00F4745A" w:rsidRPr="00F4745A" w:rsidDel="005B2B80" w:rsidRDefault="001B05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200" w:author="Pablo Blanco Peris" w:date="2017-05-24T19:06:00Z"/>
          <w:rFonts w:ascii="Book Antiqua" w:hAnsi="Book Antiqua" w:cs="Courier New"/>
          <w:color w:val="212121"/>
          <w:lang w:eastAsia="es-ES_tradnl"/>
        </w:rPr>
        <w:pPrChange w:id="1201"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ins w:id="1202" w:author="Pablo Blanco Peris" w:date="2017-05-24T19:13:00Z">
        <w:r>
          <w:rPr>
            <w:rFonts w:ascii="Book Antiqua" w:hAnsi="Book Antiqua" w:cs="Courier New"/>
            <w:color w:val="212121"/>
            <w:lang w:eastAsia="es-ES_tradnl"/>
          </w:rPr>
          <w:t>Existen varios tipos de manipulación de imágenes, a continuación se presentan los más comunes: retoque de imágenes, copia-pega</w:t>
        </w:r>
      </w:ins>
      <w:ins w:id="1203" w:author="Pablo Blanco Peris" w:date="2017-05-24T19:14:00Z">
        <w:r>
          <w:rPr>
            <w:rFonts w:ascii="Book Antiqua" w:hAnsi="Book Antiqua" w:cs="Courier New"/>
            <w:color w:val="212121"/>
            <w:lang w:eastAsia="es-ES_tradnl"/>
          </w:rPr>
          <w:t>, falsificación mediante empalme de imágenes.</w:t>
        </w:r>
      </w:ins>
      <w:del w:id="1204" w:author="Pablo Blanco Peris" w:date="2017-05-24T19:08:00Z">
        <w:r w:rsidR="00F4745A" w:rsidRPr="00F4745A" w:rsidDel="00DE0197">
          <w:rPr>
            <w:rFonts w:ascii="Book Antiqua" w:hAnsi="Book Antiqua" w:cs="Courier New"/>
            <w:color w:val="212121"/>
            <w:lang w:eastAsia="es-ES_tradnl"/>
          </w:rPr>
          <w:delText xml:space="preserve">Estamos viviendo en una época en la que estamos expuestos a una notable variedad de imágenes visuales. </w:delText>
        </w:r>
      </w:del>
      <w:del w:id="1205" w:author="Pablo Blanco Peris" w:date="2017-05-24T19:09:00Z">
        <w:r w:rsidR="00F4745A" w:rsidRPr="00F4745A" w:rsidDel="00DE0197">
          <w:rPr>
            <w:rFonts w:ascii="Book Antiqua" w:hAnsi="Book Antiqua" w:cs="Courier New"/>
            <w:color w:val="212121"/>
            <w:lang w:eastAsia="es-ES_tradnl"/>
          </w:rPr>
          <w:delText xml:space="preserve">Durante los últimos cinco años, el campo del análisis forense digital ha surgido para ayudar a restaurar la confianza en las imágenes digitales. </w:delText>
        </w:r>
      </w:del>
    </w:p>
    <w:p w14:paraId="0FC26B35" w14:textId="641FA8DF" w:rsidR="00F4745A" w:rsidRPr="00F4745A" w:rsidDel="005B2B80"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206" w:author="Pablo Blanco Peris" w:date="2017-05-24T19:06:00Z"/>
          <w:rFonts w:ascii="Book Antiqua" w:hAnsi="Book Antiqua" w:cs="Courier New"/>
          <w:color w:val="212121"/>
          <w:lang w:eastAsia="es-ES_tradnl"/>
        </w:rPr>
        <w:pPrChange w:id="1207"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309786E1" w14:textId="307DB043"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rPr>
        <w:pPrChange w:id="1208" w:author="Pablo Blanco Peris" w:date="2017-05-24T19:06:00Z">
          <w:pPr/>
        </w:pPrChange>
      </w:pPr>
      <w:del w:id="1209" w:author="Pablo Blanco Peris" w:date="2017-05-24T19:06:00Z">
        <w:r w:rsidRPr="00F4745A" w:rsidDel="005B2B80">
          <w:rPr>
            <w:rFonts w:ascii="Book Antiqua" w:hAnsi="Book Antiqua" w:cs="Courier New"/>
            <w:color w:val="212121"/>
            <w:lang w:eastAsia="es-ES_tradnl"/>
          </w:rPr>
          <w:delText xml:space="preserve">Para poder comprender un poco mejor este campo, vamos a pasar a explicar un poco algunas técnicas de falsificación existentes hoy en día. </w:delText>
        </w:r>
      </w:del>
      <w:r w:rsidRPr="00F4745A">
        <w:rPr>
          <w:rFonts w:ascii="Book Antiqua" w:hAnsi="Book Antiqua"/>
        </w:rPr>
        <w:fldChar w:fldCharType="begin"/>
      </w:r>
      <w:r w:rsidRPr="00F4745A">
        <w:rPr>
          <w:rFonts w:ascii="Book Antiqua" w:hAnsi="Book Antiqua"/>
        </w:rPr>
        <w:instrText xml:space="preserve"> ADDIN ZOTERO_ITEM CSL_CITATION {"citationID":"1ogur56nql","properties":{"formattedCitation":"[5]","plainCitation":"[5]"},"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4745A">
        <w:rPr>
          <w:rFonts w:ascii="Book Antiqua" w:hAnsi="Book Antiqua"/>
        </w:rPr>
        <w:fldChar w:fldCharType="separate"/>
      </w:r>
      <w:r w:rsidRPr="00F4745A">
        <w:rPr>
          <w:rFonts w:ascii="Book Antiqua" w:hAnsi="Book Antiqua"/>
          <w:noProof/>
        </w:rPr>
        <w:t>[5]</w:t>
      </w:r>
      <w:r w:rsidRPr="00F4745A">
        <w:rPr>
          <w:rFonts w:ascii="Book Antiqua" w:hAnsi="Book Antiqua"/>
        </w:rPr>
        <w:fldChar w:fldCharType="end"/>
      </w:r>
    </w:p>
    <w:p w14:paraId="401E292D" w14:textId="77777777"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cs="Courier New"/>
          <w:color w:val="212121"/>
          <w:lang w:eastAsia="es-ES_tradnl"/>
        </w:rPr>
        <w:pPrChange w:id="1210"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601E691B" w14:textId="681117B0" w:rsidR="00F4745A" w:rsidRPr="005907EE" w:rsidRDefault="00F4745A">
      <w:pPr>
        <w:pStyle w:val="Ttulo2"/>
        <w:numPr>
          <w:ilvl w:val="1"/>
          <w:numId w:val="19"/>
        </w:numPr>
        <w:rPr>
          <w:bCs/>
          <w:sz w:val="30"/>
          <w:szCs w:val="28"/>
        </w:rPr>
      </w:pPr>
      <w:bookmarkStart w:id="1211" w:name="_Toc477877523"/>
      <w:r w:rsidRPr="00F4745A">
        <w:t xml:space="preserve"> </w:t>
      </w:r>
      <w:bookmarkStart w:id="1212" w:name="_Toc483862823"/>
      <w:r w:rsidRPr="005907EE">
        <w:rPr>
          <w:bCs/>
          <w:sz w:val="30"/>
          <w:szCs w:val="28"/>
        </w:rPr>
        <w:t>Retoque de imágenes</w:t>
      </w:r>
      <w:bookmarkEnd w:id="1211"/>
      <w:bookmarkEnd w:id="1212"/>
    </w:p>
    <w:p w14:paraId="75940454" w14:textId="77777777" w:rsidR="000E5722" w:rsidRPr="00F4745A" w:rsidRDefault="000E5722">
      <w:pPr>
        <w:jc w:val="both"/>
        <w:rPr>
          <w:rFonts w:ascii="Book Antiqua" w:hAnsi="Book Antiqua"/>
        </w:rPr>
        <w:pPrChange w:id="1213" w:author="Pablo Blanco Peris" w:date="2017-05-24T17:59:00Z">
          <w:pPr/>
        </w:pPrChange>
      </w:pPr>
    </w:p>
    <w:p w14:paraId="40AD1BED" w14:textId="77777777" w:rsidR="004035A0" w:rsidRPr="00F4745A" w:rsidRDefault="004035A0" w:rsidP="004035A0">
      <w:pPr>
        <w:widowControl w:val="0"/>
        <w:autoSpaceDE w:val="0"/>
        <w:autoSpaceDN w:val="0"/>
        <w:adjustRightInd w:val="0"/>
        <w:jc w:val="both"/>
        <w:rPr>
          <w:ins w:id="1214" w:author="Pablo Blanco Peris" w:date="2017-05-29T14:05:00Z"/>
          <w:rFonts w:ascii="Book Antiqua" w:hAnsi="Book Antiqua" w:cs="Times"/>
        </w:rPr>
      </w:pPr>
      <w:ins w:id="1215" w:author="Pablo Blanco Peris" w:date="2017-05-29T14:05:00Z">
        <w:r w:rsidRPr="00F4745A">
          <w:rPr>
            <w:rFonts w:ascii="Book Antiqua" w:hAnsi="Book Antiqua" w:cs="Times"/>
          </w:rPr>
          <w:t xml:space="preserve">Técnica comúnmente usada en la industria de los medios de comunicación. Está aceptada y es un método de manipulación de imágenes muy </w:t>
        </w:r>
        <w:r>
          <w:rPr>
            <w:rFonts w:ascii="Book Antiqua" w:hAnsi="Book Antiqua" w:cs="Times"/>
          </w:rPr>
          <w:t>usado, ya que, en cuanto a apariencia suele mejorar los resultados de las imágenes originales, dándoles un toque más atractivo.</w:t>
        </w:r>
      </w:ins>
    </w:p>
    <w:p w14:paraId="4C15382D" w14:textId="77777777" w:rsidR="004035A0" w:rsidRDefault="004035A0" w:rsidP="004035A0">
      <w:pPr>
        <w:jc w:val="both"/>
        <w:rPr>
          <w:ins w:id="1216" w:author="Pablo Blanco Peris" w:date="2017-05-29T14:05:00Z"/>
          <w:rFonts w:ascii="Book Antiqua" w:hAnsi="Book Antiqua" w:cs="Times"/>
        </w:rPr>
      </w:pPr>
      <w:ins w:id="1217" w:author="Pablo Blanco Peris" w:date="2017-05-29T14:05:00Z">
        <w:r>
          <w:rPr>
            <w:rFonts w:ascii="Book Antiqua" w:hAnsi="Book Antiqua" w:cs="Times"/>
          </w:rPr>
          <w:lastRenderedPageBreak/>
          <w:t>Es</w:t>
        </w:r>
        <w:r w:rsidRPr="00F4745A">
          <w:rPr>
            <w:rFonts w:ascii="Book Antiqua" w:hAnsi="Book Antiqua" w:cs="Times"/>
          </w:rPr>
          <w:t xml:space="preserve"> popularmente usada en revistas de fotos y películas. La imagen es alterada para </w:t>
        </w:r>
        <w:r>
          <w:rPr>
            <w:rFonts w:ascii="Book Antiqua" w:hAnsi="Book Antiqua" w:cs="Times"/>
          </w:rPr>
          <w:t>proporcionar un mejor acabado</w:t>
        </w:r>
        <w:r w:rsidRPr="00F4745A">
          <w:rPr>
            <w:rFonts w:ascii="Book Antiqua" w:hAnsi="Book Antiqua" w:cs="Times"/>
          </w:rPr>
          <w:t>. No está considerada una técnica de falsificación, pero está incluida porque incluye manipulación de la imagen original.</w:t>
        </w:r>
        <w:r>
          <w:rPr>
            <w:rFonts w:ascii="Book Antiqua" w:hAnsi="Book Antiqua" w:cs="Times"/>
          </w:rPr>
          <w:t xml:space="preserve"> </w:t>
        </w:r>
      </w:ins>
    </w:p>
    <w:p w14:paraId="6518F175" w14:textId="77777777" w:rsidR="004035A0" w:rsidRDefault="004035A0" w:rsidP="004035A0">
      <w:pPr>
        <w:jc w:val="both"/>
        <w:rPr>
          <w:ins w:id="1218" w:author="Pablo Blanco Peris" w:date="2017-05-29T14:05:00Z"/>
          <w:rFonts w:ascii="Book Antiqua" w:hAnsi="Book Antiqua" w:cs="Times"/>
        </w:rPr>
      </w:pPr>
      <w:ins w:id="1219" w:author="Pablo Blanco Peris" w:date="2017-05-29T14:05:00Z">
        <w:r>
          <w:rPr>
            <w:rFonts w:ascii="Book Antiqua" w:hAnsi="Book Antiqua" w:cs="Times"/>
          </w:rPr>
          <w:t>No es poco habitual ver imágenes de estas características teniendo en cuenta que existe una cantidad importante de aplicaciones que se dedican a ello, además de los cursos que se proporcionan hoy en día en este ámbito. Incluso los propios dispositivos móviles de hoy en día contienen software de fábrica para llevar a cabo esta edición.</w:t>
        </w:r>
      </w:ins>
    </w:p>
    <w:p w14:paraId="08F410EA" w14:textId="77777777" w:rsidR="004035A0" w:rsidRDefault="004035A0" w:rsidP="004035A0">
      <w:pPr>
        <w:jc w:val="both"/>
        <w:rPr>
          <w:ins w:id="1220" w:author="Pablo Blanco Peris" w:date="2017-05-29T14:05:00Z"/>
          <w:rFonts w:ascii="Book Antiqua" w:hAnsi="Book Antiqua" w:cs="Times"/>
        </w:rPr>
      </w:pPr>
    </w:p>
    <w:p w14:paraId="16399AB5" w14:textId="77777777" w:rsidR="004035A0" w:rsidRDefault="004035A0" w:rsidP="004035A0">
      <w:pPr>
        <w:jc w:val="both"/>
        <w:rPr>
          <w:ins w:id="1221" w:author="Pablo Blanco Peris" w:date="2017-05-29T14:05:00Z"/>
          <w:rFonts w:ascii="Book Antiqua" w:hAnsi="Book Antiqua" w:cs="Times"/>
        </w:rPr>
      </w:pPr>
      <w:ins w:id="1222" w:author="Pablo Blanco Peris" w:date="2017-05-29T14:05:00Z">
        <w:r>
          <w:rPr>
            <w:rFonts w:ascii="Book Antiqua" w:hAnsi="Book Antiqua" w:cs="Times"/>
          </w:rPr>
          <w:t>En la siguiente figura se puede observar como la imagen (b) ha sido retocada sin reflejar ningún tipo de marca que llame la atención o que haga sospechar que la imagen ha sido manipulada.</w:t>
        </w:r>
      </w:ins>
    </w:p>
    <w:p w14:paraId="3AF0BFFC" w14:textId="77777777" w:rsidR="004035A0" w:rsidRDefault="004035A0" w:rsidP="004035A0">
      <w:pPr>
        <w:jc w:val="both"/>
        <w:rPr>
          <w:ins w:id="1223" w:author="Pablo Blanco Peris" w:date="2017-05-29T14:05:00Z"/>
          <w:rFonts w:ascii="Book Antiqua" w:hAnsi="Book Antiqua" w:cs="Times"/>
        </w:rPr>
      </w:pPr>
    </w:p>
    <w:p w14:paraId="41020329" w14:textId="77777777" w:rsidR="004035A0" w:rsidRDefault="004035A0" w:rsidP="004035A0">
      <w:pPr>
        <w:jc w:val="both"/>
        <w:rPr>
          <w:ins w:id="1224" w:author="Pablo Blanco Peris" w:date="2017-05-29T14:05:00Z"/>
          <w:rFonts w:ascii="Book Antiqua" w:hAnsi="Book Antiqua" w:cs="Times"/>
        </w:rPr>
      </w:pPr>
      <w:ins w:id="1225" w:author="Pablo Blanco Peris" w:date="2017-05-29T14:05:00Z">
        <w:r w:rsidRPr="00714D14">
          <w:rPr>
            <w:rFonts w:ascii="Book Antiqua" w:hAnsi="Book Antiqua" w:cs="Times"/>
            <w:noProof/>
            <w:lang w:val="es-ES_tradnl" w:eastAsia="es-ES_tradnl"/>
            <w:rPrChange w:id="1226" w:author="Unknown">
              <w:rPr>
                <w:noProof/>
                <w:lang w:val="es-ES_tradnl" w:eastAsia="es-ES_tradnl"/>
              </w:rPr>
            </w:rPrChange>
          </w:rPr>
          <w:drawing>
            <wp:inline distT="0" distB="0" distL="0" distR="0" wp14:anchorId="2A4B98D9" wp14:editId="3133781A">
              <wp:extent cx="5400675" cy="3600450"/>
              <wp:effectExtent l="0" t="0" r="952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675" cy="3600450"/>
                      </a:xfrm>
                      <a:prstGeom prst="rect">
                        <a:avLst/>
                      </a:prstGeom>
                    </pic:spPr>
                  </pic:pic>
                </a:graphicData>
              </a:graphic>
            </wp:inline>
          </w:drawing>
        </w:r>
      </w:ins>
    </w:p>
    <w:p w14:paraId="054002DB" w14:textId="77777777" w:rsidR="004035A0" w:rsidRPr="008B6AE5" w:rsidRDefault="004035A0" w:rsidP="004035A0">
      <w:pPr>
        <w:widowControl w:val="0"/>
        <w:tabs>
          <w:tab w:val="left" w:pos="1833"/>
          <w:tab w:val="left" w:pos="2600"/>
          <w:tab w:val="left" w:pos="6235"/>
        </w:tabs>
        <w:autoSpaceDE w:val="0"/>
        <w:autoSpaceDN w:val="0"/>
        <w:adjustRightInd w:val="0"/>
        <w:rPr>
          <w:ins w:id="1227" w:author="Pablo Blanco Peris" w:date="2017-05-29T14:05:00Z"/>
          <w:rFonts w:ascii="Book Antiqua" w:hAnsi="Book Antiqua" w:cs="Times"/>
          <w:i/>
          <w:sz w:val="20"/>
        </w:rPr>
      </w:pPr>
      <w:ins w:id="1228" w:author="Pablo Blanco Peris" w:date="2017-05-29T14:05:00Z">
        <w:r w:rsidRPr="008B6AE5">
          <w:rPr>
            <w:rFonts w:ascii="Book Antiqua" w:hAnsi="Book Antiqua" w:cs="Times"/>
            <w:i/>
            <w:sz w:val="20"/>
          </w:rPr>
          <w:tab/>
          <w:t>(a)</w:t>
        </w:r>
        <w:r w:rsidRPr="008B6AE5">
          <w:rPr>
            <w:rFonts w:ascii="Book Antiqua" w:hAnsi="Book Antiqua" w:cs="Times"/>
            <w:i/>
            <w:sz w:val="20"/>
          </w:rPr>
          <w:tab/>
        </w:r>
        <w:r w:rsidRPr="008B6AE5">
          <w:rPr>
            <w:rFonts w:ascii="Book Antiqua" w:hAnsi="Book Antiqua" w:cs="Times"/>
            <w:i/>
            <w:sz w:val="20"/>
          </w:rPr>
          <w:tab/>
          <w:t>(b)</w:t>
        </w:r>
      </w:ins>
    </w:p>
    <w:p w14:paraId="03BA3F90" w14:textId="77777777" w:rsidR="004035A0" w:rsidRPr="008B6AE5" w:rsidRDefault="004035A0" w:rsidP="004035A0">
      <w:pPr>
        <w:widowControl w:val="0"/>
        <w:tabs>
          <w:tab w:val="left" w:pos="2600"/>
          <w:tab w:val="left" w:pos="5620"/>
        </w:tabs>
        <w:autoSpaceDE w:val="0"/>
        <w:autoSpaceDN w:val="0"/>
        <w:adjustRightInd w:val="0"/>
        <w:jc w:val="center"/>
        <w:rPr>
          <w:ins w:id="1229" w:author="Pablo Blanco Peris" w:date="2017-05-29T14:05:00Z"/>
          <w:rFonts w:ascii="Book Antiqua" w:hAnsi="Book Antiqua" w:cs="Times"/>
          <w:i/>
          <w:sz w:val="20"/>
          <w:szCs w:val="20"/>
        </w:rPr>
      </w:pPr>
      <w:ins w:id="1230"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3.3</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1B252D0A" w14:textId="77777777" w:rsidR="004035A0" w:rsidRDefault="004035A0" w:rsidP="004035A0">
      <w:pPr>
        <w:tabs>
          <w:tab w:val="left" w:pos="1358"/>
        </w:tabs>
        <w:jc w:val="both"/>
        <w:rPr>
          <w:ins w:id="1231" w:author="Pablo Blanco Peris" w:date="2017-05-29T14:05:00Z"/>
          <w:rFonts w:ascii="Book Antiqua" w:hAnsi="Book Antiqua" w:cs="Times"/>
        </w:rPr>
      </w:pPr>
    </w:p>
    <w:p w14:paraId="7C3D952C" w14:textId="77777777" w:rsidR="004035A0" w:rsidRDefault="004035A0" w:rsidP="004035A0">
      <w:pPr>
        <w:jc w:val="both"/>
        <w:rPr>
          <w:ins w:id="1232" w:author="Pablo Blanco Peris" w:date="2017-05-29T14:05:00Z"/>
          <w:rFonts w:ascii="Book Antiqua" w:hAnsi="Book Antiqua" w:cs="Times"/>
        </w:rPr>
      </w:pPr>
    </w:p>
    <w:p w14:paraId="6190B032" w14:textId="77777777" w:rsidR="004035A0" w:rsidRDefault="004035A0" w:rsidP="004035A0">
      <w:pPr>
        <w:jc w:val="both"/>
        <w:rPr>
          <w:ins w:id="1233" w:author="Pablo Blanco Peris" w:date="2017-05-29T14:05:00Z"/>
          <w:rFonts w:ascii="Book Antiqua" w:hAnsi="Book Antiqua" w:cs="Times"/>
        </w:rPr>
      </w:pPr>
    </w:p>
    <w:p w14:paraId="06C447B5" w14:textId="77777777" w:rsidR="004035A0" w:rsidRDefault="004035A0" w:rsidP="004035A0">
      <w:pPr>
        <w:jc w:val="both"/>
        <w:rPr>
          <w:ins w:id="1234" w:author="Pablo Blanco Peris" w:date="2017-05-29T14:05:00Z"/>
          <w:rFonts w:ascii="Book Antiqua" w:hAnsi="Book Antiqua" w:cs="Times"/>
        </w:rPr>
      </w:pPr>
    </w:p>
    <w:p w14:paraId="32FFA08E" w14:textId="77777777" w:rsidR="004035A0" w:rsidRDefault="004035A0" w:rsidP="004035A0">
      <w:pPr>
        <w:jc w:val="both"/>
        <w:rPr>
          <w:ins w:id="1235" w:author="Pablo Blanco Peris" w:date="2017-05-29T14:05:00Z"/>
          <w:rFonts w:ascii="Book Antiqua" w:hAnsi="Book Antiqua" w:cs="Times"/>
        </w:rPr>
      </w:pPr>
    </w:p>
    <w:p w14:paraId="13BF2B19" w14:textId="77777777" w:rsidR="004035A0" w:rsidRDefault="004035A0" w:rsidP="004035A0">
      <w:pPr>
        <w:jc w:val="both"/>
        <w:rPr>
          <w:ins w:id="1236" w:author="Pablo Blanco Peris" w:date="2017-05-29T14:05:00Z"/>
          <w:rFonts w:ascii="Book Antiqua" w:hAnsi="Book Antiqua" w:cs="Times"/>
        </w:rPr>
      </w:pPr>
    </w:p>
    <w:p w14:paraId="27E52ACF" w14:textId="77777777" w:rsidR="004035A0" w:rsidRDefault="004035A0" w:rsidP="004035A0">
      <w:pPr>
        <w:jc w:val="both"/>
        <w:rPr>
          <w:ins w:id="1237" w:author="Pablo Blanco Peris" w:date="2017-05-29T14:05:00Z"/>
          <w:rFonts w:ascii="Book Antiqua" w:hAnsi="Book Antiqua" w:cs="Times"/>
        </w:rPr>
      </w:pPr>
    </w:p>
    <w:p w14:paraId="1DA8210A" w14:textId="77777777" w:rsidR="004035A0" w:rsidRDefault="004035A0" w:rsidP="004035A0">
      <w:pPr>
        <w:jc w:val="both"/>
        <w:rPr>
          <w:ins w:id="1238" w:author="Pablo Blanco Peris" w:date="2017-05-29T14:05:00Z"/>
          <w:rFonts w:ascii="Book Antiqua" w:hAnsi="Book Antiqua" w:cs="Times"/>
        </w:rPr>
      </w:pPr>
    </w:p>
    <w:p w14:paraId="56084E4E" w14:textId="77777777" w:rsidR="004035A0" w:rsidRDefault="004035A0" w:rsidP="004035A0">
      <w:pPr>
        <w:jc w:val="both"/>
        <w:rPr>
          <w:ins w:id="1239" w:author="Pablo Blanco Peris" w:date="2017-05-29T14:05:00Z"/>
          <w:rFonts w:ascii="Book Antiqua" w:hAnsi="Book Antiqua" w:cs="Times"/>
        </w:rPr>
      </w:pPr>
    </w:p>
    <w:p w14:paraId="17B0DFBA" w14:textId="77777777" w:rsidR="004035A0" w:rsidRDefault="004035A0" w:rsidP="004035A0">
      <w:pPr>
        <w:jc w:val="both"/>
        <w:rPr>
          <w:ins w:id="1240" w:author="Pablo Blanco Peris" w:date="2017-05-29T14:05:00Z"/>
          <w:rFonts w:ascii="Book Antiqua" w:hAnsi="Book Antiqua" w:cs="Times"/>
        </w:rPr>
      </w:pPr>
    </w:p>
    <w:p w14:paraId="7783B0CB" w14:textId="77777777" w:rsidR="004035A0" w:rsidRDefault="004035A0" w:rsidP="004035A0">
      <w:pPr>
        <w:jc w:val="both"/>
        <w:rPr>
          <w:ins w:id="1241" w:author="Pablo Blanco Peris" w:date="2017-05-29T14:05:00Z"/>
          <w:rFonts w:ascii="Book Antiqua" w:hAnsi="Book Antiqua" w:cs="Times"/>
        </w:rPr>
      </w:pPr>
      <w:ins w:id="1242" w:author="Pablo Blanco Peris" w:date="2017-05-29T14:05:00Z">
        <w:r>
          <w:rPr>
            <w:rFonts w:ascii="Book Antiqua" w:hAnsi="Book Antiqua" w:cs="Times"/>
          </w:rPr>
          <w:lastRenderedPageBreak/>
          <w:t>En la figura 3.4 se observa la portada de un periódico español (ABC) que manipuló una fotografía cuando se produjo una agresión al presidente del gobierno español Mariano Rajoy durante un paseo electoral en Pontevedra en el año 2015.</w:t>
        </w:r>
      </w:ins>
    </w:p>
    <w:p w14:paraId="12224DDD" w14:textId="77777777" w:rsidR="004035A0" w:rsidRDefault="004035A0" w:rsidP="004035A0">
      <w:pPr>
        <w:jc w:val="both"/>
        <w:rPr>
          <w:ins w:id="1243" w:author="Pablo Blanco Peris" w:date="2017-05-29T14:05:00Z"/>
          <w:rFonts w:ascii="Book Antiqua" w:hAnsi="Book Antiqua" w:cs="Times"/>
        </w:rPr>
      </w:pPr>
      <w:ins w:id="1244" w:author="Pablo Blanco Peris" w:date="2017-05-29T14:05:00Z">
        <w:r>
          <w:rPr>
            <w:rFonts w:ascii="Book Antiqua" w:hAnsi="Book Antiqua" w:cs="Times"/>
          </w:rPr>
          <w:t>Las imágenes se hicieron virales debido al abuso de la manipulación en la imagen (b) que provocó que la gente se diera cuenta y aparecieran las comparaciones entre la original y la editada por el periódico.</w:t>
        </w:r>
      </w:ins>
    </w:p>
    <w:p w14:paraId="4911E356" w14:textId="77777777" w:rsidR="004035A0" w:rsidRDefault="004035A0" w:rsidP="004035A0">
      <w:pPr>
        <w:jc w:val="both"/>
        <w:rPr>
          <w:ins w:id="1245" w:author="Pablo Blanco Peris" w:date="2017-05-29T14:05:00Z"/>
          <w:rFonts w:ascii="Book Antiqua" w:hAnsi="Book Antiqua" w:cs="Times"/>
        </w:rPr>
      </w:pPr>
    </w:p>
    <w:p w14:paraId="4E4B4218" w14:textId="77777777" w:rsidR="004035A0" w:rsidRDefault="004035A0" w:rsidP="004035A0">
      <w:pPr>
        <w:jc w:val="both"/>
        <w:rPr>
          <w:ins w:id="1246" w:author="Pablo Blanco Peris" w:date="2017-05-29T14:05:00Z"/>
          <w:rFonts w:ascii="Book Antiqua" w:hAnsi="Book Antiqua" w:cs="Times"/>
        </w:rPr>
      </w:pPr>
    </w:p>
    <w:p w14:paraId="3833631E" w14:textId="77777777" w:rsidR="004035A0" w:rsidRPr="00F4745A" w:rsidRDefault="004035A0" w:rsidP="004035A0">
      <w:pPr>
        <w:jc w:val="both"/>
        <w:rPr>
          <w:ins w:id="1247" w:author="Pablo Blanco Peris" w:date="2017-05-29T14:05:00Z"/>
          <w:rFonts w:ascii="Book Antiqua" w:hAnsi="Book Antiqua" w:cs="Times"/>
        </w:rPr>
      </w:pPr>
      <w:ins w:id="1248" w:author="Pablo Blanco Peris" w:date="2017-05-29T14:05:00Z">
        <w:r w:rsidRPr="002A5C39">
          <w:rPr>
            <w:rFonts w:ascii="Book Antiqua" w:hAnsi="Book Antiqua" w:cs="Times"/>
            <w:noProof/>
            <w:lang w:val="es-ES_tradnl" w:eastAsia="es-ES_tradnl"/>
            <w:rPrChange w:id="1249" w:author="Unknown">
              <w:rPr>
                <w:noProof/>
                <w:lang w:val="es-ES_tradnl" w:eastAsia="es-ES_tradnl"/>
              </w:rPr>
            </w:rPrChange>
          </w:rPr>
          <w:drawing>
            <wp:inline distT="0" distB="0" distL="0" distR="0" wp14:anchorId="1E934AEC" wp14:editId="13AE1288">
              <wp:extent cx="5400675" cy="3013710"/>
              <wp:effectExtent l="0" t="0" r="952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675" cy="3013710"/>
                      </a:xfrm>
                      <a:prstGeom prst="rect">
                        <a:avLst/>
                      </a:prstGeom>
                    </pic:spPr>
                  </pic:pic>
                </a:graphicData>
              </a:graphic>
            </wp:inline>
          </w:drawing>
        </w:r>
      </w:ins>
    </w:p>
    <w:p w14:paraId="266E4BEB" w14:textId="77777777" w:rsidR="004035A0" w:rsidRPr="008B6AE5" w:rsidRDefault="004035A0" w:rsidP="004035A0">
      <w:pPr>
        <w:widowControl w:val="0"/>
        <w:tabs>
          <w:tab w:val="left" w:pos="1833"/>
          <w:tab w:val="left" w:pos="2600"/>
          <w:tab w:val="left" w:pos="6235"/>
        </w:tabs>
        <w:autoSpaceDE w:val="0"/>
        <w:autoSpaceDN w:val="0"/>
        <w:adjustRightInd w:val="0"/>
        <w:rPr>
          <w:ins w:id="1250" w:author="Pablo Blanco Peris" w:date="2017-05-29T14:05:00Z"/>
          <w:rFonts w:ascii="Book Antiqua" w:hAnsi="Book Antiqua" w:cs="Times"/>
          <w:i/>
          <w:sz w:val="20"/>
        </w:rPr>
      </w:pPr>
      <w:ins w:id="1251" w:author="Pablo Blanco Peris" w:date="2017-05-29T14:05:00Z">
        <w:r>
          <w:rPr>
            <w:rFonts w:ascii="Book Antiqua" w:hAnsi="Book Antiqua"/>
          </w:rPr>
          <w:tab/>
        </w:r>
        <w:r w:rsidRPr="008B6AE5">
          <w:rPr>
            <w:rFonts w:ascii="Book Antiqua" w:hAnsi="Book Antiqua" w:cs="Times"/>
            <w:i/>
            <w:sz w:val="20"/>
          </w:rPr>
          <w:t>(a)</w:t>
        </w:r>
        <w:r w:rsidRPr="008B6AE5">
          <w:rPr>
            <w:rFonts w:ascii="Book Antiqua" w:hAnsi="Book Antiqua" w:cs="Times"/>
            <w:i/>
            <w:sz w:val="20"/>
          </w:rPr>
          <w:tab/>
        </w:r>
        <w:r w:rsidRPr="008B6AE5">
          <w:rPr>
            <w:rFonts w:ascii="Book Antiqua" w:hAnsi="Book Antiqua" w:cs="Times"/>
            <w:i/>
            <w:sz w:val="20"/>
          </w:rPr>
          <w:tab/>
          <w:t>(b)</w:t>
        </w:r>
      </w:ins>
    </w:p>
    <w:p w14:paraId="70633DED" w14:textId="77777777" w:rsidR="004035A0" w:rsidRPr="008B6AE5" w:rsidRDefault="004035A0" w:rsidP="004035A0">
      <w:pPr>
        <w:widowControl w:val="0"/>
        <w:tabs>
          <w:tab w:val="left" w:pos="2600"/>
          <w:tab w:val="left" w:pos="5620"/>
        </w:tabs>
        <w:autoSpaceDE w:val="0"/>
        <w:autoSpaceDN w:val="0"/>
        <w:adjustRightInd w:val="0"/>
        <w:jc w:val="center"/>
        <w:rPr>
          <w:ins w:id="1252" w:author="Pablo Blanco Peris" w:date="2017-05-29T14:05:00Z"/>
          <w:rFonts w:ascii="Book Antiqua" w:hAnsi="Book Antiqua" w:cs="Times"/>
          <w:i/>
          <w:sz w:val="20"/>
          <w:szCs w:val="20"/>
        </w:rPr>
      </w:pPr>
      <w:ins w:id="1253"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3.4</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354A6CDD" w14:textId="67C64DB9" w:rsidR="00F4745A" w:rsidRPr="00F4745A" w:rsidDel="004035A0" w:rsidRDefault="00F4745A">
      <w:pPr>
        <w:widowControl w:val="0"/>
        <w:autoSpaceDE w:val="0"/>
        <w:autoSpaceDN w:val="0"/>
        <w:adjustRightInd w:val="0"/>
        <w:jc w:val="both"/>
        <w:rPr>
          <w:del w:id="1254" w:author="Pablo Blanco Peris" w:date="2017-05-29T14:05:00Z"/>
          <w:rFonts w:ascii="Book Antiqua" w:hAnsi="Book Antiqua" w:cs="Times"/>
        </w:rPr>
        <w:pPrChange w:id="1255" w:author="Pablo Blanco Peris" w:date="2017-05-24T17:59:00Z">
          <w:pPr>
            <w:widowControl w:val="0"/>
            <w:autoSpaceDE w:val="0"/>
            <w:autoSpaceDN w:val="0"/>
            <w:adjustRightInd w:val="0"/>
          </w:pPr>
        </w:pPrChange>
      </w:pPr>
      <w:del w:id="1256" w:author="Pablo Blanco Peris" w:date="2017-05-29T14:05:00Z">
        <w:r w:rsidRPr="00F4745A" w:rsidDel="004035A0">
          <w:rPr>
            <w:rFonts w:ascii="Book Antiqua" w:hAnsi="Book Antiqua" w:cs="Times"/>
          </w:rPr>
          <w:delText>Técnica comúnmente usada en la industria de los medios de comunicación. Está aceptada y es un método de manipulación de imágenes muy atractivo.</w:delText>
        </w:r>
      </w:del>
    </w:p>
    <w:p w14:paraId="033F3733" w14:textId="2630FED6" w:rsidR="00F4745A" w:rsidRPr="00F4745A" w:rsidDel="004035A0" w:rsidRDefault="00F4745A">
      <w:pPr>
        <w:jc w:val="both"/>
        <w:rPr>
          <w:del w:id="1257" w:author="Pablo Blanco Peris" w:date="2017-05-29T14:05:00Z"/>
          <w:rFonts w:ascii="Book Antiqua" w:hAnsi="Book Antiqua" w:cs="Times"/>
        </w:rPr>
        <w:pPrChange w:id="1258" w:author="Pablo Blanco Peris" w:date="2017-05-24T17:59:00Z">
          <w:pPr/>
        </w:pPrChange>
      </w:pPr>
      <w:del w:id="1259" w:author="Pablo Blanco Peris" w:date="2017-05-29T14:05:00Z">
        <w:r w:rsidRPr="00F4745A" w:rsidDel="004035A0">
          <w:rPr>
            <w:rFonts w:ascii="Book Antiqua" w:hAnsi="Book Antiqua" w:cs="Times"/>
          </w:rPr>
          <w:delText>Técnica popularmente usada en revistas de fotos y películas. La imagen es alterada para hacerla más atractiva, y en ocasiones algunas regiones de dicha imagen son transformada para obtener el resultado final. No está considerada una técnica de falsificación, pero está incluida porque incluye manipulación de la imagen original.</w:delText>
        </w:r>
      </w:del>
    </w:p>
    <w:p w14:paraId="2B355BFF" w14:textId="77777777" w:rsidR="00F4745A" w:rsidRPr="00F4745A" w:rsidRDefault="00F4745A" w:rsidP="00F4745A">
      <w:pPr>
        <w:rPr>
          <w:rFonts w:ascii="Book Antiqua" w:hAnsi="Book Antiqua"/>
        </w:rPr>
      </w:pPr>
    </w:p>
    <w:p w14:paraId="39170F85" w14:textId="035AC2FC" w:rsidR="00F4745A" w:rsidRPr="005907EE" w:rsidRDefault="00F4745A">
      <w:pPr>
        <w:pStyle w:val="Ttulo2"/>
        <w:numPr>
          <w:ilvl w:val="1"/>
          <w:numId w:val="19"/>
        </w:numPr>
        <w:rPr>
          <w:bCs/>
          <w:sz w:val="30"/>
          <w:szCs w:val="28"/>
        </w:rPr>
      </w:pPr>
      <w:bookmarkStart w:id="1260" w:name="_Toc477877524"/>
      <w:r w:rsidRPr="00DE7EEA">
        <w:rPr>
          <w:bCs/>
          <w:sz w:val="30"/>
          <w:szCs w:val="28"/>
        </w:rPr>
        <w:t xml:space="preserve"> </w:t>
      </w:r>
      <w:bookmarkStart w:id="1261" w:name="_Toc483862824"/>
      <w:r w:rsidRPr="005907EE">
        <w:rPr>
          <w:bCs/>
          <w:sz w:val="30"/>
          <w:szCs w:val="28"/>
        </w:rPr>
        <w:t>Copia-pega</w:t>
      </w:r>
      <w:bookmarkEnd w:id="1260"/>
      <w:bookmarkEnd w:id="1261"/>
    </w:p>
    <w:p w14:paraId="44BB2F8B" w14:textId="77777777" w:rsidR="00F4745A" w:rsidRPr="00F4745A" w:rsidRDefault="00F4745A" w:rsidP="00F4745A">
      <w:pPr>
        <w:rPr>
          <w:rFonts w:ascii="Book Antiqua" w:hAnsi="Book Antiqua"/>
        </w:rPr>
      </w:pPr>
    </w:p>
    <w:p w14:paraId="74D9F4A7" w14:textId="77777777" w:rsidR="000E5722" w:rsidRDefault="000E5722">
      <w:pPr>
        <w:widowControl w:val="0"/>
        <w:autoSpaceDE w:val="0"/>
        <w:autoSpaceDN w:val="0"/>
        <w:adjustRightInd w:val="0"/>
        <w:jc w:val="both"/>
        <w:rPr>
          <w:rFonts w:ascii="Book Antiqua" w:hAnsi="Book Antiqua" w:cs="Times"/>
        </w:rPr>
        <w:pPrChange w:id="1262" w:author="Pablo Blanco Peris" w:date="2017-05-24T17:59:00Z">
          <w:pPr>
            <w:widowControl w:val="0"/>
            <w:autoSpaceDE w:val="0"/>
            <w:autoSpaceDN w:val="0"/>
            <w:adjustRightInd w:val="0"/>
          </w:pPr>
        </w:pPrChange>
      </w:pPr>
      <w:r>
        <w:rPr>
          <w:rFonts w:ascii="Book Antiqua" w:hAnsi="Book Antiqua" w:cs="Times"/>
        </w:rPr>
        <w:t>Las falsificaciones de copia-pega es una de las técnicas más comunes empleadas, debido a su facilidad gracias a las herramientas típicas de procesamiento de imágenes.</w:t>
      </w:r>
    </w:p>
    <w:p w14:paraId="5C1BB33F" w14:textId="1C86C0BD" w:rsidR="00F4745A" w:rsidRDefault="00F4745A">
      <w:pPr>
        <w:widowControl w:val="0"/>
        <w:autoSpaceDE w:val="0"/>
        <w:autoSpaceDN w:val="0"/>
        <w:adjustRightInd w:val="0"/>
        <w:jc w:val="both"/>
        <w:rPr>
          <w:rFonts w:ascii="Book Antiqua" w:hAnsi="Book Antiqua" w:cs="Times"/>
        </w:rPr>
        <w:pPrChange w:id="1263" w:author="Pablo Blanco Peris" w:date="2017-05-24T17:59:00Z">
          <w:pPr>
            <w:widowControl w:val="0"/>
            <w:autoSpaceDE w:val="0"/>
            <w:autoSpaceDN w:val="0"/>
            <w:adjustRightInd w:val="0"/>
          </w:pPr>
        </w:pPrChange>
      </w:pPr>
      <w:r w:rsidRPr="00F4745A">
        <w:rPr>
          <w:rFonts w:ascii="Book Antiqua" w:hAnsi="Book Antiqua" w:cs="Times"/>
        </w:rPr>
        <w:t>En la falsificación copia-pega, una parte de la imagen es copiada y pegada en otra parte de esa misma foto</w:t>
      </w:r>
      <w:r w:rsidR="000E5722">
        <w:rPr>
          <w:rFonts w:ascii="Book Antiqua" w:hAnsi="Book Antiqua" w:cs="Times"/>
        </w:rPr>
        <w:t xml:space="preserve">, ya sea para eliminar cierto contenido o </w:t>
      </w:r>
      <w:r w:rsidRPr="00F4745A">
        <w:rPr>
          <w:rFonts w:ascii="Book Antiqua" w:hAnsi="Book Antiqua" w:cs="Times"/>
        </w:rPr>
        <w:t>duplicar ciertos elementos de la imagen.</w:t>
      </w:r>
    </w:p>
    <w:p w14:paraId="577455DF" w14:textId="1C6F53DD" w:rsidR="000E5722" w:rsidRDefault="000E5722">
      <w:pPr>
        <w:widowControl w:val="0"/>
        <w:autoSpaceDE w:val="0"/>
        <w:autoSpaceDN w:val="0"/>
        <w:adjustRightInd w:val="0"/>
        <w:jc w:val="both"/>
        <w:rPr>
          <w:rFonts w:ascii="Book Antiqua" w:hAnsi="Book Antiqua" w:cs="Times"/>
        </w:rPr>
        <w:pPrChange w:id="1264" w:author="Pablo Blanco Peris" w:date="2017-05-24T17:59:00Z">
          <w:pPr>
            <w:widowControl w:val="0"/>
            <w:autoSpaceDE w:val="0"/>
            <w:autoSpaceDN w:val="0"/>
            <w:adjustRightInd w:val="0"/>
          </w:pPr>
        </w:pPrChange>
      </w:pPr>
      <w:r>
        <w:rPr>
          <w:rFonts w:ascii="Book Antiqua" w:hAnsi="Book Antiqua" w:cs="Times"/>
        </w:rPr>
        <w:t>Sin embargo, el proceso de detectar manipulaciones se vuelve más costoso debido al post-procesamiento de estas imágenes</w:t>
      </w:r>
      <w:r w:rsidR="009123FF">
        <w:rPr>
          <w:rFonts w:ascii="Book Antiqua" w:hAnsi="Book Antiqua" w:cs="Times"/>
        </w:rPr>
        <w:t>, ya que, para mejorar estas ediciones, el área copiada puede ser escalada, rotada o incluso difuminada</w:t>
      </w:r>
      <w:r w:rsidR="00016E4A">
        <w:rPr>
          <w:rFonts w:ascii="Book Antiqua" w:hAnsi="Book Antiqua" w:cs="Times"/>
        </w:rPr>
        <w:t>.</w:t>
      </w:r>
    </w:p>
    <w:p w14:paraId="67AE152D" w14:textId="288065A9" w:rsidR="00016E4A" w:rsidRDefault="00016E4A">
      <w:pPr>
        <w:widowControl w:val="0"/>
        <w:autoSpaceDE w:val="0"/>
        <w:autoSpaceDN w:val="0"/>
        <w:adjustRightInd w:val="0"/>
        <w:jc w:val="both"/>
        <w:rPr>
          <w:rFonts w:ascii="Book Antiqua" w:hAnsi="Book Antiqua" w:cs="Times"/>
        </w:rPr>
        <w:pPrChange w:id="1265" w:author="Pablo Blanco Peris" w:date="2017-05-24T17:59:00Z">
          <w:pPr>
            <w:widowControl w:val="0"/>
            <w:autoSpaceDE w:val="0"/>
            <w:autoSpaceDN w:val="0"/>
            <w:adjustRightInd w:val="0"/>
          </w:pPr>
        </w:pPrChange>
      </w:pPr>
      <w:r>
        <w:rPr>
          <w:rFonts w:ascii="Book Antiqua" w:hAnsi="Book Antiqua" w:cs="Times"/>
        </w:rPr>
        <w:t>Por lo que la efectividad de detección de este tipo de manipulación depende de la capacidad para detectar regiones duplicadas sin verse afectadas por estas técnicas de post-procesamiento.</w:t>
      </w:r>
    </w:p>
    <w:p w14:paraId="30639675" w14:textId="77777777" w:rsidR="00016E4A" w:rsidRDefault="00016E4A">
      <w:pPr>
        <w:widowControl w:val="0"/>
        <w:autoSpaceDE w:val="0"/>
        <w:autoSpaceDN w:val="0"/>
        <w:adjustRightInd w:val="0"/>
        <w:jc w:val="both"/>
        <w:rPr>
          <w:rFonts w:ascii="Book Antiqua" w:hAnsi="Book Antiqua" w:cs="Times"/>
        </w:rPr>
        <w:pPrChange w:id="1266" w:author="Pablo Blanco Peris" w:date="2017-05-24T17:59:00Z">
          <w:pPr>
            <w:widowControl w:val="0"/>
            <w:autoSpaceDE w:val="0"/>
            <w:autoSpaceDN w:val="0"/>
            <w:adjustRightInd w:val="0"/>
          </w:pPr>
        </w:pPrChange>
      </w:pPr>
    </w:p>
    <w:p w14:paraId="778FCFEE" w14:textId="2BB86DDE" w:rsidR="00016E4A" w:rsidRDefault="00016E4A">
      <w:pPr>
        <w:rPr>
          <w:rFonts w:ascii="Book Antiqua" w:hAnsi="Book Antiqua" w:cs="Times"/>
        </w:rPr>
        <w:pPrChange w:id="1267" w:author="Pablo Blanco Peris" w:date="2017-05-27T11:13:00Z">
          <w:pPr>
            <w:widowControl w:val="0"/>
            <w:autoSpaceDE w:val="0"/>
            <w:autoSpaceDN w:val="0"/>
            <w:adjustRightInd w:val="0"/>
          </w:pPr>
        </w:pPrChange>
      </w:pPr>
      <w:r>
        <w:rPr>
          <w:rFonts w:ascii="Book Antiqua" w:hAnsi="Book Antiqua" w:cs="Times"/>
        </w:rPr>
        <w:t>Un ejemplo de esta técnica se muestra en la siguiente figura</w:t>
      </w:r>
      <w:ins w:id="1268" w:author="Pablo Blanco Peris" w:date="2017-05-27T11:13:00Z">
        <w:r w:rsidR="00317B23">
          <w:rPr>
            <w:rFonts w:ascii="Book Antiqua" w:hAnsi="Book Antiqua" w:cs="Times"/>
          </w:rPr>
          <w:fldChar w:fldCharType="begin"/>
        </w:r>
      </w:ins>
      <w:ins w:id="1269" w:author="Pablo Blanco Peris" w:date="2017-05-28T12:46:00Z">
        <w:r w:rsidR="00207E44">
          <w:rPr>
            <w:rFonts w:ascii="Book Antiqua" w:hAnsi="Book Antiqua" w:cs="Time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ins>
      <w:ins w:id="1270" w:author="Pablo Blanco Peris" w:date="2017-05-27T11:13:00Z">
        <w:r w:rsidR="00317B23">
          <w:rPr>
            <w:rFonts w:ascii="Book Antiqua" w:hAnsi="Book Antiqua" w:cs="Times"/>
          </w:rPr>
          <w:fldChar w:fldCharType="separate"/>
        </w:r>
        <w:r w:rsidR="00317B23">
          <w:rPr>
            <w:rFonts w:ascii="Book Antiqua" w:hAnsi="Book Antiqua" w:cs="Times"/>
            <w:noProof/>
          </w:rPr>
          <w:t>[7]</w:t>
        </w:r>
        <w:r w:rsidR="00317B23">
          <w:rPr>
            <w:rFonts w:ascii="Book Antiqua" w:hAnsi="Book Antiqua" w:cs="Times"/>
          </w:rPr>
          <w:fldChar w:fldCharType="end"/>
        </w:r>
      </w:ins>
      <w:r>
        <w:rPr>
          <w:rFonts w:ascii="Book Antiqua" w:hAnsi="Book Antiqua" w:cs="Times"/>
        </w:rPr>
        <w:t xml:space="preserve"> en la cual se aprecia en la primera imagen un solo pájaro, mientras que en la segunda aparecen dos pájaros debido a la clonación del contenido.</w:t>
      </w:r>
    </w:p>
    <w:p w14:paraId="5611FB1F" w14:textId="3523DD00" w:rsidR="00A35FB0" w:rsidRDefault="00A35FB0">
      <w:pPr>
        <w:widowControl w:val="0"/>
        <w:autoSpaceDE w:val="0"/>
        <w:autoSpaceDN w:val="0"/>
        <w:adjustRightInd w:val="0"/>
        <w:jc w:val="both"/>
        <w:rPr>
          <w:rFonts w:ascii="Book Antiqua" w:hAnsi="Book Antiqua" w:cs="Times"/>
        </w:rPr>
        <w:pPrChange w:id="1271" w:author="Pablo Blanco Peris" w:date="2017-05-24T17:59:00Z">
          <w:pPr>
            <w:widowControl w:val="0"/>
            <w:autoSpaceDE w:val="0"/>
            <w:autoSpaceDN w:val="0"/>
            <w:adjustRightInd w:val="0"/>
          </w:pPr>
        </w:pPrChange>
      </w:pPr>
      <w:r>
        <w:rPr>
          <w:rFonts w:ascii="Book Antiqua" w:hAnsi="Book Antiqua" w:cs="Times"/>
        </w:rPr>
        <w:t xml:space="preserve">En este caso se lleva a cabo una duplicación del contenido, quizás para una imagen como esta, que no </w:t>
      </w:r>
      <w:r w:rsidR="003C5B6D">
        <w:rPr>
          <w:rFonts w:ascii="Book Antiqua" w:hAnsi="Book Antiqua" w:cs="Times"/>
        </w:rPr>
        <w:t>tenga ningún tipo de influencia no es relevante,</w:t>
      </w:r>
      <w:r>
        <w:rPr>
          <w:rFonts w:ascii="Book Antiqua" w:hAnsi="Book Antiqua" w:cs="Times"/>
        </w:rPr>
        <w:t xml:space="preserve"> pero este tipo de manipulación puede conllevar diferentes </w:t>
      </w:r>
      <w:r w:rsidR="003C5B6D">
        <w:rPr>
          <w:rFonts w:ascii="Book Antiqua" w:hAnsi="Book Antiqua" w:cs="Times"/>
        </w:rPr>
        <w:t>consecuencias si se trata de alguna imagen que contenga números o letras y estos caracteres sean duplicados con intención de manipular algún tipo de identificador, ya sea números de teléfono o de una cuenta de banco en algún tipo de documento, o una matrícula de un coche.</w:t>
      </w:r>
    </w:p>
    <w:p w14:paraId="692C5DB5" w14:textId="77777777" w:rsidR="00016E4A" w:rsidRDefault="00016E4A">
      <w:pPr>
        <w:widowControl w:val="0"/>
        <w:autoSpaceDE w:val="0"/>
        <w:autoSpaceDN w:val="0"/>
        <w:adjustRightInd w:val="0"/>
        <w:jc w:val="both"/>
        <w:rPr>
          <w:rFonts w:ascii="Book Antiqua" w:hAnsi="Book Antiqua" w:cs="Times"/>
        </w:rPr>
        <w:pPrChange w:id="1272" w:author="Pablo Blanco Peris" w:date="2017-05-24T17:59:00Z">
          <w:pPr>
            <w:widowControl w:val="0"/>
            <w:autoSpaceDE w:val="0"/>
            <w:autoSpaceDN w:val="0"/>
            <w:adjustRightInd w:val="0"/>
          </w:pPr>
        </w:pPrChange>
      </w:pPr>
    </w:p>
    <w:p w14:paraId="144F0711" w14:textId="77777777" w:rsidR="00A70F2E" w:rsidRDefault="00A70F2E">
      <w:pPr>
        <w:widowControl w:val="0"/>
        <w:autoSpaceDE w:val="0"/>
        <w:autoSpaceDN w:val="0"/>
        <w:adjustRightInd w:val="0"/>
        <w:jc w:val="both"/>
        <w:rPr>
          <w:rFonts w:ascii="Book Antiqua" w:hAnsi="Book Antiqua" w:cs="Times"/>
        </w:rPr>
        <w:pPrChange w:id="1273" w:author="Pablo Blanco Peris" w:date="2017-05-24T17:59:00Z">
          <w:pPr>
            <w:widowControl w:val="0"/>
            <w:autoSpaceDE w:val="0"/>
            <w:autoSpaceDN w:val="0"/>
            <w:adjustRightInd w:val="0"/>
          </w:pPr>
        </w:pPrChange>
      </w:pPr>
    </w:p>
    <w:p w14:paraId="34D2F18A" w14:textId="77777777" w:rsidR="00A70F2E" w:rsidRDefault="00A70F2E" w:rsidP="00F4745A">
      <w:pPr>
        <w:widowControl w:val="0"/>
        <w:autoSpaceDE w:val="0"/>
        <w:autoSpaceDN w:val="0"/>
        <w:adjustRightInd w:val="0"/>
        <w:rPr>
          <w:rFonts w:ascii="Book Antiqua" w:hAnsi="Book Antiqua" w:cs="Times"/>
        </w:rPr>
      </w:pPr>
    </w:p>
    <w:p w14:paraId="25823939" w14:textId="77777777" w:rsidR="00016E4A" w:rsidRDefault="00016E4A" w:rsidP="00F4745A">
      <w:pPr>
        <w:widowControl w:val="0"/>
        <w:autoSpaceDE w:val="0"/>
        <w:autoSpaceDN w:val="0"/>
        <w:adjustRightInd w:val="0"/>
        <w:rPr>
          <w:rFonts w:ascii="Book Antiqua" w:hAnsi="Book Antiqua" w:cs="Times"/>
        </w:rPr>
      </w:pPr>
    </w:p>
    <w:p w14:paraId="0FDA1222" w14:textId="09E74698" w:rsidR="00016E4A" w:rsidRDefault="00016E4A" w:rsidP="00B9729B">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088BF0F1" wp14:editId="7BA6F81B">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97300" cy="1866900"/>
                    </a:xfrm>
                    <a:prstGeom prst="rect">
                      <a:avLst/>
                    </a:prstGeom>
                  </pic:spPr>
                </pic:pic>
              </a:graphicData>
            </a:graphic>
          </wp:inline>
        </w:drawing>
      </w:r>
    </w:p>
    <w:p w14:paraId="7BA246FA" w14:textId="185A6D0C" w:rsidR="00A70F2E" w:rsidRPr="00B608AF" w:rsidRDefault="00016E4A">
      <w:pPr>
        <w:pStyle w:val="Prrafodelista"/>
        <w:widowControl w:val="0"/>
        <w:numPr>
          <w:ilvl w:val="0"/>
          <w:numId w:val="30"/>
        </w:numPr>
        <w:tabs>
          <w:tab w:val="left" w:pos="2600"/>
          <w:tab w:val="left" w:pos="5620"/>
        </w:tabs>
        <w:autoSpaceDE w:val="0"/>
        <w:autoSpaceDN w:val="0"/>
        <w:adjustRightInd w:val="0"/>
        <w:rPr>
          <w:ins w:id="1274" w:author="Pablo Blanco Peris" w:date="2017-05-27T12:01:00Z"/>
          <w:rFonts w:ascii="Book Antiqua" w:hAnsi="Book Antiqua" w:cs="Times"/>
          <w:i/>
          <w:sz w:val="20"/>
          <w:szCs w:val="20"/>
          <w:rPrChange w:id="1275" w:author="Pablo Blanco Peris" w:date="2017-05-27T12:02:00Z">
            <w:rPr>
              <w:ins w:id="1276" w:author="Pablo Blanco Peris" w:date="2017-05-27T12:01:00Z"/>
            </w:rPr>
          </w:rPrChange>
        </w:rPr>
        <w:pPrChange w:id="1277" w:author="Pablo Blanco Peris" w:date="2017-05-27T12:01:00Z">
          <w:pPr>
            <w:widowControl w:val="0"/>
            <w:tabs>
              <w:tab w:val="left" w:pos="2600"/>
              <w:tab w:val="left" w:pos="5620"/>
            </w:tabs>
            <w:autoSpaceDE w:val="0"/>
            <w:autoSpaceDN w:val="0"/>
            <w:adjustRightInd w:val="0"/>
          </w:pPr>
        </w:pPrChange>
      </w:pPr>
      <w:del w:id="1278" w:author="Pablo Blanco Peris" w:date="2017-05-27T12:01:00Z">
        <w:r w:rsidRPr="00B608AF" w:rsidDel="00B608AF">
          <w:rPr>
            <w:rFonts w:ascii="Book Antiqua" w:hAnsi="Book Antiqua" w:cs="Times"/>
            <w:i/>
            <w:sz w:val="20"/>
            <w:szCs w:val="20"/>
            <w:rPrChange w:id="1279" w:author="Pablo Blanco Peris" w:date="2017-05-27T12:02:00Z">
              <w:rPr/>
            </w:rPrChange>
          </w:rPr>
          <w:tab/>
          <w:delText>a</w:delText>
        </w:r>
        <w:r w:rsidRPr="00B608AF" w:rsidDel="00B608AF">
          <w:rPr>
            <w:rFonts w:ascii="Book Antiqua" w:hAnsi="Book Antiqua" w:cs="Times"/>
            <w:i/>
            <w:sz w:val="20"/>
            <w:szCs w:val="20"/>
            <w:rPrChange w:id="1280" w:author="Pablo Blanco Peris" w:date="2017-05-27T12:02:00Z">
              <w:rPr/>
            </w:rPrChange>
          </w:rPr>
          <w:tab/>
        </w:r>
      </w:del>
      <w:ins w:id="1281" w:author="Pablo Blanco Peris" w:date="2017-05-24T16:49:00Z">
        <w:r w:rsidR="00E96B03" w:rsidRPr="00B608AF">
          <w:rPr>
            <w:rFonts w:ascii="Book Antiqua" w:hAnsi="Book Antiqua" w:cs="Times"/>
            <w:i/>
            <w:sz w:val="20"/>
            <w:szCs w:val="20"/>
            <w:rPrChange w:id="1282" w:author="Pablo Blanco Peris" w:date="2017-05-27T12:02:00Z">
              <w:rPr/>
            </w:rPrChange>
          </w:rPr>
          <w:t>(</w:t>
        </w:r>
      </w:ins>
      <w:r w:rsidRPr="00B608AF">
        <w:rPr>
          <w:rFonts w:ascii="Book Antiqua" w:hAnsi="Book Antiqua" w:cs="Times"/>
          <w:i/>
          <w:sz w:val="20"/>
          <w:szCs w:val="20"/>
          <w:rPrChange w:id="1283" w:author="Pablo Blanco Peris" w:date="2017-05-27T12:02:00Z">
            <w:rPr/>
          </w:rPrChange>
        </w:rPr>
        <w:t>b</w:t>
      </w:r>
      <w:ins w:id="1284" w:author="Pablo Blanco Peris" w:date="2017-05-24T16:48:00Z">
        <w:r w:rsidR="00E96B03" w:rsidRPr="00B608AF">
          <w:rPr>
            <w:rFonts w:ascii="Book Antiqua" w:hAnsi="Book Antiqua" w:cs="Times"/>
            <w:i/>
            <w:sz w:val="20"/>
            <w:szCs w:val="20"/>
            <w:rPrChange w:id="1285" w:author="Pablo Blanco Peris" w:date="2017-05-27T12:02:00Z">
              <w:rPr/>
            </w:rPrChange>
          </w:rPr>
          <w:t>)</w:t>
        </w:r>
      </w:ins>
    </w:p>
    <w:p w14:paraId="54294DA7" w14:textId="77777777" w:rsidR="00B608AF" w:rsidRPr="00B608AF" w:rsidRDefault="00B608AF">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Change w:id="1286" w:author="Pablo Blanco Peris" w:date="2017-05-27T12:02:00Z">
            <w:rPr/>
          </w:rPrChange>
        </w:rPr>
        <w:pPrChange w:id="1287" w:author="Pablo Blanco Peris" w:date="2017-05-27T12:01:00Z">
          <w:pPr>
            <w:widowControl w:val="0"/>
            <w:tabs>
              <w:tab w:val="left" w:pos="2600"/>
              <w:tab w:val="left" w:pos="5620"/>
            </w:tabs>
            <w:autoSpaceDE w:val="0"/>
            <w:autoSpaceDN w:val="0"/>
            <w:adjustRightInd w:val="0"/>
          </w:pPr>
        </w:pPrChange>
      </w:pPr>
    </w:p>
    <w:p w14:paraId="4D5C4E15" w14:textId="22502A13" w:rsidR="00016E4A" w:rsidRPr="00B608AF" w:rsidRDefault="00A70F2E">
      <w:pPr>
        <w:widowControl w:val="0"/>
        <w:tabs>
          <w:tab w:val="left" w:pos="2600"/>
          <w:tab w:val="left" w:pos="5620"/>
        </w:tabs>
        <w:autoSpaceDE w:val="0"/>
        <w:autoSpaceDN w:val="0"/>
        <w:adjustRightInd w:val="0"/>
        <w:jc w:val="center"/>
        <w:rPr>
          <w:rFonts w:ascii="Book Antiqua" w:hAnsi="Book Antiqua" w:cs="Times"/>
          <w:i/>
          <w:sz w:val="20"/>
          <w:szCs w:val="20"/>
          <w:rPrChange w:id="1288" w:author="Pablo Blanco Peris" w:date="2017-05-27T12:02:00Z">
            <w:rPr>
              <w:rFonts w:ascii="Book Antiqua" w:hAnsi="Book Antiqua" w:cs="Times"/>
            </w:rPr>
          </w:rPrChange>
        </w:rPr>
        <w:pPrChange w:id="1289" w:author="Pablo Blanco Peris" w:date="2017-05-27T12:01:00Z">
          <w:pPr>
            <w:widowControl w:val="0"/>
            <w:tabs>
              <w:tab w:val="left" w:pos="2600"/>
              <w:tab w:val="left" w:pos="5620"/>
            </w:tabs>
            <w:autoSpaceDE w:val="0"/>
            <w:autoSpaceDN w:val="0"/>
            <w:adjustRightInd w:val="0"/>
          </w:pPr>
        </w:pPrChange>
      </w:pPr>
      <w:r w:rsidRPr="00B608AF">
        <w:rPr>
          <w:rFonts w:ascii="Book Antiqua" w:hAnsi="Book Antiqua" w:cs="Times"/>
          <w:i/>
          <w:sz w:val="20"/>
          <w:szCs w:val="20"/>
          <w:rPrChange w:id="1290" w:author="Pablo Blanco Peris" w:date="2017-05-27T12:02:00Z">
            <w:rPr>
              <w:rFonts w:ascii="Book Antiqua" w:hAnsi="Book Antiqua" w:cs="Times"/>
            </w:rPr>
          </w:rPrChange>
        </w:rPr>
        <w:t xml:space="preserve">Figura </w:t>
      </w:r>
      <w:ins w:id="1291" w:author="Pablo Blanco Peris" w:date="2017-05-27T12:01:00Z">
        <w:r w:rsidR="00B608AF">
          <w:rPr>
            <w:rFonts w:ascii="Book Antiqua" w:hAnsi="Book Antiqua" w:cs="Times"/>
            <w:i/>
            <w:sz w:val="20"/>
            <w:szCs w:val="20"/>
          </w:rPr>
          <w:t>3.3</w:t>
        </w:r>
        <w:r w:rsidR="00B608AF" w:rsidRPr="00B608AF">
          <w:rPr>
            <w:rFonts w:ascii="Book Antiqua" w:hAnsi="Book Antiqua" w:cs="Times"/>
            <w:i/>
            <w:sz w:val="20"/>
            <w:szCs w:val="20"/>
            <w:rPrChange w:id="1292" w:author="Pablo Blanco Peris" w:date="2017-05-27T12:02:00Z">
              <w:rPr>
                <w:rFonts w:ascii="Book Antiqua" w:hAnsi="Book Antiqua" w:cs="Times"/>
              </w:rPr>
            </w:rPrChange>
          </w:rPr>
          <w:t>: Ejemplo de</w:t>
        </w:r>
      </w:ins>
      <w:ins w:id="1293" w:author="Pablo Blanco Peris" w:date="2017-05-27T12:04:00Z">
        <w:r w:rsidR="00B608AF">
          <w:rPr>
            <w:rFonts w:ascii="Book Antiqua" w:hAnsi="Book Antiqua" w:cs="Times"/>
            <w:i/>
            <w:sz w:val="20"/>
            <w:szCs w:val="20"/>
          </w:rPr>
          <w:t xml:space="preserve"> duplicación por técnica de </w:t>
        </w:r>
      </w:ins>
      <w:ins w:id="1294" w:author="Pablo Blanco Peris" w:date="2017-05-27T12:01:00Z">
        <w:r w:rsidR="00B608AF" w:rsidRPr="00B608AF">
          <w:rPr>
            <w:rFonts w:ascii="Book Antiqua" w:hAnsi="Book Antiqua" w:cs="Times"/>
            <w:i/>
            <w:sz w:val="20"/>
            <w:szCs w:val="20"/>
            <w:rPrChange w:id="1295" w:author="Pablo Blanco Peris" w:date="2017-05-27T12:02:00Z">
              <w:rPr>
                <w:rFonts w:ascii="Book Antiqua" w:hAnsi="Book Antiqua" w:cs="Times"/>
              </w:rPr>
            </w:rPrChange>
          </w:rPr>
          <w:t>copia-pega.</w:t>
        </w:r>
      </w:ins>
      <w:del w:id="1296" w:author="Pablo Blanco Peris" w:date="2017-05-27T12:01:00Z">
        <w:r w:rsidRPr="00B608AF" w:rsidDel="008562B6">
          <w:rPr>
            <w:rFonts w:ascii="Book Antiqua" w:hAnsi="Book Antiqua" w:cs="Times"/>
            <w:i/>
            <w:sz w:val="20"/>
            <w:szCs w:val="20"/>
            <w:rPrChange w:id="1297" w:author="Pablo Blanco Peris" w:date="2017-05-27T12:02:00Z">
              <w:rPr>
                <w:rFonts w:ascii="Book Antiqua" w:hAnsi="Book Antiqua" w:cs="Times"/>
              </w:rPr>
            </w:rPrChange>
          </w:rPr>
          <w:delText>x.x</w:delText>
        </w:r>
      </w:del>
    </w:p>
    <w:p w14:paraId="6613E00A" w14:textId="77777777" w:rsidR="00016E4A" w:rsidDel="000E7F8E" w:rsidRDefault="00016E4A" w:rsidP="00F4745A">
      <w:pPr>
        <w:rPr>
          <w:del w:id="1298" w:author="Pablo Blanco Peris" w:date="2017-05-27T12:05:00Z"/>
          <w:rFonts w:ascii="Book Antiqua" w:hAnsi="Book Antiqua" w:cs="Times"/>
        </w:rPr>
      </w:pPr>
    </w:p>
    <w:p w14:paraId="29D9F877" w14:textId="77777777" w:rsidR="00A35FB0" w:rsidDel="000E7F8E" w:rsidRDefault="00A35FB0" w:rsidP="00F4745A">
      <w:pPr>
        <w:rPr>
          <w:del w:id="1299" w:author="Pablo Blanco Peris" w:date="2017-05-27T12:05:00Z"/>
          <w:rFonts w:ascii="Book Antiqua" w:hAnsi="Book Antiqua" w:cs="Times"/>
        </w:rPr>
      </w:pPr>
    </w:p>
    <w:p w14:paraId="15BFC3E6" w14:textId="77777777" w:rsidR="00A35FB0" w:rsidRDefault="00A35FB0" w:rsidP="00F4745A">
      <w:pPr>
        <w:rPr>
          <w:rFonts w:ascii="Book Antiqua" w:hAnsi="Book Antiqua" w:cs="Times"/>
        </w:rPr>
      </w:pPr>
    </w:p>
    <w:p w14:paraId="5EFB8EFF" w14:textId="77777777" w:rsidR="00A35FB0" w:rsidRDefault="00A35FB0" w:rsidP="00F4745A">
      <w:pPr>
        <w:rPr>
          <w:rFonts w:ascii="Book Antiqua" w:hAnsi="Book Antiqua" w:cs="Times"/>
        </w:rPr>
      </w:pPr>
    </w:p>
    <w:p w14:paraId="284E3D44" w14:textId="482727DE" w:rsidR="00165D1E" w:rsidDel="00165D1E" w:rsidRDefault="00CB2599" w:rsidP="00165D1E">
      <w:pPr>
        <w:rPr>
          <w:del w:id="1300" w:author="Pablo Blanco Peris" w:date="2017-05-27T11:13:00Z"/>
          <w:rFonts w:ascii="Book Antiqua" w:hAnsi="Book Antiqua" w:cs="Times"/>
        </w:rPr>
      </w:pPr>
      <w:r>
        <w:rPr>
          <w:rFonts w:ascii="Book Antiqua" w:hAnsi="Book Antiqua" w:cs="Times"/>
        </w:rPr>
        <w:t>Esta técnica también puede ser utilizada con el objetivo de ocultar información o contenido en una imagen digital. En la siguiente figura</w:t>
      </w:r>
      <w:moveToRangeStart w:id="1301" w:author="Pablo Blanco Peris" w:date="2017-05-27T11:13:00Z" w:name="move483646922"/>
    </w:p>
    <w:p w14:paraId="5C9132DE" w14:textId="0795D463" w:rsidR="00165D1E" w:rsidRPr="00B9729B" w:rsidDel="00165D1E" w:rsidRDefault="00165D1E" w:rsidP="00165D1E">
      <w:pPr>
        <w:rPr>
          <w:del w:id="1302" w:author="Pablo Blanco Peris" w:date="2017-05-27T11:13:00Z"/>
          <w:lang w:val="es-ES_tradnl" w:eastAsia="es-ES_tradnl"/>
        </w:rPr>
      </w:pPr>
      <w:moveTo w:id="1303" w:author="Pablo Blanco Peris" w:date="2017-05-27T11:13:00Z">
        <w:r>
          <w:rPr>
            <w:lang w:val="es-ES_tradnl" w:eastAsia="es-ES_tradnl"/>
          </w:rPr>
          <w:fldChar w:fldCharType="begin"/>
        </w:r>
      </w:moveTo>
      <w:ins w:id="1304" w:author="Pablo Blanco Peris" w:date="2017-05-28T12:46:00Z">
        <w:r w:rsidR="00207E44">
          <w:rPr>
            <w:lang w:val="es-ES_tradnl" w:eastAsia="es-ES_tradnl"/>
          </w:rPr>
          <w:instrText xml:space="preserve"> ADDIN ZOTERO_ITEM CSL_CITATION {"citationID":"20u4hvstbj","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moveTo w:id="1305" w:author="Pablo Blanco Peris" w:date="2017-05-27T11:13:00Z">
        <w:del w:id="1306" w:author="Pablo Blanco Peris" w:date="2017-05-28T12:46:00Z">
          <w:r w:rsidDel="00207E44">
            <w:rPr>
              <w:lang w:val="es-ES_tradnl" w:eastAsia="es-ES_tradnl"/>
            </w:rPr>
            <w:del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Pr>
            <w:lang w:val="es-ES_tradnl" w:eastAsia="es-ES_tradnl"/>
          </w:rPr>
          <w:fldChar w:fldCharType="separate"/>
        </w:r>
      </w:moveTo>
      <w:ins w:id="1307" w:author="Pablo Blanco Peris" w:date="2017-05-28T12:46:00Z">
        <w:r w:rsidR="00207E44">
          <w:rPr>
            <w:noProof/>
            <w:lang w:val="es-ES_tradnl" w:eastAsia="es-ES_tradnl"/>
          </w:rPr>
          <w:t>[7]</w:t>
        </w:r>
      </w:ins>
      <w:moveTo w:id="1308" w:author="Pablo Blanco Peris" w:date="2017-05-27T11:13:00Z">
        <w:del w:id="1309" w:author="Pablo Blanco Peris" w:date="2017-05-28T12:46:00Z">
          <w:r w:rsidRPr="00207E44" w:rsidDel="00207E44">
            <w:rPr>
              <w:noProof/>
              <w:lang w:val="es-ES_tradnl" w:eastAsia="es-ES_tradnl"/>
            </w:rPr>
            <w:delText>[6]</w:delText>
          </w:r>
        </w:del>
        <w:r>
          <w:rPr>
            <w:lang w:val="es-ES_tradnl" w:eastAsia="es-ES_tradnl"/>
          </w:rPr>
          <w:fldChar w:fldCharType="end"/>
        </w:r>
      </w:moveTo>
    </w:p>
    <w:p w14:paraId="49594E55" w14:textId="77777777" w:rsidR="00165D1E" w:rsidDel="00165D1E" w:rsidRDefault="00165D1E" w:rsidP="00165D1E">
      <w:pPr>
        <w:rPr>
          <w:del w:id="1310" w:author="Pablo Blanco Peris" w:date="2017-05-27T11:13:00Z"/>
          <w:rFonts w:ascii="Book Antiqua" w:hAnsi="Book Antiqua" w:cs="Times"/>
        </w:rPr>
      </w:pPr>
    </w:p>
    <w:moveToRangeEnd w:id="1301"/>
    <w:p w14:paraId="73A9AB0B" w14:textId="5BB5A798" w:rsidR="00A35FB0" w:rsidRDefault="00CB2599">
      <w:pPr>
        <w:rPr>
          <w:rFonts w:ascii="Book Antiqua" w:hAnsi="Book Antiqua" w:cs="Times"/>
        </w:rPr>
      </w:pPr>
      <w:r>
        <w:rPr>
          <w:rFonts w:ascii="Book Antiqua" w:hAnsi="Book Antiqua" w:cs="Times"/>
        </w:rPr>
        <w:t xml:space="preserve"> se muestran dos imágenes, al comparar ambas se nota como en la imagen </w:t>
      </w:r>
      <w:del w:id="1311" w:author="Pablo Blanco Peris" w:date="2017-05-27T12:02:00Z">
        <w:r w:rsidDel="00B608AF">
          <w:rPr>
            <w:rFonts w:ascii="Book Antiqua" w:hAnsi="Book Antiqua" w:cs="Times"/>
          </w:rPr>
          <w:delText>“b</w:delText>
        </w:r>
      </w:del>
      <w:ins w:id="1312" w:author="Pablo Blanco Peris" w:date="2017-05-27T12:02:00Z">
        <w:r w:rsidR="00B608AF">
          <w:rPr>
            <w:rFonts w:ascii="Book Antiqua" w:hAnsi="Book Antiqua" w:cs="Times"/>
          </w:rPr>
          <w:t>(b)</w:t>
        </w:r>
      </w:ins>
      <w:del w:id="1313" w:author="Pablo Blanco Peris" w:date="2017-05-27T12:02:00Z">
        <w:r w:rsidDel="00B608AF">
          <w:rPr>
            <w:rFonts w:ascii="Book Antiqua" w:hAnsi="Book Antiqua" w:cs="Times"/>
          </w:rPr>
          <w:delText>”</w:delText>
        </w:r>
      </w:del>
      <w:r>
        <w:rPr>
          <w:rFonts w:ascii="Book Antiqua" w:hAnsi="Book Antiqua" w:cs="Times"/>
        </w:rPr>
        <w:t xml:space="preserve"> se ha ocultado una parte de la información de la imagen original </w:t>
      </w:r>
      <w:ins w:id="1314" w:author="Pablo Blanco Peris" w:date="2017-05-27T12:03:00Z">
        <w:r w:rsidR="00B608AF">
          <w:rPr>
            <w:rFonts w:ascii="Book Antiqua" w:hAnsi="Book Antiqua" w:cs="Times"/>
          </w:rPr>
          <w:t>(a)</w:t>
        </w:r>
      </w:ins>
      <w:del w:id="1315" w:author="Pablo Blanco Peris" w:date="2017-05-27T12:02:00Z">
        <w:r w:rsidDel="00B608AF">
          <w:rPr>
            <w:rFonts w:ascii="Book Antiqua" w:hAnsi="Book Antiqua" w:cs="Times"/>
          </w:rPr>
          <w:delText>“a”</w:delText>
        </w:r>
      </w:del>
      <w:r>
        <w:rPr>
          <w:rFonts w:ascii="Book Antiqua" w:hAnsi="Book Antiqua" w:cs="Times"/>
        </w:rPr>
        <w:t>.</w:t>
      </w:r>
    </w:p>
    <w:p w14:paraId="10DD360B" w14:textId="77777777" w:rsidR="00CB2599" w:rsidRDefault="00CB2599" w:rsidP="00F4745A">
      <w:pPr>
        <w:rPr>
          <w:rFonts w:ascii="Book Antiqua" w:hAnsi="Book Antiqua" w:cs="Times"/>
        </w:rPr>
      </w:pPr>
    </w:p>
    <w:p w14:paraId="3445E664" w14:textId="77777777" w:rsidR="00A35FB0" w:rsidRDefault="00A35FB0" w:rsidP="00F4745A">
      <w:pPr>
        <w:rPr>
          <w:rFonts w:ascii="Book Antiqua" w:hAnsi="Book Antiqua" w:cs="Times"/>
        </w:rPr>
      </w:pPr>
    </w:p>
    <w:p w14:paraId="11827264" w14:textId="6A73235F"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3F3FE6B5" wp14:editId="125D3B5D">
            <wp:extent cx="4718103" cy="310134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0723" cy="3109636"/>
                    </a:xfrm>
                    <a:prstGeom prst="rect">
                      <a:avLst/>
                    </a:prstGeom>
                    <a:noFill/>
                    <a:ln>
                      <a:noFill/>
                    </a:ln>
                  </pic:spPr>
                </pic:pic>
              </a:graphicData>
            </a:graphic>
          </wp:inline>
        </w:drawing>
      </w:r>
    </w:p>
    <w:p w14:paraId="78A451BB" w14:textId="24731858" w:rsidR="00A35FB0" w:rsidRPr="00B608AF" w:rsidRDefault="00E96B03" w:rsidP="00B9729B">
      <w:pPr>
        <w:jc w:val="center"/>
        <w:rPr>
          <w:rFonts w:ascii="Book Antiqua" w:hAnsi="Book Antiqua" w:cs="Times"/>
          <w:i/>
          <w:sz w:val="20"/>
          <w:rPrChange w:id="1316" w:author="Pablo Blanco Peris" w:date="2017-05-27T12:03:00Z">
            <w:rPr>
              <w:rFonts w:ascii="Book Antiqua" w:hAnsi="Book Antiqua" w:cs="Times"/>
            </w:rPr>
          </w:rPrChange>
        </w:rPr>
      </w:pPr>
      <w:ins w:id="1317" w:author="Pablo Blanco Peris" w:date="2017-05-24T16:49:00Z">
        <w:r w:rsidRPr="00B608AF">
          <w:rPr>
            <w:rFonts w:ascii="Book Antiqua" w:hAnsi="Book Antiqua" w:cs="Times"/>
            <w:i/>
            <w:sz w:val="20"/>
            <w:rPrChange w:id="1318" w:author="Pablo Blanco Peris" w:date="2017-05-27T12:03:00Z">
              <w:rPr>
                <w:rFonts w:ascii="Book Antiqua" w:hAnsi="Book Antiqua" w:cs="Times"/>
              </w:rPr>
            </w:rPrChange>
          </w:rPr>
          <w:t>(</w:t>
        </w:r>
      </w:ins>
      <w:r w:rsidR="00A35FB0" w:rsidRPr="00B608AF">
        <w:rPr>
          <w:rFonts w:ascii="Book Antiqua" w:hAnsi="Book Antiqua" w:cs="Times"/>
          <w:i/>
          <w:sz w:val="20"/>
          <w:rPrChange w:id="1319" w:author="Pablo Blanco Peris" w:date="2017-05-27T12:03:00Z">
            <w:rPr>
              <w:rFonts w:ascii="Book Antiqua" w:hAnsi="Book Antiqua" w:cs="Times"/>
            </w:rPr>
          </w:rPrChange>
        </w:rPr>
        <w:t>a</w:t>
      </w:r>
      <w:ins w:id="1320" w:author="Pablo Blanco Peris" w:date="2017-05-24T16:49:00Z">
        <w:r w:rsidRPr="00B608AF">
          <w:rPr>
            <w:rFonts w:ascii="Book Antiqua" w:hAnsi="Book Antiqua" w:cs="Times"/>
            <w:i/>
            <w:sz w:val="20"/>
            <w:rPrChange w:id="1321" w:author="Pablo Blanco Peris" w:date="2017-05-27T12:03:00Z">
              <w:rPr>
                <w:rFonts w:ascii="Book Antiqua" w:hAnsi="Book Antiqua" w:cs="Times"/>
              </w:rPr>
            </w:rPrChange>
          </w:rPr>
          <w:t>)</w:t>
        </w:r>
      </w:ins>
    </w:p>
    <w:p w14:paraId="432FD24A" w14:textId="529D8A8D"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579D28B7" wp14:editId="00EE5773">
            <wp:extent cx="4719600" cy="3166965"/>
            <wp:effectExtent l="0" t="0" r="508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9600" cy="3166965"/>
                    </a:xfrm>
                    <a:prstGeom prst="rect">
                      <a:avLst/>
                    </a:prstGeom>
                    <a:noFill/>
                    <a:ln>
                      <a:noFill/>
                    </a:ln>
                  </pic:spPr>
                </pic:pic>
              </a:graphicData>
            </a:graphic>
          </wp:inline>
        </w:drawing>
      </w:r>
    </w:p>
    <w:p w14:paraId="72E903E7" w14:textId="167F2ACB" w:rsidR="00A35FB0" w:rsidRPr="00B608AF" w:rsidRDefault="00E96B03" w:rsidP="00B9729B">
      <w:pPr>
        <w:jc w:val="center"/>
        <w:rPr>
          <w:rFonts w:ascii="Book Antiqua" w:hAnsi="Book Antiqua" w:cs="Times"/>
          <w:i/>
          <w:sz w:val="20"/>
          <w:rPrChange w:id="1322" w:author="Pablo Blanco Peris" w:date="2017-05-27T12:03:00Z">
            <w:rPr>
              <w:rFonts w:ascii="Book Antiqua" w:hAnsi="Book Antiqua" w:cs="Times"/>
            </w:rPr>
          </w:rPrChange>
        </w:rPr>
      </w:pPr>
      <w:ins w:id="1323" w:author="Pablo Blanco Peris" w:date="2017-05-24T16:49:00Z">
        <w:r w:rsidRPr="00B608AF">
          <w:rPr>
            <w:rFonts w:ascii="Book Antiqua" w:hAnsi="Book Antiqua" w:cs="Times"/>
            <w:i/>
            <w:sz w:val="20"/>
            <w:rPrChange w:id="1324" w:author="Pablo Blanco Peris" w:date="2017-05-27T12:03:00Z">
              <w:rPr>
                <w:rFonts w:ascii="Book Antiqua" w:hAnsi="Book Antiqua" w:cs="Times"/>
              </w:rPr>
            </w:rPrChange>
          </w:rPr>
          <w:t>(</w:t>
        </w:r>
      </w:ins>
      <w:r w:rsidR="00A35FB0" w:rsidRPr="00B608AF">
        <w:rPr>
          <w:rFonts w:ascii="Book Antiqua" w:hAnsi="Book Antiqua" w:cs="Times"/>
          <w:i/>
          <w:sz w:val="20"/>
          <w:rPrChange w:id="1325" w:author="Pablo Blanco Peris" w:date="2017-05-27T12:03:00Z">
            <w:rPr>
              <w:rFonts w:ascii="Book Antiqua" w:hAnsi="Book Antiqua" w:cs="Times"/>
            </w:rPr>
          </w:rPrChange>
        </w:rPr>
        <w:t>b</w:t>
      </w:r>
      <w:ins w:id="1326" w:author="Pablo Blanco Peris" w:date="2017-05-24T16:49:00Z">
        <w:r w:rsidRPr="00B608AF">
          <w:rPr>
            <w:rFonts w:ascii="Book Antiqua" w:hAnsi="Book Antiqua" w:cs="Times"/>
            <w:i/>
            <w:sz w:val="20"/>
            <w:rPrChange w:id="1327" w:author="Pablo Blanco Peris" w:date="2017-05-27T12:03:00Z">
              <w:rPr>
                <w:rFonts w:ascii="Book Antiqua" w:hAnsi="Book Antiqua" w:cs="Times"/>
              </w:rPr>
            </w:rPrChange>
          </w:rPr>
          <w:t>)</w:t>
        </w:r>
      </w:ins>
    </w:p>
    <w:p w14:paraId="66605D60" w14:textId="038EE761"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p>
    <w:p w14:paraId="42ED9458" w14:textId="7BB4F51E" w:rsidR="00A35FB0" w:rsidRPr="00B608AF" w:rsidRDefault="00A900D0">
      <w:pPr>
        <w:jc w:val="center"/>
        <w:rPr>
          <w:rFonts w:ascii="Book Antiqua" w:hAnsi="Book Antiqua" w:cs="Times"/>
          <w:i/>
          <w:sz w:val="20"/>
          <w:rPrChange w:id="1328" w:author="Pablo Blanco Peris" w:date="2017-05-27T12:03:00Z">
            <w:rPr>
              <w:rFonts w:ascii="Book Antiqua" w:hAnsi="Book Antiqua" w:cs="Times"/>
            </w:rPr>
          </w:rPrChange>
        </w:rPr>
        <w:pPrChange w:id="1329" w:author="Pablo Blanco Peris" w:date="2017-05-27T12:05:00Z">
          <w:pPr/>
        </w:pPrChange>
      </w:pPr>
      <w:r w:rsidRPr="00B608AF">
        <w:rPr>
          <w:rFonts w:ascii="Book Antiqua" w:hAnsi="Book Antiqua" w:cs="Times"/>
          <w:i/>
          <w:sz w:val="20"/>
          <w:rPrChange w:id="1330" w:author="Pablo Blanco Peris" w:date="2017-05-27T12:03:00Z">
            <w:rPr>
              <w:rFonts w:ascii="Book Antiqua" w:hAnsi="Book Antiqua" w:cs="Times"/>
            </w:rPr>
          </w:rPrChange>
        </w:rPr>
        <w:t xml:space="preserve">Figura </w:t>
      </w:r>
      <w:ins w:id="1331" w:author="Pablo Blanco Peris" w:date="2017-05-27T12:03:00Z">
        <w:r w:rsidR="00B608AF">
          <w:rPr>
            <w:rFonts w:ascii="Book Antiqua" w:hAnsi="Book Antiqua" w:cs="Times"/>
            <w:i/>
            <w:sz w:val="20"/>
          </w:rPr>
          <w:t>3.4: Ejemplo de ocultaci</w:t>
        </w:r>
      </w:ins>
      <w:ins w:id="1332" w:author="Pablo Blanco Peris" w:date="2017-05-27T12:04:00Z">
        <w:r w:rsidR="00B608AF">
          <w:rPr>
            <w:rFonts w:ascii="Book Antiqua" w:hAnsi="Book Antiqua" w:cs="Times"/>
            <w:i/>
            <w:sz w:val="20"/>
          </w:rPr>
          <w:t>ón de información mediante copia-pega</w:t>
        </w:r>
      </w:ins>
      <w:del w:id="1333" w:author="Pablo Blanco Peris" w:date="2017-05-27T12:03:00Z">
        <w:r w:rsidRPr="00B608AF" w:rsidDel="00B608AF">
          <w:rPr>
            <w:rFonts w:ascii="Book Antiqua" w:hAnsi="Book Antiqua" w:cs="Times"/>
            <w:i/>
            <w:sz w:val="20"/>
            <w:rPrChange w:id="1334" w:author="Pablo Blanco Peris" w:date="2017-05-27T12:03:00Z">
              <w:rPr>
                <w:rFonts w:ascii="Book Antiqua" w:hAnsi="Book Antiqua" w:cs="Times"/>
              </w:rPr>
            </w:rPrChange>
          </w:rPr>
          <w:delText>x.x</w:delText>
        </w:r>
      </w:del>
    </w:p>
    <w:p w14:paraId="2F60DB25" w14:textId="79FB65C6" w:rsidR="00A35FB0" w:rsidDel="00165D1E" w:rsidRDefault="00A35FB0" w:rsidP="00F4745A">
      <w:pPr>
        <w:rPr>
          <w:rFonts w:ascii="Book Antiqua" w:hAnsi="Book Antiqua" w:cs="Times"/>
        </w:rPr>
      </w:pPr>
      <w:moveFromRangeStart w:id="1335" w:author="Pablo Blanco Peris" w:date="2017-05-27T11:13:00Z" w:name="move483646922"/>
    </w:p>
    <w:p w14:paraId="52E0771B" w14:textId="61286B18" w:rsidR="00A35FB0" w:rsidRPr="00FF3E46" w:rsidDel="00165D1E" w:rsidRDefault="00FF3E46">
      <w:pPr>
        <w:jc w:val="both"/>
        <w:rPr>
          <w:rFonts w:ascii="Book Antiqua" w:hAnsi="Book Antiqua"/>
          <w:lang w:val="es-ES_tradnl" w:eastAsia="es-ES_tradnl"/>
          <w:rPrChange w:id="1336" w:author="Pablo Blanco Peris" w:date="2017-05-28T13:08:00Z">
            <w:rPr>
              <w:lang w:val="es-ES_tradnl" w:eastAsia="es-ES_tradnl"/>
            </w:rPr>
          </w:rPrChange>
        </w:rPr>
        <w:pPrChange w:id="1337" w:author="Pablo Blanco Peris" w:date="2017-05-28T13:10:00Z">
          <w:pPr/>
        </w:pPrChange>
      </w:pPr>
      <w:ins w:id="1338" w:author="Pablo Blanco Peris" w:date="2017-05-28T13:09:00Z">
        <w:r>
          <w:rPr>
            <w:rFonts w:ascii="Book Antiqua" w:hAnsi="Book Antiqua"/>
            <w:lang w:val="es-ES_tradnl" w:eastAsia="es-ES_tradnl"/>
          </w:rPr>
          <w:t>A pesar de observar detenidamente</w:t>
        </w:r>
      </w:ins>
      <w:ins w:id="1339" w:author="Pablo Blanco Peris" w:date="2017-05-28T13:08:00Z">
        <w:r>
          <w:rPr>
            <w:rFonts w:ascii="Book Antiqua" w:hAnsi="Book Antiqua"/>
            <w:lang w:val="es-ES_tradnl" w:eastAsia="es-ES_tradnl"/>
          </w:rPr>
          <w:t xml:space="preserve"> la imagen (b) de la Figura 3.4</w:t>
        </w:r>
      </w:ins>
      <w:ins w:id="1340" w:author="Pablo Blanco Peris" w:date="2017-05-28T13:09:00Z">
        <w:r>
          <w:rPr>
            <w:rFonts w:ascii="Book Antiqua" w:hAnsi="Book Antiqua"/>
            <w:lang w:val="es-ES_tradnl" w:eastAsia="es-ES_tradnl"/>
          </w:rPr>
          <w:t xml:space="preserve"> no se aprecia nada incoherente que haga sospechar que esa imagen haya sido manipulada, por lo que es un buen ejemplo de lo sumamente </w:t>
        </w:r>
      </w:ins>
      <w:ins w:id="1341" w:author="Pablo Blanco Peris" w:date="2017-05-28T13:10:00Z">
        <w:r>
          <w:rPr>
            <w:rFonts w:ascii="Book Antiqua" w:hAnsi="Book Antiqua"/>
            <w:lang w:val="es-ES_tradnl" w:eastAsia="es-ES_tradnl"/>
          </w:rPr>
          <w:t>fácil</w:t>
        </w:r>
      </w:ins>
      <w:ins w:id="1342" w:author="Pablo Blanco Peris" w:date="2017-05-28T13:09:00Z">
        <w:r>
          <w:rPr>
            <w:rFonts w:ascii="Book Antiqua" w:hAnsi="Book Antiqua"/>
            <w:lang w:val="es-ES_tradnl" w:eastAsia="es-ES_tradnl"/>
          </w:rPr>
          <w:t xml:space="preserve"> </w:t>
        </w:r>
      </w:ins>
      <w:ins w:id="1343" w:author="Pablo Blanco Peris" w:date="2017-05-28T13:10:00Z">
        <w:r>
          <w:rPr>
            <w:rFonts w:ascii="Book Antiqua" w:hAnsi="Book Antiqua"/>
            <w:lang w:val="es-ES_tradnl" w:eastAsia="es-ES_tradnl"/>
          </w:rPr>
          <w:t>que es modificar el contenido de una imagen sin generar dudas sobre ello.</w:t>
        </w:r>
      </w:ins>
      <w:moveFrom w:id="1344" w:author="Pablo Blanco Peris" w:date="2017-05-27T11:13:00Z">
        <w:r w:rsidR="00A900D0" w:rsidRPr="00FF3E46" w:rsidDel="00165D1E">
          <w:rPr>
            <w:rFonts w:ascii="Book Antiqua" w:hAnsi="Book Antiqua"/>
            <w:lang w:val="es-ES_tradnl" w:eastAsia="es-ES_tradnl"/>
            <w:rPrChange w:id="1345" w:author="Pablo Blanco Peris" w:date="2017-05-28T13:08:00Z">
              <w:rPr>
                <w:lang w:val="es-ES_tradnl" w:eastAsia="es-ES_tradnl"/>
              </w:rPr>
            </w:rPrChange>
          </w:rPr>
          <w:fldChar w:fldCharType="begin"/>
        </w:r>
        <w:r w:rsidR="00A900D0" w:rsidRPr="00FF3E46" w:rsidDel="00165D1E">
          <w:rPr>
            <w:rFonts w:ascii="Book Antiqua" w:hAnsi="Book Antiqua"/>
            <w:lang w:val="es-ES_tradnl" w:eastAsia="es-ES_tradnl"/>
            <w:rPrChange w:id="1346" w:author="Pablo Blanco Peris" w:date="2017-05-28T13:08:00Z">
              <w:rPr>
                <w:lang w:val="es-ES_tradnl" w:eastAsia="es-ES_tradnl"/>
              </w:rPr>
            </w:rPrChange>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A900D0" w:rsidRPr="00FF3E46" w:rsidDel="00165D1E">
          <w:rPr>
            <w:rFonts w:ascii="Book Antiqua" w:hAnsi="Book Antiqua"/>
            <w:lang w:val="es-ES_tradnl" w:eastAsia="es-ES_tradnl"/>
            <w:rPrChange w:id="1347" w:author="Pablo Blanco Peris" w:date="2017-05-28T13:08:00Z">
              <w:rPr>
                <w:lang w:val="es-ES_tradnl" w:eastAsia="es-ES_tradnl"/>
              </w:rPr>
            </w:rPrChange>
          </w:rPr>
          <w:fldChar w:fldCharType="separate"/>
        </w:r>
        <w:r w:rsidR="00A900D0" w:rsidRPr="00FF3E46" w:rsidDel="00165D1E">
          <w:rPr>
            <w:rFonts w:ascii="Book Antiqua" w:hAnsi="Book Antiqua"/>
            <w:noProof/>
            <w:lang w:val="es-ES_tradnl" w:eastAsia="es-ES_tradnl"/>
            <w:rPrChange w:id="1348" w:author="Pablo Blanco Peris" w:date="2017-05-28T13:08:00Z">
              <w:rPr>
                <w:noProof/>
                <w:lang w:val="es-ES_tradnl" w:eastAsia="es-ES_tradnl"/>
              </w:rPr>
            </w:rPrChange>
          </w:rPr>
          <w:t>[6]</w:t>
        </w:r>
        <w:r w:rsidR="00A900D0" w:rsidRPr="00FF3E46" w:rsidDel="00165D1E">
          <w:rPr>
            <w:rFonts w:ascii="Book Antiqua" w:hAnsi="Book Antiqua"/>
            <w:lang w:val="es-ES_tradnl" w:eastAsia="es-ES_tradnl"/>
            <w:rPrChange w:id="1349" w:author="Pablo Blanco Peris" w:date="2017-05-28T13:08:00Z">
              <w:rPr>
                <w:lang w:val="es-ES_tradnl" w:eastAsia="es-ES_tradnl"/>
              </w:rPr>
            </w:rPrChange>
          </w:rPr>
          <w:fldChar w:fldCharType="end"/>
        </w:r>
      </w:moveFrom>
    </w:p>
    <w:moveFromRangeEnd w:id="1335"/>
    <w:p w14:paraId="71B4A995" w14:textId="77777777" w:rsidR="00AE5C11" w:rsidRDefault="00AE5C11" w:rsidP="00F4745A">
      <w:pPr>
        <w:rPr>
          <w:rFonts w:ascii="Book Antiqua" w:hAnsi="Book Antiqua" w:cs="Times"/>
        </w:rPr>
      </w:pPr>
    </w:p>
    <w:p w14:paraId="03831D41" w14:textId="3C75F123" w:rsidR="00016E4A" w:rsidDel="00317B23" w:rsidRDefault="00156A1D" w:rsidP="00F4745A">
      <w:pPr>
        <w:rPr>
          <w:del w:id="1350" w:author="Pablo Blanco Peris" w:date="2017-05-27T11:13:00Z"/>
          <w:rFonts w:ascii="Book Antiqua" w:hAnsi="Book Antiqua" w:cs="Times"/>
        </w:rPr>
      </w:pPr>
      <w:del w:id="1351" w:author="Pablo Blanco Peris" w:date="2017-05-27T11:13:00Z">
        <w:r w:rsidDel="00317B23">
          <w:rPr>
            <w:rFonts w:ascii="Book Antiqua" w:hAnsi="Book Antiqua" w:cs="Times"/>
          </w:rPr>
          <w:fldChar w:fldCharType="begin"/>
        </w:r>
        <w:r w:rsidDel="00317B23">
          <w:rPr>
            <w:rFonts w:ascii="Book Antiqua" w:hAnsi="Book Antiqua" w:cs="Times"/>
          </w:rPr>
          <w:delInstrText xml:space="preserve"> ADDIN ZOTERO_ITEM CSL_CITATION {"citationID":"1heokmp9pb","properties":{"formattedCitation":"[7, p.]","plainCitation":"[7, p.]"},"citationItems":[{"id":85,"uris":["http://zotero.org/users/local/49djA4rk/items/AMMAMHBW"],"uri":["http://zotero.org/users/local/49djA4rk/items/AMMAMHBW"],"itemData":{"id":85,"type":"article-journal","title":"Copy-move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delInstrText>
        </w:r>
        <w:r w:rsidDel="00317B23">
          <w:rPr>
            <w:rFonts w:ascii="Book Antiqua" w:hAnsi="Book Antiqua" w:cs="Times"/>
          </w:rPr>
          <w:fldChar w:fldCharType="separate"/>
        </w:r>
        <w:r w:rsidDel="00317B23">
          <w:rPr>
            <w:rFonts w:ascii="Book Antiqua" w:hAnsi="Book Antiqua" w:cs="Times"/>
            <w:noProof/>
          </w:rPr>
          <w:delText>[7</w:delText>
        </w:r>
      </w:del>
      <w:del w:id="1352" w:author="Pablo Blanco Peris" w:date="2017-05-24T17:19:00Z">
        <w:r w:rsidDel="00AE5C11">
          <w:rPr>
            <w:rFonts w:ascii="Book Antiqua" w:hAnsi="Book Antiqua" w:cs="Times"/>
            <w:noProof/>
          </w:rPr>
          <w:delText>, p.</w:delText>
        </w:r>
      </w:del>
      <w:del w:id="1353" w:author="Pablo Blanco Peris" w:date="2017-05-27T11:13:00Z">
        <w:r w:rsidDel="00317B23">
          <w:rPr>
            <w:rFonts w:ascii="Book Antiqua" w:hAnsi="Book Antiqua" w:cs="Times"/>
            <w:noProof/>
          </w:rPr>
          <w:delText>]</w:delText>
        </w:r>
        <w:r w:rsidDel="00317B23">
          <w:rPr>
            <w:rFonts w:ascii="Book Antiqua" w:hAnsi="Book Antiqua" w:cs="Times"/>
          </w:rPr>
          <w:fldChar w:fldCharType="end"/>
        </w:r>
      </w:del>
    </w:p>
    <w:p w14:paraId="75ABF4CE" w14:textId="77777777" w:rsidR="00016E4A" w:rsidRDefault="00016E4A" w:rsidP="00F4745A">
      <w:pPr>
        <w:rPr>
          <w:rFonts w:ascii="Book Antiqua" w:hAnsi="Book Antiqua" w:cs="Times"/>
        </w:rPr>
      </w:pPr>
    </w:p>
    <w:p w14:paraId="5805E841" w14:textId="77777777" w:rsidR="00016E4A" w:rsidRDefault="00016E4A" w:rsidP="00F4745A">
      <w:pPr>
        <w:rPr>
          <w:rFonts w:ascii="Book Antiqua" w:hAnsi="Book Antiqua" w:cs="Times"/>
        </w:rPr>
      </w:pPr>
    </w:p>
    <w:p w14:paraId="16D013F5" w14:textId="77777777" w:rsidR="00F4745A" w:rsidRPr="00F4745A" w:rsidRDefault="00F4745A" w:rsidP="00F4745A">
      <w:pPr>
        <w:rPr>
          <w:rFonts w:ascii="Book Antiqua" w:hAnsi="Book Antiqua"/>
        </w:rPr>
      </w:pPr>
    </w:p>
    <w:p w14:paraId="0568968B" w14:textId="33AC16EE" w:rsidR="00F4745A" w:rsidRPr="00244ECC" w:rsidRDefault="00F4745A">
      <w:pPr>
        <w:pStyle w:val="Ttulo2"/>
        <w:numPr>
          <w:ilvl w:val="1"/>
          <w:numId w:val="19"/>
        </w:numPr>
        <w:rPr>
          <w:bCs/>
          <w:sz w:val="30"/>
          <w:szCs w:val="28"/>
        </w:rPr>
      </w:pPr>
      <w:bookmarkStart w:id="1354" w:name="_Toc477877525"/>
      <w:r w:rsidRPr="00DE7EEA">
        <w:rPr>
          <w:bCs/>
          <w:sz w:val="30"/>
          <w:szCs w:val="28"/>
        </w:rPr>
        <w:t xml:space="preserve"> </w:t>
      </w:r>
      <w:bookmarkStart w:id="1355" w:name="_Toc483862825"/>
      <w:r w:rsidRPr="00DE7EEA">
        <w:rPr>
          <w:bCs/>
          <w:sz w:val="30"/>
          <w:szCs w:val="28"/>
        </w:rPr>
        <w:t>Falsificación mediante empalme</w:t>
      </w:r>
      <w:bookmarkEnd w:id="1354"/>
      <w:bookmarkEnd w:id="1355"/>
    </w:p>
    <w:p w14:paraId="75C6A5BE" w14:textId="2501CE65" w:rsidR="00E24D15" w:rsidRDefault="00F4745A">
      <w:pPr>
        <w:jc w:val="both"/>
        <w:rPr>
          <w:ins w:id="1356" w:author="Pablo Blanco Peris" w:date="2017-05-28T12:57:00Z"/>
          <w:rFonts w:ascii="Book Antiqua" w:hAnsi="Book Antiqua" w:cs="Times"/>
        </w:rPr>
        <w:pPrChange w:id="1357" w:author="Pablo Blanco Peris" w:date="2017-05-24T17:59:00Z">
          <w:pPr/>
        </w:pPrChange>
      </w:pPr>
      <w:del w:id="1358" w:author="Pablo Blanco Peris" w:date="2017-05-28T12:54:00Z">
        <w:r w:rsidRPr="00F4745A" w:rsidDel="00E24D15">
          <w:rPr>
            <w:rFonts w:ascii="Book Antiqua" w:hAnsi="Book Antiqua" w:cs="Times"/>
          </w:rPr>
          <w:delText>La imagen compuesta se divide en varios componentes. Después la diferencia de ruido que permanece después de “de-noising” en cada componente se calcula y se usa como característica. Finalmente, las regiones falsificadas se detectan usando esta característica basándose en la regla de detección de falsificación</w:delText>
        </w:r>
      </w:del>
      <w:ins w:id="1359" w:author="Pablo Blanco Peris" w:date="2017-05-28T12:54:00Z">
        <w:r w:rsidR="00E24D15">
          <w:rPr>
            <w:rFonts w:ascii="Book Antiqua" w:hAnsi="Book Antiqua" w:cs="Times"/>
          </w:rPr>
          <w:t xml:space="preserve">La técnica de manipulación de imágenes mediante empalme es una de las </w:t>
        </w:r>
      </w:ins>
      <w:ins w:id="1360" w:author="Pablo Blanco Peris" w:date="2017-05-28T12:55:00Z">
        <w:r w:rsidR="00E24D15">
          <w:rPr>
            <w:rFonts w:ascii="Book Antiqua" w:hAnsi="Book Antiqua" w:cs="Times"/>
          </w:rPr>
          <w:t>más</w:t>
        </w:r>
      </w:ins>
      <w:ins w:id="1361" w:author="Pablo Blanco Peris" w:date="2017-05-28T12:54:00Z">
        <w:r w:rsidR="00E24D15">
          <w:rPr>
            <w:rFonts w:ascii="Book Antiqua" w:hAnsi="Book Antiqua" w:cs="Times"/>
          </w:rPr>
          <w:t xml:space="preserve"> empleadas hoy en d</w:t>
        </w:r>
      </w:ins>
      <w:ins w:id="1362" w:author="Pablo Blanco Peris" w:date="2017-05-28T12:55:00Z">
        <w:r w:rsidR="00E24D15">
          <w:rPr>
            <w:rFonts w:ascii="Book Antiqua" w:hAnsi="Book Antiqua" w:cs="Times"/>
          </w:rPr>
          <w:t>ía, este método consiste en cortar cierto contenido de una imagen y pegarlo en otra.</w:t>
        </w:r>
      </w:ins>
      <w:ins w:id="1363" w:author="Pablo Blanco Peris" w:date="2017-05-28T13:04:00Z">
        <w:r w:rsidR="00BC4248">
          <w:rPr>
            <w:rFonts w:ascii="Book Antiqua" w:hAnsi="Book Antiqua" w:cs="Times"/>
          </w:rPr>
          <w:t xml:space="preserve"> Con intención de mezclar dos imágenes para manipular una escena.</w:t>
        </w:r>
      </w:ins>
    </w:p>
    <w:p w14:paraId="40993E68" w14:textId="1E6D283D" w:rsidR="007D0F91" w:rsidRDefault="00E24D15">
      <w:pPr>
        <w:jc w:val="both"/>
        <w:rPr>
          <w:ins w:id="1364" w:author="Pablo Blanco Peris" w:date="2017-05-28T13:03:00Z"/>
          <w:rFonts w:ascii="Book Antiqua" w:hAnsi="Book Antiqua" w:cs="Times"/>
        </w:rPr>
        <w:pPrChange w:id="1365" w:author="Pablo Blanco Peris" w:date="2017-05-24T17:59:00Z">
          <w:pPr/>
        </w:pPrChange>
      </w:pPr>
      <w:ins w:id="1366" w:author="Pablo Blanco Peris" w:date="2017-05-28T12:57:00Z">
        <w:r>
          <w:rPr>
            <w:rFonts w:ascii="Book Antiqua" w:hAnsi="Book Antiqua" w:cs="Times"/>
          </w:rPr>
          <w:t xml:space="preserve">A día de hoy existe una cantidad abrumadora de imágenes </w:t>
        </w:r>
        <w:r w:rsidR="007D0F91">
          <w:rPr>
            <w:rFonts w:ascii="Book Antiqua" w:hAnsi="Book Antiqua" w:cs="Times"/>
          </w:rPr>
          <w:t xml:space="preserve">creadas mediante empalme, a pesar de ello, muchos medios de </w:t>
        </w:r>
      </w:ins>
      <w:ins w:id="1367" w:author="Pablo Blanco Peris" w:date="2017-05-28T12:58:00Z">
        <w:r w:rsidR="007D0F91">
          <w:rPr>
            <w:rFonts w:ascii="Book Antiqua" w:hAnsi="Book Antiqua" w:cs="Times"/>
          </w:rPr>
          <w:t>información</w:t>
        </w:r>
      </w:ins>
      <w:ins w:id="1368" w:author="Pablo Blanco Peris" w:date="2017-05-28T12:57:00Z">
        <w:r w:rsidR="007D0F91">
          <w:rPr>
            <w:rFonts w:ascii="Book Antiqua" w:hAnsi="Book Antiqua" w:cs="Times"/>
          </w:rPr>
          <w:t xml:space="preserve"> </w:t>
        </w:r>
      </w:ins>
      <w:ins w:id="1369" w:author="Pablo Blanco Peris" w:date="2017-05-28T12:58:00Z">
        <w:r w:rsidR="007D0F91">
          <w:rPr>
            <w:rFonts w:ascii="Book Antiqua" w:hAnsi="Book Antiqua" w:cs="Times"/>
          </w:rPr>
          <w:t>las intentan vender como contenido original y verdadero</w:t>
        </w:r>
      </w:ins>
      <w:ins w:id="1370" w:author="Pablo Blanco Peris" w:date="2017-05-28T13:03:00Z">
        <w:r w:rsidR="00BC4248">
          <w:rPr>
            <w:rFonts w:ascii="Book Antiqua" w:hAnsi="Book Antiqua" w:cs="Times"/>
          </w:rPr>
          <w:t>, tanto en revistas o televisión, por ejemplo</w:t>
        </w:r>
      </w:ins>
      <w:ins w:id="1371" w:author="Pablo Blanco Peris" w:date="2017-05-28T12:59:00Z">
        <w:r w:rsidR="007D0F91">
          <w:rPr>
            <w:rFonts w:ascii="Book Antiqua" w:hAnsi="Book Antiqua" w:cs="Times"/>
          </w:rPr>
          <w:t>.</w:t>
        </w:r>
      </w:ins>
    </w:p>
    <w:p w14:paraId="4FB97F5E" w14:textId="77777777" w:rsidR="00BC4248" w:rsidRDefault="00BC4248">
      <w:pPr>
        <w:jc w:val="both"/>
        <w:rPr>
          <w:ins w:id="1372" w:author="Pablo Blanco Peris" w:date="2017-05-28T12:59:00Z"/>
          <w:rFonts w:ascii="Book Antiqua" w:hAnsi="Book Antiqua" w:cs="Times"/>
        </w:rPr>
        <w:pPrChange w:id="1373" w:author="Pablo Blanco Peris" w:date="2017-05-24T17:59:00Z">
          <w:pPr/>
        </w:pPrChange>
      </w:pPr>
    </w:p>
    <w:p w14:paraId="457E84D6" w14:textId="23FFF056" w:rsidR="00BC4248" w:rsidRDefault="007D0F91">
      <w:pPr>
        <w:jc w:val="both"/>
        <w:rPr>
          <w:ins w:id="1374" w:author="Pablo Blanco Peris" w:date="2017-05-28T13:32:00Z"/>
          <w:rFonts w:ascii="Book Antiqua" w:hAnsi="Book Antiqua" w:cs="Times"/>
        </w:rPr>
        <w:pPrChange w:id="1375" w:author="Pablo Blanco Peris" w:date="2017-05-24T17:59:00Z">
          <w:pPr/>
        </w:pPrChange>
      </w:pPr>
      <w:ins w:id="1376" w:author="Pablo Blanco Peris" w:date="2017-05-28T12:59:00Z">
        <w:r>
          <w:rPr>
            <w:rFonts w:ascii="Book Antiqua" w:hAnsi="Book Antiqua" w:cs="Times"/>
          </w:rPr>
          <w:t xml:space="preserve">La </w:t>
        </w:r>
      </w:ins>
      <w:ins w:id="1377" w:author="Pablo Blanco Peris" w:date="2017-05-28T13:00:00Z">
        <w:r w:rsidR="00BC4248">
          <w:rPr>
            <w:rFonts w:ascii="Book Antiqua" w:hAnsi="Book Antiqua" w:cs="Times"/>
          </w:rPr>
          <w:t xml:space="preserve">gran variedad </w:t>
        </w:r>
      </w:ins>
      <w:ins w:id="1378" w:author="Pablo Blanco Peris" w:date="2017-05-28T12:59:00Z">
        <w:r>
          <w:rPr>
            <w:rFonts w:ascii="Book Antiqua" w:hAnsi="Book Antiqua" w:cs="Times"/>
          </w:rPr>
          <w:t>de aplicaciones de</w:t>
        </w:r>
      </w:ins>
      <w:ins w:id="1379" w:author="Pablo Blanco Peris" w:date="2017-05-28T13:00:00Z">
        <w:r w:rsidR="00BC4248">
          <w:rPr>
            <w:rFonts w:ascii="Book Antiqua" w:hAnsi="Book Antiqua" w:cs="Times"/>
          </w:rPr>
          <w:t xml:space="preserve"> edición de imágenes que existe en esta época facilita de manera exponencial la </w:t>
        </w:r>
      </w:ins>
      <w:ins w:id="1380" w:author="Pablo Blanco Peris" w:date="2017-05-28T13:01:00Z">
        <w:r w:rsidR="00BC4248">
          <w:rPr>
            <w:rFonts w:ascii="Book Antiqua" w:hAnsi="Book Antiqua" w:cs="Times"/>
          </w:rPr>
          <w:t>creación</w:t>
        </w:r>
      </w:ins>
      <w:ins w:id="1381" w:author="Pablo Blanco Peris" w:date="2017-05-28T13:00:00Z">
        <w:r w:rsidR="00BC4248">
          <w:rPr>
            <w:rFonts w:ascii="Book Antiqua" w:hAnsi="Book Antiqua" w:cs="Times"/>
          </w:rPr>
          <w:t xml:space="preserve"> </w:t>
        </w:r>
      </w:ins>
      <w:ins w:id="1382" w:author="Pablo Blanco Peris" w:date="2017-05-28T13:01:00Z">
        <w:r w:rsidR="00BC4248">
          <w:rPr>
            <w:rFonts w:ascii="Book Antiqua" w:hAnsi="Book Antiqua" w:cs="Times"/>
          </w:rPr>
          <w:t>de este tipo de imágenes, ya que</w:t>
        </w:r>
      </w:ins>
      <w:ins w:id="1383" w:author="Pablo Blanco Peris" w:date="2017-05-28T13:02:00Z">
        <w:r w:rsidR="00BC4248">
          <w:rPr>
            <w:rFonts w:ascii="Book Antiqua" w:hAnsi="Book Antiqua" w:cs="Times"/>
          </w:rPr>
          <w:t>,</w:t>
        </w:r>
      </w:ins>
      <w:ins w:id="1384" w:author="Pablo Blanco Peris" w:date="2017-05-28T13:01:00Z">
        <w:r w:rsidR="00BC4248">
          <w:rPr>
            <w:rFonts w:ascii="Book Antiqua" w:hAnsi="Book Antiqua" w:cs="Times"/>
          </w:rPr>
          <w:t xml:space="preserve"> cualquier persona que sepa manejar una </w:t>
        </w:r>
      </w:ins>
      <w:ins w:id="1385" w:author="Pablo Blanco Peris" w:date="2017-05-28T13:02:00Z">
        <w:r w:rsidR="00BC4248">
          <w:rPr>
            <w:rFonts w:ascii="Book Antiqua" w:hAnsi="Book Antiqua" w:cs="Times"/>
          </w:rPr>
          <w:t>aplicación</w:t>
        </w:r>
      </w:ins>
      <w:ins w:id="1386" w:author="Pablo Blanco Peris" w:date="2017-05-28T13:01:00Z">
        <w:r w:rsidR="00BC4248">
          <w:rPr>
            <w:rFonts w:ascii="Book Antiqua" w:hAnsi="Book Antiqua" w:cs="Times"/>
          </w:rPr>
          <w:t xml:space="preserve"> </w:t>
        </w:r>
      </w:ins>
      <w:ins w:id="1387" w:author="Pablo Blanco Peris" w:date="2017-05-28T13:02:00Z">
        <w:r w:rsidR="00BC4248">
          <w:rPr>
            <w:rFonts w:ascii="Book Antiqua" w:hAnsi="Book Antiqua" w:cs="Times"/>
          </w:rPr>
          <w:t xml:space="preserve">de este estilo, no </w:t>
        </w:r>
      </w:ins>
      <w:ins w:id="1388" w:author="Pablo Blanco Peris" w:date="2017-05-28T13:03:00Z">
        <w:r w:rsidR="00BC4248">
          <w:rPr>
            <w:rFonts w:ascii="Book Antiqua" w:hAnsi="Book Antiqua" w:cs="Times"/>
          </w:rPr>
          <w:t xml:space="preserve">necesariamente </w:t>
        </w:r>
      </w:ins>
      <w:ins w:id="1389" w:author="Pablo Blanco Peris" w:date="2017-05-28T13:02:00Z">
        <w:r w:rsidR="00BC4248">
          <w:rPr>
            <w:rFonts w:ascii="Book Antiqua" w:hAnsi="Book Antiqua" w:cs="Times"/>
          </w:rPr>
          <w:t>a nivel experto, puede crear contenido de estas características sin ninguna complicación</w:t>
        </w:r>
      </w:ins>
      <w:ins w:id="1390" w:author="Pablo Blanco Peris" w:date="2017-05-28T13:03:00Z">
        <w:r w:rsidR="00BC4248">
          <w:rPr>
            <w:rFonts w:ascii="Book Antiqua" w:hAnsi="Book Antiqua" w:cs="Times"/>
          </w:rPr>
          <w:t xml:space="preserve"> sin que </w:t>
        </w:r>
      </w:ins>
      <w:ins w:id="1391" w:author="Pablo Blanco Peris" w:date="2017-05-28T13:07:00Z">
        <w:r w:rsidR="006A4CBB">
          <w:rPr>
            <w:rFonts w:ascii="Book Antiqua" w:hAnsi="Book Antiqua" w:cs="Times"/>
          </w:rPr>
          <w:t xml:space="preserve">la manipulación </w:t>
        </w:r>
      </w:ins>
      <w:ins w:id="1392" w:author="Pablo Blanco Peris" w:date="2017-05-28T13:03:00Z">
        <w:r w:rsidR="00BC4248">
          <w:rPr>
            <w:rFonts w:ascii="Book Antiqua" w:hAnsi="Book Antiqua" w:cs="Times"/>
          </w:rPr>
          <w:t>sea apreciable</w:t>
        </w:r>
      </w:ins>
      <w:ins w:id="1393" w:author="Pablo Blanco Peris" w:date="2017-05-28T13:02:00Z">
        <w:r w:rsidR="00BC4248">
          <w:rPr>
            <w:rFonts w:ascii="Book Antiqua" w:hAnsi="Book Antiqua" w:cs="Times"/>
          </w:rPr>
          <w:t>.</w:t>
        </w:r>
      </w:ins>
    </w:p>
    <w:p w14:paraId="716546A6" w14:textId="77777777" w:rsidR="004253C9" w:rsidRDefault="004253C9">
      <w:pPr>
        <w:jc w:val="both"/>
        <w:rPr>
          <w:ins w:id="1394" w:author="Pablo Blanco Peris" w:date="2017-05-28T13:32:00Z"/>
          <w:rFonts w:ascii="Book Antiqua" w:hAnsi="Book Antiqua" w:cs="Times"/>
        </w:rPr>
        <w:pPrChange w:id="1395" w:author="Pablo Blanco Peris" w:date="2017-05-24T17:59:00Z">
          <w:pPr/>
        </w:pPrChange>
      </w:pPr>
    </w:p>
    <w:p w14:paraId="6CB53486" w14:textId="294B6291" w:rsidR="00E64B63" w:rsidRDefault="004253C9">
      <w:pPr>
        <w:jc w:val="both"/>
        <w:rPr>
          <w:ins w:id="1396" w:author="Pablo Blanco Peris" w:date="2017-05-28T13:04:00Z"/>
          <w:rFonts w:ascii="Book Antiqua" w:hAnsi="Book Antiqua" w:cs="Times"/>
        </w:rPr>
        <w:pPrChange w:id="1397" w:author="Pablo Blanco Peris" w:date="2017-05-24T17:59:00Z">
          <w:pPr/>
        </w:pPrChange>
      </w:pPr>
      <w:ins w:id="1398" w:author="Pablo Blanco Peris" w:date="2017-05-28T13:32:00Z">
        <w:r>
          <w:rPr>
            <w:rFonts w:ascii="Book Antiqua" w:hAnsi="Book Antiqua" w:cs="Times"/>
          </w:rPr>
          <w:t xml:space="preserve">En la figura que se muestra a </w:t>
        </w:r>
      </w:ins>
      <w:ins w:id="1399" w:author="Pablo Blanco Peris" w:date="2017-05-28T13:33:00Z">
        <w:r>
          <w:rPr>
            <w:rFonts w:ascii="Book Antiqua" w:hAnsi="Book Antiqua" w:cs="Times"/>
          </w:rPr>
          <w:t>continuación</w:t>
        </w:r>
      </w:ins>
      <w:ins w:id="1400" w:author="Pablo Blanco Peris" w:date="2017-05-28T13:37:00Z">
        <w:r w:rsidR="00E64B63">
          <w:rPr>
            <w:rFonts w:ascii="Book Antiqua" w:hAnsi="Book Antiqua" w:cs="Times"/>
          </w:rPr>
          <w:t xml:space="preserve"> </w:t>
        </w:r>
      </w:ins>
      <w:ins w:id="1401" w:author="Pablo Blanco Peris" w:date="2017-05-28T13:38:00Z">
        <w:r w:rsidR="00E64B63">
          <w:rPr>
            <w:rFonts w:ascii="Book Antiqua" w:hAnsi="Book Antiqua" w:cs="Times"/>
          </w:rPr>
          <w:fldChar w:fldCharType="begin"/>
        </w:r>
        <w:r w:rsidR="00E64B63">
          <w:rPr>
            <w:rFonts w:ascii="Book Antiqua" w:hAnsi="Book Antiqua" w:cs="Times"/>
          </w:rPr>
          <w:instrText xml:space="preserve"> ADDIN ZOTERO_ITEM CSL_CITATION {"citationID":"a21vkul98mv","properties":{"formattedCitation":"[8]","plainCitation":"[8]"},"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ins>
      <w:r w:rsidR="00E64B63">
        <w:rPr>
          <w:rFonts w:ascii="Book Antiqua" w:hAnsi="Book Antiqua" w:cs="Times"/>
        </w:rPr>
        <w:fldChar w:fldCharType="separate"/>
      </w:r>
      <w:ins w:id="1402" w:author="Pablo Blanco Peris" w:date="2017-05-28T13:38:00Z">
        <w:r w:rsidR="00E64B63">
          <w:rPr>
            <w:rFonts w:ascii="Book Antiqua" w:hAnsi="Book Antiqua" w:cs="Times"/>
            <w:noProof/>
          </w:rPr>
          <w:t>[8]</w:t>
        </w:r>
        <w:r w:rsidR="00E64B63">
          <w:rPr>
            <w:rFonts w:ascii="Book Antiqua" w:hAnsi="Book Antiqua" w:cs="Times"/>
          </w:rPr>
          <w:fldChar w:fldCharType="end"/>
        </w:r>
        <w:r w:rsidR="00E64B63">
          <w:rPr>
            <w:rFonts w:ascii="Book Antiqua" w:hAnsi="Book Antiqua" w:cs="Times"/>
          </w:rPr>
          <w:t xml:space="preserve"> aparecen 5 ejemplos de imágenes manipuladas mediante empalme.</w:t>
        </w:r>
      </w:ins>
      <w:ins w:id="1403" w:author="Pablo Blanco Peris" w:date="2017-05-28T13:39:00Z">
        <w:r w:rsidR="00E64B63">
          <w:rPr>
            <w:rFonts w:ascii="Book Antiqua" w:hAnsi="Book Antiqua" w:cs="Times"/>
          </w:rPr>
          <w:t xml:space="preserve"> </w:t>
        </w:r>
      </w:ins>
      <w:ins w:id="1404" w:author="Pablo Blanco Peris" w:date="2017-05-28T13:38:00Z">
        <w:r w:rsidR="00E64B63">
          <w:rPr>
            <w:rFonts w:ascii="Book Antiqua" w:hAnsi="Book Antiqua" w:cs="Times"/>
          </w:rPr>
          <w:t xml:space="preserve">Las imágenes de abajo son las resultantes de la mezcla de las dos </w:t>
        </w:r>
      </w:ins>
      <w:ins w:id="1405" w:author="Pablo Blanco Peris" w:date="2017-05-28T13:39:00Z">
        <w:r w:rsidR="00E64B63">
          <w:rPr>
            <w:rFonts w:ascii="Book Antiqua" w:hAnsi="Book Antiqua" w:cs="Times"/>
          </w:rPr>
          <w:t>imágenes</w:t>
        </w:r>
      </w:ins>
      <w:ins w:id="1406" w:author="Pablo Blanco Peris" w:date="2017-05-28T13:38:00Z">
        <w:r w:rsidR="00E64B63">
          <w:rPr>
            <w:rFonts w:ascii="Book Antiqua" w:hAnsi="Book Antiqua" w:cs="Times"/>
          </w:rPr>
          <w:t xml:space="preserve"> </w:t>
        </w:r>
      </w:ins>
      <w:ins w:id="1407" w:author="Pablo Blanco Peris" w:date="2017-05-28T13:39:00Z">
        <w:r w:rsidR="00E64B63">
          <w:rPr>
            <w:rFonts w:ascii="Book Antiqua" w:hAnsi="Book Antiqua" w:cs="Times"/>
          </w:rPr>
          <w:t>superiores.</w:t>
        </w:r>
      </w:ins>
    </w:p>
    <w:p w14:paraId="2DD75A9D" w14:textId="77777777" w:rsidR="00F60594" w:rsidRDefault="00F60594">
      <w:pPr>
        <w:jc w:val="both"/>
        <w:rPr>
          <w:ins w:id="1408" w:author="Pablo Blanco Peris" w:date="2017-05-28T13:25:00Z"/>
          <w:rFonts w:ascii="Book Antiqua" w:hAnsi="Book Antiqua" w:cs="Times"/>
        </w:rPr>
        <w:pPrChange w:id="1409" w:author="Pablo Blanco Peris" w:date="2017-05-24T17:59:00Z">
          <w:pPr/>
        </w:pPrChange>
      </w:pPr>
    </w:p>
    <w:p w14:paraId="39BC0CCE" w14:textId="77777777" w:rsidR="00F60594" w:rsidRDefault="00F60594">
      <w:pPr>
        <w:jc w:val="both"/>
        <w:rPr>
          <w:ins w:id="1410" w:author="Pablo Blanco Peris" w:date="2017-05-28T13:25:00Z"/>
          <w:rFonts w:ascii="Book Antiqua" w:hAnsi="Book Antiqua" w:cs="Times"/>
        </w:rPr>
        <w:pPrChange w:id="1411" w:author="Pablo Blanco Peris" w:date="2017-05-24T17:59:00Z">
          <w:pPr/>
        </w:pPrChange>
      </w:pPr>
    </w:p>
    <w:p w14:paraId="1863F737" w14:textId="6B4343AE" w:rsidR="00F4745A" w:rsidRPr="00F4745A" w:rsidRDefault="00AE3628">
      <w:pPr>
        <w:jc w:val="both"/>
        <w:rPr>
          <w:rFonts w:ascii="Book Antiqua" w:hAnsi="Book Antiqua" w:cs="Times"/>
        </w:rPr>
        <w:pPrChange w:id="1412" w:author="Pablo Blanco Peris" w:date="2017-05-24T17:59:00Z">
          <w:pPr/>
        </w:pPrChange>
      </w:pPr>
      <w:ins w:id="1413" w:author="Pablo Blanco Peris" w:date="2017-05-28T13:26:00Z">
        <w:r w:rsidRPr="00AE3628">
          <w:rPr>
            <w:rFonts w:ascii="Book Antiqua" w:hAnsi="Book Antiqua" w:cs="Times"/>
            <w:noProof/>
            <w:lang w:val="es-ES_tradnl" w:eastAsia="es-ES_tradnl"/>
            <w:rPrChange w:id="1414" w:author="Unknown">
              <w:rPr>
                <w:noProof/>
                <w:lang w:val="es-ES_tradnl" w:eastAsia="es-ES_tradnl"/>
              </w:rPr>
            </w:rPrChange>
          </w:rPr>
          <w:drawing>
            <wp:inline distT="0" distB="0" distL="0" distR="0" wp14:anchorId="0E884CBF" wp14:editId="1542FF52">
              <wp:extent cx="5400675" cy="3652520"/>
              <wp:effectExtent l="0" t="0" r="952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675" cy="3652520"/>
                      </a:xfrm>
                      <a:prstGeom prst="rect">
                        <a:avLst/>
                      </a:prstGeom>
                    </pic:spPr>
                  </pic:pic>
                </a:graphicData>
              </a:graphic>
            </wp:inline>
          </w:drawing>
        </w:r>
      </w:ins>
      <w:del w:id="1415" w:author="Pablo Blanco Peris" w:date="2017-05-28T12:54:00Z">
        <w:r w:rsidR="00F4745A" w:rsidRPr="00F4745A" w:rsidDel="00E24D15">
          <w:rPr>
            <w:rFonts w:ascii="Book Antiqua" w:hAnsi="Book Antiqua" w:cs="Times"/>
          </w:rPr>
          <w:delText>.</w:delText>
        </w:r>
      </w:del>
    </w:p>
    <w:p w14:paraId="5D7D6B74" w14:textId="77777777" w:rsidR="005006D7" w:rsidRDefault="005006D7" w:rsidP="005006D7">
      <w:pPr>
        <w:jc w:val="center"/>
        <w:rPr>
          <w:ins w:id="1416" w:author="Pablo Blanco Peris" w:date="2017-05-28T13:30:00Z"/>
          <w:iCs/>
        </w:rPr>
      </w:pPr>
      <w:ins w:id="1417" w:author="Pablo Blanco Peris" w:date="2017-05-28T13:30:00Z">
        <w:r>
          <w:rPr>
            <w:iCs/>
          </w:rPr>
          <w:tab/>
        </w:r>
      </w:ins>
    </w:p>
    <w:p w14:paraId="12B5A4BC" w14:textId="76673B92" w:rsidR="005006D7" w:rsidRPr="008B6AE5" w:rsidRDefault="005006D7" w:rsidP="005006D7">
      <w:pPr>
        <w:jc w:val="center"/>
        <w:rPr>
          <w:ins w:id="1418" w:author="Pablo Blanco Peris" w:date="2017-05-28T13:30:00Z"/>
          <w:rFonts w:ascii="Book Antiqua" w:hAnsi="Book Antiqua" w:cs="Times"/>
          <w:i/>
          <w:sz w:val="20"/>
        </w:rPr>
      </w:pPr>
      <w:ins w:id="1419" w:author="Pablo Blanco Peris" w:date="2017-05-28T13:30:00Z">
        <w:r w:rsidRPr="008B6AE5">
          <w:rPr>
            <w:rFonts w:ascii="Book Antiqua" w:hAnsi="Book Antiqua" w:cs="Times"/>
            <w:i/>
            <w:sz w:val="20"/>
          </w:rPr>
          <w:lastRenderedPageBreak/>
          <w:t xml:space="preserve">Figura </w:t>
        </w:r>
        <w:r>
          <w:rPr>
            <w:rFonts w:ascii="Book Antiqua" w:hAnsi="Book Antiqua" w:cs="Times"/>
            <w:i/>
            <w:sz w:val="20"/>
          </w:rPr>
          <w:t xml:space="preserve">3.5: Ejemplo de </w:t>
        </w:r>
      </w:ins>
      <w:ins w:id="1420" w:author="Pablo Blanco Peris" w:date="2017-05-28T13:32:00Z">
        <w:r w:rsidR="004253C9">
          <w:rPr>
            <w:rFonts w:ascii="Book Antiqua" w:hAnsi="Book Antiqua" w:cs="Times"/>
            <w:i/>
            <w:sz w:val="20"/>
          </w:rPr>
          <w:t>empalme de imágenes obtenidas del Dataset CASIA TIDE V2.0.</w:t>
        </w:r>
      </w:ins>
    </w:p>
    <w:p w14:paraId="4E0FAC9B" w14:textId="33C11E56" w:rsidR="00A33B5E" w:rsidRDefault="00A33B5E">
      <w:pPr>
        <w:pStyle w:val="Estilo12ptPrimeralnea05cm"/>
        <w:tabs>
          <w:tab w:val="left" w:pos="1849"/>
        </w:tabs>
        <w:rPr>
          <w:iCs/>
          <w:szCs w:val="24"/>
        </w:rPr>
        <w:pPrChange w:id="1421" w:author="Pablo Blanco Peris" w:date="2017-05-28T13:30:00Z">
          <w:pPr>
            <w:pStyle w:val="Estilo12ptPrimeralnea05cm"/>
          </w:pPr>
        </w:pPrChange>
      </w:pPr>
    </w:p>
    <w:p w14:paraId="4A5D95EB" w14:textId="2876899F" w:rsidR="005907EE" w:rsidRDefault="00F30566">
      <w:pPr>
        <w:pStyle w:val="Ttulo1"/>
        <w:numPr>
          <w:ilvl w:val="0"/>
          <w:numId w:val="19"/>
        </w:numPr>
        <w:ind w:left="284" w:hanging="284"/>
        <w:rPr>
          <w:ins w:id="1422" w:author="Pablo Blanco Peris" w:date="2017-05-24T19:15:00Z"/>
          <w:bCs/>
          <w:smallCaps w:val="0"/>
        </w:rPr>
      </w:pPr>
      <w:bookmarkStart w:id="1423" w:name="_Toc483862826"/>
      <w:r>
        <w:rPr>
          <w:bCs/>
          <w:smallCaps w:val="0"/>
        </w:rPr>
        <w:lastRenderedPageBreak/>
        <w:t>TÉCNICAS DE IDENTIFICACIÓN DE MANIPULACIONES DE IMÁGENES DIGITALES</w:t>
      </w:r>
      <w:bookmarkEnd w:id="1423"/>
    </w:p>
    <w:p w14:paraId="150F269C" w14:textId="77777777" w:rsidR="001B0516" w:rsidRDefault="001B0516">
      <w:pPr>
        <w:rPr>
          <w:ins w:id="1424" w:author="Pablo Blanco Peris" w:date="2017-05-24T19:15:00Z"/>
        </w:rPr>
        <w:pPrChange w:id="1425" w:author="Pablo Blanco Peris" w:date="2017-05-24T19:15:00Z">
          <w:pPr>
            <w:pStyle w:val="Ttulo1"/>
            <w:numPr>
              <w:numId w:val="19"/>
            </w:numPr>
            <w:ind w:left="284" w:hanging="284"/>
          </w:pPr>
        </w:pPrChange>
      </w:pPr>
    </w:p>
    <w:p w14:paraId="15722253" w14:textId="4CA9379A" w:rsidR="001B0516" w:rsidRDefault="001B0516">
      <w:pPr>
        <w:jc w:val="both"/>
        <w:rPr>
          <w:ins w:id="1426" w:author="Pablo Blanco Peris" w:date="2017-05-24T19:17:00Z"/>
          <w:rFonts w:cs="Times"/>
        </w:rPr>
        <w:pPrChange w:id="1427" w:author="Pablo Blanco Peris" w:date="2017-05-24T19:15:00Z">
          <w:pPr>
            <w:pStyle w:val="Ttulo1"/>
            <w:numPr>
              <w:numId w:val="19"/>
            </w:numPr>
            <w:ind w:left="284" w:hanging="284"/>
          </w:pPr>
        </w:pPrChange>
      </w:pPr>
      <w:ins w:id="1428" w:author="Pablo Blanco Peris" w:date="2017-05-24T19:15:00Z">
        <w:r>
          <w:rPr>
            <w:rFonts w:ascii="Book Antiqua" w:hAnsi="Book Antiqua" w:cs="Times"/>
          </w:rPr>
          <w:t>Desafortunadamente hoy en día existe mucha facilidad a la hora de manipular contenido multimedia</w:t>
        </w:r>
      </w:ins>
      <w:ins w:id="1429" w:author="Pablo Blanco Peris" w:date="2017-05-24T19:17:00Z">
        <w:r w:rsidR="006102B2">
          <w:rPr>
            <w:rFonts w:ascii="Book Antiqua" w:hAnsi="Book Antiqua" w:cs="Times"/>
          </w:rPr>
          <w:t>, ya que, imágenes, documentos y archivos son muy vulnerables en este ámbito.</w:t>
        </w:r>
      </w:ins>
    </w:p>
    <w:p w14:paraId="12C6DF1F" w14:textId="50B23D5C" w:rsidR="006102B2" w:rsidRDefault="006102B2">
      <w:pPr>
        <w:jc w:val="both"/>
        <w:rPr>
          <w:ins w:id="1430" w:author="Pablo Blanco Peris" w:date="2017-05-24T19:19:00Z"/>
          <w:rFonts w:cs="Times"/>
        </w:rPr>
        <w:pPrChange w:id="1431" w:author="Pablo Blanco Peris" w:date="2017-05-24T19:15:00Z">
          <w:pPr>
            <w:pStyle w:val="Ttulo1"/>
            <w:numPr>
              <w:numId w:val="19"/>
            </w:numPr>
            <w:ind w:left="284" w:hanging="284"/>
          </w:pPr>
        </w:pPrChange>
      </w:pPr>
      <w:ins w:id="1432" w:author="Pablo Blanco Peris" w:date="2017-05-24T19:18:00Z">
        <w:r>
          <w:rPr>
            <w:rFonts w:ascii="Book Antiqua" w:hAnsi="Book Antiqua" w:cs="Times"/>
          </w:rPr>
          <w:t xml:space="preserve">Este hecho tuvo como consecuencia el interés de muchos investigadores </w:t>
        </w:r>
      </w:ins>
      <w:ins w:id="1433" w:author="Pablo Blanco Peris" w:date="2017-05-24T19:19:00Z">
        <w:r>
          <w:rPr>
            <w:rFonts w:ascii="Book Antiqua" w:hAnsi="Book Antiqua" w:cs="Times"/>
          </w:rPr>
          <w:t>en el desarrollo de técnicas robustas para la detección de falsificación de imágenes.</w:t>
        </w:r>
      </w:ins>
    </w:p>
    <w:p w14:paraId="4C272396" w14:textId="448DBB78" w:rsidR="006102B2" w:rsidRDefault="006102B2">
      <w:pPr>
        <w:jc w:val="both"/>
        <w:rPr>
          <w:ins w:id="1434" w:author="Pablo Blanco Peris" w:date="2017-05-24T19:23:00Z"/>
          <w:rFonts w:cs="Times"/>
        </w:rPr>
        <w:pPrChange w:id="1435" w:author="Pablo Blanco Peris" w:date="2017-05-24T19:15:00Z">
          <w:pPr>
            <w:pStyle w:val="Ttulo1"/>
            <w:numPr>
              <w:numId w:val="19"/>
            </w:numPr>
            <w:ind w:left="284" w:hanging="284"/>
          </w:pPr>
        </w:pPrChange>
      </w:pPr>
      <w:ins w:id="1436" w:author="Pablo Blanco Peris" w:date="2017-05-24T19:19:00Z">
        <w:r>
          <w:rPr>
            <w:rFonts w:ascii="Book Antiqua" w:hAnsi="Book Antiqua" w:cs="Times"/>
          </w:rPr>
          <w:t xml:space="preserve">Desde entonces, una gran cantidad de algoritmos han sido desarrollados, analizados y probados con </w:t>
        </w:r>
      </w:ins>
      <w:ins w:id="1437" w:author="Pablo Blanco Peris" w:date="2017-05-24T19:20:00Z">
        <w:r>
          <w:rPr>
            <w:rFonts w:ascii="Book Antiqua" w:hAnsi="Book Antiqua" w:cs="Times"/>
          </w:rPr>
          <w:t>intención</w:t>
        </w:r>
      </w:ins>
      <w:ins w:id="1438" w:author="Pablo Blanco Peris" w:date="2017-05-24T19:19:00Z">
        <w:r>
          <w:rPr>
            <w:rFonts w:ascii="Book Antiqua" w:hAnsi="Book Antiqua" w:cs="Times"/>
          </w:rPr>
          <w:t xml:space="preserve"> </w:t>
        </w:r>
      </w:ins>
      <w:ins w:id="1439" w:author="Pablo Blanco Peris" w:date="2017-05-24T19:20:00Z">
        <w:r>
          <w:rPr>
            <w:rFonts w:ascii="Book Antiqua" w:hAnsi="Book Antiqua" w:cs="Times"/>
          </w:rPr>
          <w:t xml:space="preserve">de </w:t>
        </w:r>
      </w:ins>
      <w:ins w:id="1440" w:author="Pablo Blanco Peris" w:date="2017-05-24T19:22:00Z">
        <w:r w:rsidR="00352FC9">
          <w:rPr>
            <w:rFonts w:ascii="Book Antiqua" w:hAnsi="Book Antiqua" w:cs="Times"/>
          </w:rPr>
          <w:t xml:space="preserve">verificar la integridad de las </w:t>
        </w:r>
      </w:ins>
      <w:ins w:id="1441" w:author="Pablo Blanco Peris" w:date="2017-05-24T19:23:00Z">
        <w:r w:rsidR="00352FC9">
          <w:rPr>
            <w:rFonts w:ascii="Book Antiqua" w:hAnsi="Book Antiqua" w:cs="Times"/>
          </w:rPr>
          <w:t>imágenes</w:t>
        </w:r>
      </w:ins>
      <w:ins w:id="1442" w:author="Pablo Blanco Peris" w:date="2017-05-24T19:22:00Z">
        <w:r w:rsidR="00352FC9">
          <w:rPr>
            <w:rFonts w:ascii="Book Antiqua" w:hAnsi="Book Antiqua" w:cs="Times"/>
          </w:rPr>
          <w:t xml:space="preserve"> </w:t>
        </w:r>
      </w:ins>
      <w:ins w:id="1443" w:author="Pablo Blanco Peris" w:date="2017-05-24T19:23:00Z">
        <w:r w:rsidR="00352FC9">
          <w:rPr>
            <w:rFonts w:ascii="Book Antiqua" w:hAnsi="Book Antiqua" w:cs="Times"/>
          </w:rPr>
          <w:t>digitales a día de hoy.</w:t>
        </w:r>
      </w:ins>
    </w:p>
    <w:p w14:paraId="0C5DC064" w14:textId="77777777" w:rsidR="00352FC9" w:rsidRDefault="00352FC9">
      <w:pPr>
        <w:jc w:val="both"/>
        <w:rPr>
          <w:ins w:id="1444" w:author="Pablo Blanco Peris" w:date="2017-05-24T19:23:00Z"/>
          <w:rFonts w:cs="Times"/>
        </w:rPr>
        <w:pPrChange w:id="1445" w:author="Pablo Blanco Peris" w:date="2017-05-24T19:15:00Z">
          <w:pPr>
            <w:pStyle w:val="Ttulo1"/>
            <w:numPr>
              <w:numId w:val="19"/>
            </w:numPr>
            <w:ind w:left="284" w:hanging="284"/>
          </w:pPr>
        </w:pPrChange>
      </w:pPr>
    </w:p>
    <w:p w14:paraId="03AA6EFC" w14:textId="1F09CD0B" w:rsidR="00352FC9" w:rsidRDefault="00352FC9">
      <w:pPr>
        <w:jc w:val="both"/>
        <w:rPr>
          <w:ins w:id="1446" w:author="Pablo Blanco Peris" w:date="2017-05-28T12:43:00Z"/>
          <w:rFonts w:cs="Times"/>
        </w:rPr>
        <w:pPrChange w:id="1447" w:author="Pablo Blanco Peris" w:date="2017-05-24T19:15:00Z">
          <w:pPr>
            <w:pStyle w:val="Ttulo1"/>
            <w:numPr>
              <w:numId w:val="19"/>
            </w:numPr>
            <w:ind w:left="284" w:hanging="284"/>
          </w:pPr>
        </w:pPrChange>
      </w:pPr>
      <w:ins w:id="1448" w:author="Pablo Blanco Peris" w:date="2017-05-24T19:23:00Z">
        <w:r>
          <w:rPr>
            <w:rFonts w:ascii="Book Antiqua" w:hAnsi="Book Antiqua" w:cs="Times"/>
          </w:rPr>
          <w:t xml:space="preserve">Debido a las diferentes técnicas de manipulación de imágenes, se han desarrollado diferentes </w:t>
        </w:r>
      </w:ins>
      <w:ins w:id="1449" w:author="Pablo Blanco Peris" w:date="2017-05-24T19:24:00Z">
        <w:r>
          <w:rPr>
            <w:rFonts w:ascii="Book Antiqua" w:hAnsi="Book Antiqua" w:cs="Times"/>
          </w:rPr>
          <w:t>métodos</w:t>
        </w:r>
      </w:ins>
      <w:ins w:id="1450" w:author="Pablo Blanco Peris" w:date="2017-05-24T19:23:00Z">
        <w:r>
          <w:rPr>
            <w:rFonts w:ascii="Book Antiqua" w:hAnsi="Book Antiqua" w:cs="Times"/>
          </w:rPr>
          <w:t xml:space="preserve"> </w:t>
        </w:r>
      </w:ins>
      <w:ins w:id="1451" w:author="Pablo Blanco Peris" w:date="2017-05-24T19:24:00Z">
        <w:r>
          <w:rPr>
            <w:rFonts w:ascii="Book Antiqua" w:hAnsi="Book Antiqua" w:cs="Times"/>
          </w:rPr>
          <w:t>de detección.</w:t>
        </w:r>
      </w:ins>
    </w:p>
    <w:p w14:paraId="199AF3F3" w14:textId="77777777" w:rsidR="00976DCE" w:rsidRDefault="00976DCE">
      <w:pPr>
        <w:jc w:val="both"/>
        <w:rPr>
          <w:ins w:id="1452" w:author="Pablo Blanco Peris" w:date="2017-05-28T12:43:00Z"/>
          <w:rFonts w:cs="Times"/>
        </w:rPr>
        <w:pPrChange w:id="1453" w:author="Pablo Blanco Peris" w:date="2017-05-24T19:15:00Z">
          <w:pPr>
            <w:pStyle w:val="Ttulo1"/>
            <w:numPr>
              <w:numId w:val="19"/>
            </w:numPr>
            <w:ind w:left="284" w:hanging="284"/>
          </w:pPr>
        </w:pPrChange>
      </w:pPr>
    </w:p>
    <w:p w14:paraId="688D7A7B" w14:textId="77777777" w:rsidR="00976DCE" w:rsidRDefault="00976DCE">
      <w:pPr>
        <w:jc w:val="both"/>
        <w:rPr>
          <w:ins w:id="1454" w:author="Pablo Blanco Peris" w:date="2017-05-28T12:43:00Z"/>
          <w:rFonts w:cs="Times"/>
        </w:rPr>
        <w:pPrChange w:id="1455" w:author="Pablo Blanco Peris" w:date="2017-05-24T19:15:00Z">
          <w:pPr>
            <w:pStyle w:val="Ttulo1"/>
            <w:numPr>
              <w:numId w:val="19"/>
            </w:numPr>
            <w:ind w:left="284" w:hanging="284"/>
          </w:pPr>
        </w:pPrChange>
      </w:pPr>
    </w:p>
    <w:p w14:paraId="06BD04E8" w14:textId="1D3D41BF" w:rsidR="00207E44" w:rsidRDefault="00976DCE">
      <w:pPr>
        <w:jc w:val="both"/>
        <w:rPr>
          <w:ins w:id="1456" w:author="Pablo Blanco Peris" w:date="2017-05-28T12:44:00Z"/>
          <w:rFonts w:cs="Times"/>
        </w:rPr>
        <w:pPrChange w:id="1457" w:author="Pablo Blanco Peris" w:date="2017-05-24T19:15:00Z">
          <w:pPr>
            <w:pStyle w:val="Ttulo1"/>
            <w:numPr>
              <w:numId w:val="19"/>
            </w:numPr>
            <w:ind w:left="284" w:hanging="284"/>
          </w:pPr>
        </w:pPrChange>
      </w:pPr>
      <w:ins w:id="1458" w:author="Pablo Blanco Peris" w:date="2017-05-28T12:43:00Z">
        <w:r>
          <w:rPr>
            <w:rFonts w:ascii="Book Antiqua" w:hAnsi="Book Antiqua" w:cs="Times"/>
          </w:rPr>
          <w:t xml:space="preserve">En </w:t>
        </w:r>
        <w:r w:rsidR="00207E44">
          <w:rPr>
            <w:rFonts w:ascii="Book Antiqua" w:hAnsi="Book Antiqua" w:cs="Times"/>
          </w:rPr>
          <w:t>este gráfico se aprecia el crecimiento del número de publicaciones por año entre 2002 y 2014</w:t>
        </w:r>
      </w:ins>
      <w:ins w:id="1459" w:author="Pablo Blanco Peris" w:date="2017-05-28T12:44:00Z">
        <w:r w:rsidR="00207E44">
          <w:rPr>
            <w:rFonts w:ascii="Book Antiqua" w:hAnsi="Book Antiqua" w:cs="Times"/>
          </w:rPr>
          <w:t xml:space="preserve"> de artículos</w:t>
        </w:r>
      </w:ins>
      <w:ins w:id="1460" w:author="Pablo Blanco Peris" w:date="2017-05-28T12:47:00Z">
        <w:r w:rsidR="00207E44">
          <w:rPr>
            <w:rFonts w:ascii="Book Antiqua" w:hAnsi="Book Antiqua" w:cs="Times"/>
          </w:rPr>
          <w:t xml:space="preserve"> basados en</w:t>
        </w:r>
      </w:ins>
      <w:ins w:id="1461" w:author="Pablo Blanco Peris" w:date="2017-05-28T12:44:00Z">
        <w:r w:rsidR="00207E44">
          <w:rPr>
            <w:rFonts w:ascii="Book Antiqua" w:hAnsi="Book Antiqua" w:cs="Times"/>
          </w:rPr>
          <w:t xml:space="preserve"> técnicas de identificación de imágenes manipuladas</w:t>
        </w:r>
      </w:ins>
      <w:ins w:id="1462" w:author="Pablo Blanco Peris" w:date="2017-05-28T12:45:00Z">
        <w:r w:rsidR="00207E44">
          <w:rPr>
            <w:rFonts w:ascii="Book Antiqua" w:hAnsi="Book Antiqua" w:cs="Times"/>
          </w:rPr>
          <w:t xml:space="preserve"> según </w:t>
        </w:r>
      </w:ins>
      <w:ins w:id="1463" w:author="Pablo Blanco Peris" w:date="2017-05-28T12:46:00Z">
        <w:r w:rsidR="00207E44">
          <w:rPr>
            <w:rFonts w:ascii="Book Antiqua" w:hAnsi="Book Antiqua" w:cs="Times"/>
          </w:rPr>
          <w:fldChar w:fldCharType="begin"/>
        </w:r>
        <w:r w:rsidR="00207E44">
          <w:rPr>
            <w:rFonts w:ascii="Book Antiqua" w:hAnsi="Book Antiqua" w:cs="Times"/>
          </w:rPr>
          <w:instrText xml:space="preserve"> ADDIN ZOTERO_ITEM CSL_CITATION {"citationID":"aim66uc9tv","properties":{"formattedCitation":"[5]","plainCitation":"[5]"},"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ins>
      <w:r w:rsidR="00207E44">
        <w:rPr>
          <w:rFonts w:ascii="Book Antiqua" w:hAnsi="Book Antiqua" w:cs="Times"/>
        </w:rPr>
        <w:fldChar w:fldCharType="separate"/>
      </w:r>
      <w:ins w:id="1464" w:author="Pablo Blanco Peris" w:date="2017-05-28T12:46:00Z">
        <w:r w:rsidR="00207E44">
          <w:rPr>
            <w:rFonts w:ascii="Book Antiqua" w:hAnsi="Book Antiqua" w:cs="Times"/>
            <w:noProof/>
          </w:rPr>
          <w:t>[5]</w:t>
        </w:r>
        <w:r w:rsidR="00207E44">
          <w:rPr>
            <w:rFonts w:ascii="Book Antiqua" w:hAnsi="Book Antiqua" w:cs="Times"/>
          </w:rPr>
          <w:fldChar w:fldCharType="end"/>
        </w:r>
      </w:ins>
      <w:ins w:id="1465" w:author="Pablo Blanco Peris" w:date="2017-05-28T12:44:00Z">
        <w:r w:rsidR="00207E44">
          <w:rPr>
            <w:rFonts w:ascii="Book Antiqua" w:hAnsi="Book Antiqua" w:cs="Times"/>
          </w:rPr>
          <w:t>.</w:t>
        </w:r>
      </w:ins>
    </w:p>
    <w:p w14:paraId="23B18AE8" w14:textId="672F3435" w:rsidR="00207E44" w:rsidRDefault="00207E44">
      <w:pPr>
        <w:jc w:val="center"/>
        <w:rPr>
          <w:ins w:id="1466" w:author="Pablo Blanco Peris" w:date="2017-05-24T19:19:00Z"/>
          <w:rFonts w:cs="Times"/>
        </w:rPr>
        <w:pPrChange w:id="1467" w:author="Pablo Blanco Peris" w:date="2017-05-28T12:50:00Z">
          <w:pPr>
            <w:pStyle w:val="Ttulo1"/>
            <w:numPr>
              <w:numId w:val="19"/>
            </w:numPr>
            <w:ind w:left="284" w:hanging="284"/>
          </w:pPr>
        </w:pPrChange>
      </w:pPr>
      <w:ins w:id="1468" w:author="Pablo Blanco Peris" w:date="2017-05-28T12:45:00Z">
        <w:r w:rsidRPr="00207E44">
          <w:rPr>
            <w:rFonts w:cs="Times"/>
            <w:noProof/>
            <w:lang w:val="es-ES_tradnl" w:eastAsia="es-ES_tradnl"/>
            <w:rPrChange w:id="1469" w:author="Unknown">
              <w:rPr>
                <w:b w:val="0"/>
                <w:smallCaps w:val="0"/>
                <w:noProof/>
                <w:lang w:eastAsia="es-ES_tradnl"/>
              </w:rPr>
            </w:rPrChange>
          </w:rPr>
          <w:drawing>
            <wp:inline distT="0" distB="0" distL="0" distR="0" wp14:anchorId="18F2CC9F" wp14:editId="79F78EFF">
              <wp:extent cx="5400675" cy="4512945"/>
              <wp:effectExtent l="0" t="0" r="9525"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4512945"/>
                      </a:xfrm>
                      <a:prstGeom prst="rect">
                        <a:avLst/>
                      </a:prstGeom>
                    </pic:spPr>
                  </pic:pic>
                </a:graphicData>
              </a:graphic>
            </wp:inline>
          </w:drawing>
        </w:r>
      </w:ins>
    </w:p>
    <w:p w14:paraId="63524666" w14:textId="17A265C6" w:rsidR="001B0516" w:rsidRPr="001B0516" w:rsidRDefault="001B0516">
      <w:pPr>
        <w:jc w:val="both"/>
        <w:rPr>
          <w:rFonts w:cs="Times"/>
          <w:smallCaps/>
          <w:rPrChange w:id="1470" w:author="Pablo Blanco Peris" w:date="2017-05-24T19:15:00Z">
            <w:rPr>
              <w:bCs/>
              <w:smallCaps w:val="0"/>
            </w:rPr>
          </w:rPrChange>
        </w:rPr>
        <w:pPrChange w:id="1471" w:author="Pablo Blanco Peris" w:date="2017-05-24T19:15:00Z">
          <w:pPr>
            <w:pStyle w:val="Ttulo1"/>
            <w:numPr>
              <w:numId w:val="19"/>
            </w:numPr>
            <w:ind w:left="284" w:hanging="284"/>
          </w:pPr>
        </w:pPrChange>
      </w:pPr>
    </w:p>
    <w:p w14:paraId="42C3827A" w14:textId="76D2D2FC" w:rsidR="00F30566" w:rsidRPr="00DE7EEA" w:rsidRDefault="00194F2C">
      <w:pPr>
        <w:pStyle w:val="Ttulo2"/>
        <w:numPr>
          <w:ilvl w:val="1"/>
          <w:numId w:val="19"/>
        </w:numPr>
        <w:rPr>
          <w:bCs/>
          <w:sz w:val="30"/>
          <w:szCs w:val="28"/>
        </w:rPr>
      </w:pPr>
      <w:bookmarkStart w:id="1472" w:name="_Toc483862827"/>
      <w:r>
        <w:rPr>
          <w:bCs/>
          <w:sz w:val="30"/>
          <w:szCs w:val="28"/>
        </w:rPr>
        <w:t>Técnicas de identificación de manipulaciones copia-pega</w:t>
      </w:r>
      <w:bookmarkEnd w:id="1472"/>
    </w:p>
    <w:p w14:paraId="61715976" w14:textId="77777777" w:rsidR="00F30566" w:rsidRDefault="00F30566" w:rsidP="00F30566"/>
    <w:p w14:paraId="5A8FCEDB" w14:textId="77777777" w:rsidR="00194F2C" w:rsidRDefault="00194F2C">
      <w:pPr>
        <w:jc w:val="both"/>
        <w:rPr>
          <w:rFonts w:ascii="Book Antiqua" w:hAnsi="Book Antiqua" w:cs="Times"/>
        </w:rPr>
        <w:pPrChange w:id="1473" w:author="Pablo Blanco Peris" w:date="2017-05-24T17:58:00Z">
          <w:pPr/>
        </w:pPrChange>
      </w:pPr>
      <w:r>
        <w:rPr>
          <w:rFonts w:ascii="Book Antiqua" w:hAnsi="Book Antiqua" w:cs="Times"/>
        </w:rPr>
        <w:t>Existen varios métodos para detectar este tipo de manipulaciones.</w:t>
      </w:r>
    </w:p>
    <w:p w14:paraId="7CB4F891" w14:textId="4433312A" w:rsidR="00974FC6" w:rsidRDefault="00194F2C">
      <w:pPr>
        <w:jc w:val="both"/>
        <w:rPr>
          <w:rFonts w:ascii="Book Antiqua" w:hAnsi="Book Antiqua" w:cs="Times"/>
        </w:rPr>
        <w:pPrChange w:id="1474" w:author="Pablo Blanco Peris" w:date="2017-05-24T17:58:00Z">
          <w:pPr/>
        </w:pPrChange>
      </w:pPr>
      <w:r>
        <w:rPr>
          <w:rFonts w:ascii="Book Antiqua" w:hAnsi="Book Antiqua" w:cs="Times"/>
        </w:rPr>
        <w:t xml:space="preserve">En </w:t>
      </w:r>
      <w:r w:rsidR="00843D83">
        <w:rPr>
          <w:rFonts w:ascii="Book Antiqua" w:hAnsi="Book Antiqua" w:cs="Times"/>
        </w:rPr>
        <w:fldChar w:fldCharType="begin"/>
      </w:r>
      <w:ins w:id="1475" w:author="Pablo Blanco Peris" w:date="2017-05-28T12:46:00Z">
        <w:r w:rsidR="00207E44">
          <w:rPr>
            <w:rFonts w:ascii="Book Antiqua" w:hAnsi="Book Antiqua" w:cs="Times"/>
          </w:rPr>
          <w:instrText xml:space="preserve"> ADDIN ZOTERO_ITEM CSL_CITATION {"citationID":"ir0n64c0h","properties":{"formattedCitation":"[6]","plainCitation":"[6]"},"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ins>
      <w:del w:id="1476" w:author="Pablo Blanco Peris" w:date="2017-05-28T12:46:00Z">
        <w:r w:rsidR="00843D83" w:rsidDel="00207E44">
          <w:rPr>
            <w:rFonts w:ascii="Book Antiqua" w:hAnsi="Book Antiqua" w:cs="Times"/>
          </w:rPr>
          <w:delInstrText xml:space="preserve"> ADDIN ZOTERO_ITEM CSL_CITATION {"citationID":"ir0n64c0h","properties":{"formattedCitation":"[7]","plainCitation":"[7]"},"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delInstrText>
        </w:r>
      </w:del>
      <w:r w:rsidR="00843D83">
        <w:rPr>
          <w:rFonts w:ascii="Book Antiqua" w:hAnsi="Book Antiqua" w:cs="Times"/>
        </w:rPr>
        <w:fldChar w:fldCharType="separate"/>
      </w:r>
      <w:ins w:id="1477" w:author="Pablo Blanco Peris" w:date="2017-05-28T12:46:00Z">
        <w:r w:rsidR="00207E44">
          <w:rPr>
            <w:rFonts w:ascii="Book Antiqua" w:hAnsi="Book Antiqua" w:cs="Times"/>
            <w:noProof/>
          </w:rPr>
          <w:t>[6]</w:t>
        </w:r>
      </w:ins>
      <w:del w:id="1478" w:author="Pablo Blanco Peris" w:date="2017-05-28T12:46:00Z">
        <w:r w:rsidR="00843D83" w:rsidRPr="00207E44" w:rsidDel="00207E44">
          <w:rPr>
            <w:rFonts w:ascii="Book Antiqua" w:hAnsi="Book Antiqua" w:cs="Times"/>
            <w:noProof/>
          </w:rPr>
          <w:delText>[7]</w:delText>
        </w:r>
      </w:del>
      <w:r w:rsidR="00843D83">
        <w:rPr>
          <w:rFonts w:ascii="Book Antiqua" w:hAnsi="Book Antiqua" w:cs="Times"/>
        </w:rPr>
        <w:fldChar w:fldCharType="end"/>
      </w:r>
      <w:r>
        <w:rPr>
          <w:rFonts w:ascii="Book Antiqua" w:hAnsi="Book Antiqua" w:cs="Times"/>
        </w:rPr>
        <w:t xml:space="preserve"> se propone un método que</w:t>
      </w:r>
      <w:r w:rsidRPr="00F4745A">
        <w:rPr>
          <w:rFonts w:ascii="Book Antiqua" w:hAnsi="Book Antiqua" w:cs="Times"/>
        </w:rPr>
        <w:t xml:space="preserve"> consiste en convertir la imagen a escala de grises y</w:t>
      </w:r>
      <w:r>
        <w:rPr>
          <w:rFonts w:ascii="Book Antiqua" w:hAnsi="Book Antiqua" w:cs="Times"/>
        </w:rPr>
        <w:t xml:space="preserve"> dividirla en</w:t>
      </w:r>
      <w:r w:rsidRPr="00F4745A">
        <w:rPr>
          <w:rFonts w:ascii="Book Antiqua" w:hAnsi="Book Antiqua" w:cs="Times"/>
        </w:rPr>
        <w:t xml:space="preserve"> bloques</w:t>
      </w:r>
      <w:r>
        <w:rPr>
          <w:rFonts w:ascii="Book Antiqua" w:hAnsi="Book Antiqua" w:cs="Times"/>
        </w:rPr>
        <w:t xml:space="preserve"> de tamaño fijo superpuestos</w:t>
      </w:r>
      <w:r w:rsidRPr="00F4745A">
        <w:rPr>
          <w:rFonts w:ascii="Book Antiqua" w:hAnsi="Book Antiqua" w:cs="Times"/>
        </w:rPr>
        <w:t>.</w:t>
      </w:r>
      <w:r>
        <w:rPr>
          <w:rFonts w:ascii="Book Antiqua" w:hAnsi="Book Antiqua" w:cs="Times"/>
        </w:rPr>
        <w:t xml:space="preserve"> Posteriormente se aplica</w:t>
      </w:r>
      <w:r w:rsidRPr="00F4745A">
        <w:rPr>
          <w:rFonts w:ascii="Book Antiqua" w:hAnsi="Book Antiqua" w:cs="Times"/>
        </w:rPr>
        <w:t xml:space="preserve"> </w:t>
      </w:r>
      <w:r>
        <w:rPr>
          <w:rFonts w:ascii="Book Antiqua" w:hAnsi="Book Antiqua" w:cs="Times"/>
        </w:rPr>
        <w:t>e</w:t>
      </w:r>
      <w:r w:rsidRPr="00F4745A">
        <w:rPr>
          <w:rFonts w:ascii="Book Antiqua" w:hAnsi="Book Antiqua" w:cs="Times"/>
        </w:rPr>
        <w:t>l HOGM</w:t>
      </w:r>
      <w:del w:id="1479" w:author="Pablo Blanco Peris" w:date="2017-05-24T18:27:00Z">
        <w:r w:rsidRPr="00F4745A" w:rsidDel="001012B1">
          <w:rPr>
            <w:rFonts w:ascii="Book Antiqua" w:hAnsi="Book Antiqua" w:cs="Times"/>
          </w:rPr>
          <w:delText xml:space="preserve"> (Histogram Of Orientated Gabor Magnitude)</w:delText>
        </w:r>
      </w:del>
      <w:r w:rsidRPr="00F4745A">
        <w:rPr>
          <w:rFonts w:ascii="Book Antiqua" w:hAnsi="Book Antiqua" w:cs="Times"/>
        </w:rPr>
        <w:t xml:space="preserve"> </w:t>
      </w:r>
      <w:r>
        <w:rPr>
          <w:rFonts w:ascii="Book Antiqua" w:hAnsi="Book Antiqua" w:cs="Times"/>
        </w:rPr>
        <w:t xml:space="preserve">a cada </w:t>
      </w:r>
      <w:r w:rsidRPr="00F4745A">
        <w:rPr>
          <w:rFonts w:ascii="Book Antiqua" w:hAnsi="Book Antiqua" w:cs="Times"/>
        </w:rPr>
        <w:t>bloque para la extracción de características locales y reducir las dimensiones para facilitar la comparación de las medidas. Finalmente, esas características son clasificadas</w:t>
      </w:r>
      <w:del w:id="1480" w:author="Maria Solana Gonzalez" w:date="2017-05-29T16:00:00Z">
        <w:r w:rsidRPr="00F4745A" w:rsidDel="00556794">
          <w:rPr>
            <w:rFonts w:ascii="Book Antiqua" w:hAnsi="Book Antiqua" w:cs="Times"/>
          </w:rPr>
          <w:delText xml:space="preserve"> </w:delText>
        </w:r>
      </w:del>
      <w:r w:rsidR="00974FC6">
        <w:rPr>
          <w:rFonts w:ascii="Book Antiqua" w:hAnsi="Book Antiqua" w:cs="Times"/>
        </w:rPr>
        <w:t xml:space="preserve"> y las regiones de falsificación se detectan a través de la identificación de pares de bloques similares </w:t>
      </w:r>
      <w:r w:rsidRPr="00F4745A">
        <w:rPr>
          <w:rFonts w:ascii="Book Antiqua" w:hAnsi="Book Antiqua" w:cs="Times"/>
        </w:rPr>
        <w:t>y las partes falsificadas son detectadas.</w:t>
      </w:r>
      <w:r w:rsidR="00974FC6">
        <w:rPr>
          <w:rFonts w:ascii="Book Antiqua" w:hAnsi="Book Antiqua" w:cs="Times"/>
        </w:rPr>
        <w:t xml:space="preserve"> También se aplica un detector de ruido, para reducir la posibilidad de coincidencias falsas.</w:t>
      </w:r>
    </w:p>
    <w:p w14:paraId="60D39278" w14:textId="558CB320" w:rsidR="00974FC6" w:rsidRDefault="00974FC6">
      <w:pPr>
        <w:jc w:val="both"/>
        <w:rPr>
          <w:rFonts w:ascii="Book Antiqua" w:hAnsi="Book Antiqua" w:cs="Times"/>
        </w:rPr>
        <w:pPrChange w:id="1481" w:author="Pablo Blanco Peris" w:date="2017-05-24T17:58:00Z">
          <w:pPr/>
        </w:pPrChange>
      </w:pPr>
      <w:r>
        <w:rPr>
          <w:rFonts w:ascii="Book Antiqua" w:hAnsi="Book Antiqua" w:cs="Times"/>
        </w:rPr>
        <w:t>La técnica propuesta es capaz de detectar de manera precisa regiones duplicadas a pesar de haber sido sometidas a técnicas de post-procesamiento comunes.</w:t>
      </w:r>
    </w:p>
    <w:p w14:paraId="26442A41" w14:textId="77777777" w:rsidR="00974FC6" w:rsidRDefault="00974FC6">
      <w:pPr>
        <w:jc w:val="both"/>
        <w:rPr>
          <w:rFonts w:ascii="Book Antiqua" w:hAnsi="Book Antiqua" w:cs="Times"/>
        </w:rPr>
        <w:pPrChange w:id="1482" w:author="Pablo Blanco Peris" w:date="2017-05-24T17:58:00Z">
          <w:pPr/>
        </w:pPrChange>
      </w:pPr>
      <w:r>
        <w:rPr>
          <w:rFonts w:ascii="Book Antiqua" w:hAnsi="Book Antiqua" w:cs="Times"/>
        </w:rPr>
        <w:t>Este algoritmo alcanza un mejor rendimiento que otros enfoques conocidos.</w:t>
      </w:r>
    </w:p>
    <w:p w14:paraId="7D738339" w14:textId="7FD82381" w:rsidR="00194F2C" w:rsidRDefault="00974FC6">
      <w:pPr>
        <w:jc w:val="both"/>
        <w:rPr>
          <w:rFonts w:ascii="Book Antiqua" w:hAnsi="Book Antiqua" w:cs="Times"/>
        </w:rPr>
        <w:pPrChange w:id="1483" w:author="Pablo Blanco Peris" w:date="2017-05-24T17:58:00Z">
          <w:pPr/>
        </w:pPrChange>
      </w:pPr>
      <w:r>
        <w:rPr>
          <w:rFonts w:ascii="Book Antiqua" w:hAnsi="Book Antiqua" w:cs="Times"/>
        </w:rPr>
        <w:t xml:space="preserve">Por lo que proporciona una valiosa contribución en el campo del análisis forense de imágenes digitales. </w:t>
      </w:r>
    </w:p>
    <w:p w14:paraId="21D717D5" w14:textId="77777777" w:rsidR="00974FC6" w:rsidRDefault="00974FC6">
      <w:pPr>
        <w:jc w:val="both"/>
        <w:rPr>
          <w:rFonts w:ascii="Book Antiqua" w:hAnsi="Book Antiqua" w:cs="Times"/>
        </w:rPr>
        <w:pPrChange w:id="1484" w:author="Pablo Blanco Peris" w:date="2017-05-24T17:58:00Z">
          <w:pPr/>
        </w:pPrChange>
      </w:pPr>
    </w:p>
    <w:p w14:paraId="406AE628" w14:textId="12D112A5" w:rsidR="00557814" w:rsidRDefault="00EF2372">
      <w:pPr>
        <w:jc w:val="both"/>
        <w:rPr>
          <w:rFonts w:ascii="Book Antiqua" w:hAnsi="Book Antiqua" w:cs="Times"/>
        </w:rPr>
        <w:pPrChange w:id="1485" w:author="Pablo Blanco Peris" w:date="2017-05-24T17:58:00Z">
          <w:pPr/>
        </w:pPrChange>
      </w:pPr>
      <w:r>
        <w:rPr>
          <w:rFonts w:ascii="Book Antiqua" w:hAnsi="Book Antiqua" w:cs="Times"/>
        </w:rPr>
        <w:t xml:space="preserve">Un método diferente al mencionado anteriormente se presenta en </w:t>
      </w:r>
      <w:r w:rsidR="00932CC4">
        <w:rPr>
          <w:rFonts w:ascii="Book Antiqua" w:hAnsi="Book Antiqua" w:cs="Times"/>
        </w:rPr>
        <w:fldChar w:fldCharType="begin"/>
      </w:r>
      <w:ins w:id="1486" w:author="Pablo Blanco Peris" w:date="2017-05-28T12:46:00Z">
        <w:r w:rsidR="00207E44">
          <w:rPr>
            <w:rFonts w:ascii="Book Antiqua" w:hAnsi="Book Antiqua" w:cs="Times"/>
          </w:rPr>
          <w:instrText xml:space="preserve"> ADDIN ZOTERO_ITEM CSL_CITATION {"citationID":"29sd0oiv7d","properties":{"formattedCitation":"[7]","plainCitation":"[7]"},"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487" w:author="Pablo Blanco Peris" w:date="2017-05-28T12:46:00Z">
        <w:r w:rsidR="00932CC4" w:rsidDel="00207E44">
          <w:rPr>
            <w:rFonts w:ascii="Book Antiqua" w:hAnsi="Book Antiqua" w:cs="Times"/>
          </w:rPr>
          <w:delInstrText xml:space="preserve"> ADDIN ZOTERO_ITEM CSL_CITATION {"citationID":"29sd0oiv7d","properties":{"formattedCitation":"[6]","plainCitation":"[6]"},"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00932CC4">
        <w:rPr>
          <w:rFonts w:ascii="Book Antiqua" w:hAnsi="Book Antiqua" w:cs="Times"/>
        </w:rPr>
        <w:fldChar w:fldCharType="separate"/>
      </w:r>
      <w:ins w:id="1488" w:author="Pablo Blanco Peris" w:date="2017-05-28T12:46:00Z">
        <w:r w:rsidR="00207E44">
          <w:rPr>
            <w:rFonts w:ascii="Book Antiqua" w:hAnsi="Book Antiqua" w:cs="Times"/>
            <w:noProof/>
          </w:rPr>
          <w:t>[7]</w:t>
        </w:r>
      </w:ins>
      <w:del w:id="1489" w:author="Pablo Blanco Peris" w:date="2017-05-28T12:46:00Z">
        <w:r w:rsidR="00932CC4" w:rsidRPr="00207E44" w:rsidDel="00207E44">
          <w:rPr>
            <w:rFonts w:ascii="Book Antiqua" w:hAnsi="Book Antiqua" w:cs="Times"/>
            <w:noProof/>
          </w:rPr>
          <w:delText>[6]</w:delText>
        </w:r>
      </w:del>
      <w:r w:rsidR="00932CC4">
        <w:rPr>
          <w:rFonts w:ascii="Book Antiqua" w:hAnsi="Book Antiqua" w:cs="Times"/>
        </w:rPr>
        <w:fldChar w:fldCharType="end"/>
      </w:r>
      <w:r>
        <w:rPr>
          <w:rFonts w:ascii="Book Antiqua" w:hAnsi="Book Antiqua" w:cs="Times"/>
        </w:rPr>
        <w:t xml:space="preserve">, que se basa primero en la extracción de los descriptores SIFT de una imagen, </w:t>
      </w:r>
      <w:r w:rsidR="00B81B15">
        <w:rPr>
          <w:rFonts w:ascii="Book Antiqua" w:hAnsi="Book Antiqua" w:cs="Times"/>
        </w:rPr>
        <w:t>que son invariantes a la rotación, ruido, cambios de iluminación, etc.</w:t>
      </w:r>
      <w:r w:rsidR="00557814">
        <w:rPr>
          <w:rFonts w:ascii="Book Antiqua" w:hAnsi="Book Antiqua" w:cs="Times"/>
        </w:rPr>
        <w:t xml:space="preserve"> Posteriormente los descriptores se comparan entre sí para</w:t>
      </w:r>
      <w:r w:rsidR="00932CC4">
        <w:rPr>
          <w:rFonts w:ascii="Book Antiqua" w:hAnsi="Book Antiqua" w:cs="Times"/>
        </w:rPr>
        <w:t xml:space="preserve"> comparar similitudes y así</w:t>
      </w:r>
      <w:r w:rsidR="00557814">
        <w:rPr>
          <w:rFonts w:ascii="Book Antiqua" w:hAnsi="Book Antiqua" w:cs="Times"/>
        </w:rPr>
        <w:t xml:space="preserve"> buscar cualquier posible falsificación.</w:t>
      </w:r>
      <w:r w:rsidR="00BE16CA">
        <w:rPr>
          <w:rFonts w:ascii="Book Antiqua" w:hAnsi="Book Antiqua" w:cs="Times"/>
        </w:rPr>
        <w:t xml:space="preserve"> </w:t>
      </w:r>
      <w:r w:rsidR="00BE16CA" w:rsidRPr="00BE16CA">
        <w:rPr>
          <w:rFonts w:ascii="Book Antiqua" w:hAnsi="Book Antiqua" w:cs="Times"/>
        </w:rPr>
        <w:t>Para aumentar la robustez,</w:t>
      </w:r>
      <w:r w:rsidR="00BE16CA">
        <w:rPr>
          <w:rFonts w:ascii="Book Antiqua" w:hAnsi="Book Antiqua" w:cs="Times"/>
        </w:rPr>
        <w:t xml:space="preserve"> sólo se aceptan coincidencias s</w:t>
      </w:r>
      <w:r w:rsidR="00BE16CA" w:rsidRPr="00BE16CA">
        <w:rPr>
          <w:rFonts w:ascii="Book Antiqua" w:hAnsi="Book Antiqua" w:cs="Times"/>
        </w:rPr>
        <w:t>i la relación de los vecinos más próximos a los segundos vecinos es menor que un umbral ω</w:t>
      </w:r>
      <w:r w:rsidR="00BE16CA">
        <w:rPr>
          <w:rFonts w:ascii="Book Antiqua" w:hAnsi="Book Antiqua" w:cs="Times"/>
        </w:rPr>
        <w:t>.</w:t>
      </w:r>
    </w:p>
    <w:p w14:paraId="5DCDEB21" w14:textId="77777777" w:rsidR="00557814" w:rsidRDefault="00557814">
      <w:pPr>
        <w:jc w:val="both"/>
        <w:rPr>
          <w:rFonts w:ascii="Book Antiqua" w:hAnsi="Book Antiqua" w:cs="Times"/>
        </w:rPr>
        <w:pPrChange w:id="1490" w:author="Pablo Blanco Peris" w:date="2017-05-24T17:58:00Z">
          <w:pPr/>
        </w:pPrChange>
      </w:pPr>
    </w:p>
    <w:p w14:paraId="67CFE9E2" w14:textId="32E201D4" w:rsidR="00557814" w:rsidRPr="00557814" w:rsidRDefault="00557814">
      <w:pPr>
        <w:jc w:val="both"/>
        <w:rPr>
          <w:rFonts w:ascii="Book Antiqua" w:hAnsi="Book Antiqua" w:cs="Times"/>
          <w:lang w:val="es-ES_tradnl"/>
        </w:rPr>
        <w:pPrChange w:id="1491" w:author="Pablo Blanco Peris" w:date="2017-05-24T17:58:00Z">
          <w:pPr/>
        </w:pPrChange>
      </w:pPr>
      <w:r w:rsidRPr="00557814">
        <w:rPr>
          <w:rFonts w:ascii="Book Antiqua" w:hAnsi="Book Antiqua" w:cs="Times"/>
          <w:lang w:val="es-ES_tradnl"/>
        </w:rPr>
        <w:t xml:space="preserve">Las primeras etapas del algoritmo SIFT encuentran las coordenadas de los puntos claves en </w:t>
      </w:r>
      <w:r>
        <w:rPr>
          <w:rFonts w:ascii="Book Antiqua" w:hAnsi="Book Antiqua" w:cs="Times"/>
          <w:lang w:val="es-ES_tradnl"/>
        </w:rPr>
        <w:t xml:space="preserve">una </w:t>
      </w:r>
      <w:r w:rsidRPr="00557814">
        <w:rPr>
          <w:rFonts w:ascii="Book Antiqua" w:hAnsi="Book Antiqua" w:cs="Times"/>
          <w:lang w:val="es-ES_tradnl"/>
        </w:rPr>
        <w:t xml:space="preserve">determinada escala y a cada punto </w:t>
      </w:r>
      <w:r>
        <w:rPr>
          <w:rFonts w:ascii="Book Antiqua" w:hAnsi="Book Antiqua" w:cs="Times"/>
          <w:lang w:val="es-ES_tradnl"/>
        </w:rPr>
        <w:t>se le asigna una orientació</w:t>
      </w:r>
      <w:r w:rsidRPr="00557814">
        <w:rPr>
          <w:rFonts w:ascii="Book Antiqua" w:hAnsi="Book Antiqua" w:cs="Times"/>
          <w:lang w:val="es-ES_tradnl"/>
        </w:rPr>
        <w:t>n. Los resultados de estas etapas garantiz</w:t>
      </w:r>
      <w:r>
        <w:rPr>
          <w:rFonts w:ascii="Book Antiqua" w:hAnsi="Book Antiqua" w:cs="Times"/>
          <w:lang w:val="es-ES_tradnl"/>
        </w:rPr>
        <w:t>an invariabilidad a localizació</w:t>
      </w:r>
      <w:r w:rsidRPr="00557814">
        <w:rPr>
          <w:rFonts w:ascii="Book Antiqua" w:hAnsi="Book Antiqua" w:cs="Times"/>
          <w:lang w:val="es-ES_tradnl"/>
        </w:rPr>
        <w:t>n</w:t>
      </w:r>
      <w:r>
        <w:rPr>
          <w:rFonts w:ascii="Book Antiqua" w:hAnsi="Book Antiqua" w:cs="Times"/>
          <w:lang w:val="es-ES_tradnl"/>
        </w:rPr>
        <w:t xml:space="preserve"> en la imagen, escala y rotació</w:t>
      </w:r>
      <w:r w:rsidRPr="00557814">
        <w:rPr>
          <w:rFonts w:ascii="Book Antiqua" w:hAnsi="Book Antiqua" w:cs="Times"/>
          <w:lang w:val="es-ES_tradnl"/>
        </w:rPr>
        <w:t>n. Luego se calcula un descriptor para cada punto clave. Este descriptor debe ser altamente distintivo y parcialmente robusto a otro tipo</w:t>
      </w:r>
      <w:r>
        <w:rPr>
          <w:rFonts w:ascii="Book Antiqua" w:hAnsi="Book Antiqua" w:cs="Times"/>
          <w:lang w:val="es-ES_tradnl"/>
        </w:rPr>
        <w:t xml:space="preserve"> de variaciones como iluminació</w:t>
      </w:r>
      <w:r w:rsidRPr="00557814">
        <w:rPr>
          <w:rFonts w:ascii="Book Antiqua" w:hAnsi="Book Antiqua" w:cs="Times"/>
          <w:lang w:val="es-ES_tradnl"/>
        </w:rPr>
        <w:t xml:space="preserve">n y perspectiva 3D. </w:t>
      </w:r>
      <w:r>
        <w:rPr>
          <w:rFonts w:ascii="Book Antiqua" w:hAnsi="Book Antiqua" w:cs="Times"/>
          <w:lang w:val="es-ES_tradnl"/>
        </w:rPr>
        <w:t>P</w:t>
      </w:r>
      <w:r w:rsidRPr="00557814">
        <w:rPr>
          <w:rFonts w:ascii="Book Antiqua" w:hAnsi="Book Antiqua" w:cs="Times"/>
          <w:lang w:val="es-ES_tradnl"/>
        </w:rPr>
        <w:t xml:space="preserve">ara crear su descriptor </w:t>
      </w:r>
      <w:r>
        <w:rPr>
          <w:rFonts w:ascii="Book Antiqua" w:hAnsi="Book Antiqua" w:cs="Times"/>
          <w:lang w:val="es-ES_tradnl"/>
        </w:rPr>
        <w:t xml:space="preserve">se </w:t>
      </w:r>
      <w:r w:rsidRPr="00557814">
        <w:rPr>
          <w:rFonts w:ascii="Book Antiqua" w:hAnsi="Book Antiqua" w:cs="Times"/>
          <w:lang w:val="es-ES_tradnl"/>
        </w:rPr>
        <w:t xml:space="preserve">propone obtener un arreglo de </w:t>
      </w:r>
      <w:r>
        <w:rPr>
          <w:rFonts w:ascii="Book Antiqua" w:hAnsi="Book Antiqua" w:cs="Times"/>
          <w:lang w:val="es-ES_tradnl"/>
        </w:rPr>
        <w:t>histogramas</w:t>
      </w:r>
      <w:r w:rsidRPr="00557814">
        <w:rPr>
          <w:rFonts w:ascii="Book Antiqua" w:hAnsi="Book Antiqua" w:cs="Times"/>
          <w:lang w:val="es-ES_tradnl"/>
        </w:rPr>
        <w:t xml:space="preserve">. Estos histogramas se calculan a partir de los valores de orientación y magnitud en una región de pixeles alrededor del punto de modo que cada histograma se forma de una subregión </w:t>
      </w:r>
      <w:r>
        <w:rPr>
          <w:rFonts w:ascii="Book Antiqua" w:hAnsi="Book Antiqua" w:cs="Times"/>
          <w:lang w:val="es-ES_tradnl"/>
        </w:rPr>
        <w:t xml:space="preserve">del histograma mayor. </w:t>
      </w:r>
      <w:r w:rsidRPr="00557814">
        <w:rPr>
          <w:rFonts w:ascii="Book Antiqua" w:hAnsi="Book Antiqua" w:cs="Times"/>
          <w:lang w:val="es-ES_tradnl"/>
        </w:rPr>
        <w:t>El descriptor consiste en un vector resultado de la concatenación</w:t>
      </w:r>
      <w:r>
        <w:rPr>
          <w:rFonts w:ascii="Book Antiqua" w:hAnsi="Book Antiqua" w:cs="Times"/>
          <w:lang w:val="es-ES_tradnl"/>
        </w:rPr>
        <w:t xml:space="preserve"> de estos histogramas</w:t>
      </w:r>
      <w:r w:rsidRPr="00557814">
        <w:rPr>
          <w:rFonts w:ascii="Book Antiqua" w:hAnsi="Book Antiqua" w:cs="Times"/>
          <w:lang w:val="es-ES_tradnl"/>
        </w:rPr>
        <w:t xml:space="preserve">. Este vector es normalizado </w:t>
      </w:r>
      <w:r>
        <w:rPr>
          <w:rFonts w:ascii="Book Antiqua" w:hAnsi="Book Antiqua" w:cs="Times"/>
          <w:lang w:val="es-ES_tradnl"/>
        </w:rPr>
        <w:t xml:space="preserve">con el fin </w:t>
      </w:r>
      <w:r w:rsidRPr="00557814">
        <w:rPr>
          <w:rFonts w:ascii="Book Antiqua" w:hAnsi="Book Antiqua" w:cs="Times"/>
          <w:lang w:val="es-ES_tradnl"/>
        </w:rPr>
        <w:t>de lograr invariabilidad a cambios de iluminación.</w:t>
      </w:r>
      <w:r w:rsidR="007A7A34">
        <w:rPr>
          <w:rFonts w:ascii="Book Antiqua" w:hAnsi="Book Antiqua" w:cs="Times"/>
          <w:lang w:val="es-ES_tradnl"/>
        </w:rPr>
        <w:fldChar w:fldCharType="begin"/>
      </w:r>
      <w:ins w:id="1492" w:author="Pablo Blanco Peris" w:date="2017-05-28T13:38:00Z">
        <w:r w:rsidR="00E64B63">
          <w:rPr>
            <w:rFonts w:ascii="Book Antiqua" w:hAnsi="Book Antiqua" w:cs="Times"/>
            <w:lang w:val="es-ES_tradnl"/>
          </w:rPr>
          <w:instrText xml:space="preserve"> ADDIN ZOTERO_ITEM CSL_CITATION {"citationID":"1akqfglhoq","properties":{"formattedCitation":"[9]","plainCitation":"[9]"},"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ins>
      <w:del w:id="1493" w:author="Pablo Blanco Peris" w:date="2017-05-28T13:38:00Z">
        <w:r w:rsidR="007A7A34" w:rsidDel="00E64B63">
          <w:rPr>
            <w:rFonts w:ascii="Book Antiqua" w:hAnsi="Book Antiqua" w:cs="Times"/>
            <w:lang w:val="es-ES_tradnl"/>
          </w:rPr>
          <w:delInstrText xml:space="preserve"> ADDIN ZOTERO_ITEM CSL_CITATION {"citationID":"1akqfglhoq","properties":{"formattedCitation":"[8]","plainCitation":"[8]"},"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delInstrText>
        </w:r>
      </w:del>
      <w:r w:rsidR="007A7A34">
        <w:rPr>
          <w:rFonts w:ascii="Book Antiqua" w:hAnsi="Book Antiqua" w:cs="Times"/>
          <w:lang w:val="es-ES_tradnl"/>
        </w:rPr>
        <w:fldChar w:fldCharType="separate"/>
      </w:r>
      <w:ins w:id="1494" w:author="Pablo Blanco Peris" w:date="2017-05-28T13:38:00Z">
        <w:r w:rsidR="00E64B63">
          <w:rPr>
            <w:rFonts w:ascii="Book Antiqua" w:hAnsi="Book Antiqua" w:cs="Times"/>
            <w:noProof/>
            <w:lang w:val="es-ES_tradnl"/>
          </w:rPr>
          <w:t>[9]</w:t>
        </w:r>
      </w:ins>
      <w:del w:id="1495" w:author="Pablo Blanco Peris" w:date="2017-05-28T13:38:00Z">
        <w:r w:rsidR="007A7A34" w:rsidRPr="00E64B63" w:rsidDel="00E64B63">
          <w:rPr>
            <w:rFonts w:ascii="Book Antiqua" w:hAnsi="Book Antiqua" w:cs="Times"/>
            <w:noProof/>
            <w:lang w:val="es-ES_tradnl"/>
          </w:rPr>
          <w:delText>[8]</w:delText>
        </w:r>
      </w:del>
      <w:r w:rsidR="007A7A34">
        <w:rPr>
          <w:rFonts w:ascii="Book Antiqua" w:hAnsi="Book Antiqua" w:cs="Times"/>
          <w:lang w:val="es-ES_tradnl"/>
        </w:rPr>
        <w:fldChar w:fldCharType="end"/>
      </w:r>
    </w:p>
    <w:p w14:paraId="4DFE3DD0" w14:textId="33EE29C8" w:rsidR="00932CC4" w:rsidRPr="00E96B03" w:rsidRDefault="00932CC4">
      <w:pPr>
        <w:jc w:val="both"/>
        <w:rPr>
          <w:rFonts w:ascii="Book Antiqua" w:hAnsi="Book Antiqua"/>
        </w:rPr>
        <w:pPrChange w:id="1496" w:author="Pablo Blanco Peris" w:date="2017-05-24T17:58:00Z">
          <w:pPr/>
        </w:pPrChange>
      </w:pPr>
      <w:r w:rsidRPr="00E96B03">
        <w:rPr>
          <w:rFonts w:ascii="Book Antiqua" w:hAnsi="Book Antiqua"/>
        </w:rPr>
        <w:lastRenderedPageBreak/>
        <w:t>Los resultados después de haber aplicado el algoritmo propuesto</w:t>
      </w:r>
      <w:r w:rsidR="003725C0" w:rsidRPr="00E96B03">
        <w:rPr>
          <w:rFonts w:ascii="Book Antiqua" w:hAnsi="Book Antiqua"/>
        </w:rPr>
        <w:t xml:space="preserve"> con tres umbrales diferentes</w:t>
      </w:r>
      <w:r w:rsidRPr="00E96B03">
        <w:rPr>
          <w:rFonts w:ascii="Book Antiqua" w:hAnsi="Book Antiqua"/>
        </w:rPr>
        <w:t xml:space="preserve"> sobre la imagen presentada anteriormente, son los siguientes</w:t>
      </w:r>
      <w:r w:rsidR="003725C0" w:rsidRPr="00E96B03">
        <w:rPr>
          <w:rFonts w:ascii="Book Antiqua" w:hAnsi="Book Antiqua"/>
        </w:rPr>
        <w:t>:</w:t>
      </w:r>
      <w:r w:rsidR="003725C0" w:rsidRPr="00E96B03" w:rsidDel="003725C0">
        <w:rPr>
          <w:rFonts w:ascii="Book Antiqua" w:hAnsi="Book Antiqua"/>
        </w:rPr>
        <w:t xml:space="preserve"> </w:t>
      </w:r>
      <w:r w:rsidRPr="00E96B03">
        <w:rPr>
          <w:rFonts w:ascii="Book Antiqua" w:hAnsi="Book Antiqua"/>
        </w:rPr>
        <w:fldChar w:fldCharType="begin"/>
      </w:r>
      <w:ins w:id="1497" w:author="Pablo Blanco Peris" w:date="2017-05-28T12:46:00Z">
        <w:r w:rsidR="00207E44">
          <w:rPr>
            <w:rFonts w:ascii="Book Antiqua" w:hAnsi="Book Antiqua"/>
          </w:rPr>
          <w:instrText xml:space="preserve"> ADDIN ZOTERO_ITEM CSL_CITATION {"citationID":"19b2el7slh","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498" w:author="Pablo Blanco Peris" w:date="2017-05-28T12:46:00Z">
        <w:r w:rsidRPr="00E96B03" w:rsidDel="00207E44">
          <w:rPr>
            <w:rFonts w:ascii="Book Antiqua" w:hAnsi="Book Antiqua"/>
          </w:rPr>
          <w:delInstrText xml:space="preserve"> ADDIN ZOTERO_ITEM CSL_CITATION {"citationID":"19b2el7slh","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Pr="00E96B03">
        <w:rPr>
          <w:rFonts w:ascii="Book Antiqua" w:hAnsi="Book Antiqua"/>
        </w:rPr>
        <w:fldChar w:fldCharType="separate"/>
      </w:r>
      <w:ins w:id="1499" w:author="Pablo Blanco Peris" w:date="2017-05-28T12:46:00Z">
        <w:r w:rsidR="00207E44">
          <w:rPr>
            <w:rFonts w:ascii="Book Antiqua" w:hAnsi="Book Antiqua"/>
            <w:noProof/>
          </w:rPr>
          <w:t>[7]</w:t>
        </w:r>
      </w:ins>
      <w:del w:id="1500" w:author="Pablo Blanco Peris" w:date="2017-05-28T12:46:00Z">
        <w:r w:rsidRPr="00207E44" w:rsidDel="00207E44">
          <w:rPr>
            <w:rFonts w:ascii="Book Antiqua" w:hAnsi="Book Antiqua"/>
            <w:noProof/>
          </w:rPr>
          <w:delText>[6]</w:delText>
        </w:r>
      </w:del>
      <w:r w:rsidRPr="00E96B03">
        <w:rPr>
          <w:rFonts w:ascii="Book Antiqua" w:hAnsi="Book Antiqua"/>
        </w:rPr>
        <w:fldChar w:fldCharType="end"/>
      </w:r>
    </w:p>
    <w:p w14:paraId="7D4CF8B3" w14:textId="77777777" w:rsidR="00BD4C80" w:rsidRPr="009D1DE3" w:rsidRDefault="00BD4C80" w:rsidP="00194F2C">
      <w:pPr>
        <w:rPr>
          <w:rFonts w:ascii="Book Antiqua" w:hAnsi="Book Antiqua" w:cs="Times"/>
        </w:rPr>
      </w:pPr>
    </w:p>
    <w:p w14:paraId="72C5AEDE" w14:textId="77777777" w:rsidR="00932CC4" w:rsidRDefault="00932CC4" w:rsidP="00194F2C">
      <w:pPr>
        <w:rPr>
          <w:rFonts w:ascii="Book Antiqua" w:hAnsi="Book Antiqua" w:cs="Times"/>
        </w:rPr>
      </w:pPr>
    </w:p>
    <w:p w14:paraId="12957CF6" w14:textId="77777777" w:rsidR="00BD4C80" w:rsidRDefault="00BD4C80" w:rsidP="00194F2C">
      <w:pPr>
        <w:rPr>
          <w:rFonts w:ascii="Book Antiqua" w:hAnsi="Book Antiqua" w:cs="Times"/>
        </w:rPr>
      </w:pPr>
    </w:p>
    <w:p w14:paraId="3F12A7E1" w14:textId="36323CF6"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4601687F" wp14:editId="1D460FBC">
            <wp:extent cx="3062605" cy="2632186"/>
            <wp:effectExtent l="0" t="0" r="1079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7421" cy="2636325"/>
                    </a:xfrm>
                    <a:prstGeom prst="rect">
                      <a:avLst/>
                    </a:prstGeom>
                    <a:noFill/>
                    <a:ln>
                      <a:noFill/>
                    </a:ln>
                  </pic:spPr>
                </pic:pic>
              </a:graphicData>
            </a:graphic>
          </wp:inline>
        </w:drawing>
      </w:r>
    </w:p>
    <w:p w14:paraId="0F5DBD57" w14:textId="5BA48B20" w:rsidR="00BD4C80" w:rsidRPr="009B3AAA" w:rsidRDefault="00BE16CA" w:rsidP="009D1DE3">
      <w:pPr>
        <w:widowControl w:val="0"/>
        <w:tabs>
          <w:tab w:val="left" w:pos="3615"/>
        </w:tabs>
        <w:autoSpaceDE w:val="0"/>
        <w:autoSpaceDN w:val="0"/>
        <w:adjustRightInd w:val="0"/>
        <w:rPr>
          <w:rFonts w:ascii="Book Antiqua" w:hAnsi="Book Antiqua" w:cs="Times"/>
        </w:rPr>
      </w:pPr>
      <w:r w:rsidRPr="009B3AAA">
        <w:rPr>
          <w:rFonts w:ascii="Book Antiqua" w:hAnsi="Book Antiqua" w:cs="Times"/>
        </w:rPr>
        <w:tab/>
        <w:t xml:space="preserve">(a) </w:t>
      </w:r>
      <w:r w:rsidRPr="009B3AAA">
        <w:rPr>
          <w:rFonts w:ascii="Book Antiqua" w:hAnsi="Book Antiqua"/>
          <w:lang w:val="es-ES_tradnl" w:eastAsia="es-ES_tradnl"/>
          <w:rPrChange w:id="1501" w:author="Pablo Blanco Peris" w:date="2017-05-24T17:58:00Z">
            <w:rPr>
              <w:lang w:val="es-ES_tradnl" w:eastAsia="es-ES_tradnl"/>
            </w:rPr>
          </w:rPrChange>
        </w:rPr>
        <w:t>ω = 0.3</w:t>
      </w:r>
    </w:p>
    <w:p w14:paraId="165B6670" w14:textId="77777777" w:rsidR="00BD4C80" w:rsidRDefault="00BD4C80" w:rsidP="00F30566">
      <w:pPr>
        <w:widowControl w:val="0"/>
        <w:autoSpaceDE w:val="0"/>
        <w:autoSpaceDN w:val="0"/>
        <w:adjustRightInd w:val="0"/>
        <w:rPr>
          <w:rFonts w:ascii="Book Antiqua" w:hAnsi="Book Antiqua" w:cs="Times"/>
        </w:rPr>
      </w:pPr>
    </w:p>
    <w:p w14:paraId="48549C61" w14:textId="67C151DD"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5F9B9AB" wp14:editId="6C3870F1">
            <wp:extent cx="3086735" cy="2564241"/>
            <wp:effectExtent l="0" t="0" r="1206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6686" cy="2572507"/>
                    </a:xfrm>
                    <a:prstGeom prst="rect">
                      <a:avLst/>
                    </a:prstGeom>
                    <a:noFill/>
                    <a:ln>
                      <a:noFill/>
                    </a:ln>
                  </pic:spPr>
                </pic:pic>
              </a:graphicData>
            </a:graphic>
          </wp:inline>
        </w:drawing>
      </w:r>
    </w:p>
    <w:p w14:paraId="4B759434" w14:textId="27E9F626" w:rsidR="00BD4C80" w:rsidRPr="009B3AAA" w:rsidRDefault="00BE16CA" w:rsidP="009D1DE3">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9B3AAA">
        <w:rPr>
          <w:rFonts w:ascii="Book Antiqua" w:hAnsi="Book Antiqua"/>
          <w:lang w:val="es-ES_tradnl" w:eastAsia="es-ES_tradnl"/>
          <w:rPrChange w:id="1502" w:author="Pablo Blanco Peris" w:date="2017-05-24T17:58:00Z">
            <w:rPr>
              <w:lang w:val="es-ES_tradnl" w:eastAsia="es-ES_tradnl"/>
            </w:rPr>
          </w:rPrChange>
        </w:rPr>
        <w:t>ω = 0.45</w:t>
      </w:r>
    </w:p>
    <w:p w14:paraId="3F40282B" w14:textId="77777777" w:rsidR="00BD4C80" w:rsidRDefault="00BD4C80" w:rsidP="00F30566">
      <w:pPr>
        <w:widowControl w:val="0"/>
        <w:autoSpaceDE w:val="0"/>
        <w:autoSpaceDN w:val="0"/>
        <w:adjustRightInd w:val="0"/>
        <w:rPr>
          <w:rFonts w:ascii="Book Antiqua" w:hAnsi="Book Antiqua" w:cs="Times"/>
        </w:rPr>
      </w:pPr>
    </w:p>
    <w:p w14:paraId="2C3ECED3" w14:textId="4290EAF5"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2D518A99" wp14:editId="04F48ADF">
            <wp:extent cx="3429635" cy="23679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6712" cy="2372801"/>
                    </a:xfrm>
                    <a:prstGeom prst="rect">
                      <a:avLst/>
                    </a:prstGeom>
                    <a:noFill/>
                    <a:ln>
                      <a:noFill/>
                    </a:ln>
                  </pic:spPr>
                </pic:pic>
              </a:graphicData>
            </a:graphic>
          </wp:inline>
        </w:drawing>
      </w:r>
    </w:p>
    <w:p w14:paraId="08927D0D" w14:textId="2E47F982" w:rsidR="00BD4C80" w:rsidRPr="009B3AAA" w:rsidRDefault="00BE16CA" w:rsidP="009D1DE3">
      <w:pPr>
        <w:widowControl w:val="0"/>
        <w:autoSpaceDE w:val="0"/>
        <w:autoSpaceDN w:val="0"/>
        <w:adjustRightInd w:val="0"/>
        <w:jc w:val="center"/>
        <w:rPr>
          <w:rFonts w:ascii="Book Antiqua" w:hAnsi="Book Antiqua" w:cs="Times"/>
        </w:rPr>
      </w:pPr>
      <w:r w:rsidRPr="009B3AAA">
        <w:rPr>
          <w:rFonts w:ascii="Book Antiqua" w:hAnsi="Book Antiqua" w:cs="Times"/>
        </w:rPr>
        <w:t xml:space="preserve">(c) </w:t>
      </w:r>
      <w:r w:rsidRPr="009B3AAA">
        <w:rPr>
          <w:rFonts w:ascii="Book Antiqua" w:hAnsi="Book Antiqua"/>
          <w:lang w:val="es-ES_tradnl" w:eastAsia="es-ES_tradnl"/>
          <w:rPrChange w:id="1503" w:author="Pablo Blanco Peris" w:date="2017-05-24T17:58:00Z">
            <w:rPr>
              <w:lang w:val="es-ES_tradnl" w:eastAsia="es-ES_tradnl"/>
            </w:rPr>
          </w:rPrChange>
        </w:rPr>
        <w:t>ω = 0.6</w:t>
      </w:r>
    </w:p>
    <w:p w14:paraId="244656BC" w14:textId="77777777" w:rsidR="00E24D15" w:rsidRDefault="00E24D15">
      <w:pPr>
        <w:pStyle w:val="Ttulo2"/>
        <w:rPr>
          <w:ins w:id="1504" w:author="Pablo Blanco Peris" w:date="2017-05-28T12:52:00Z"/>
          <w:bCs/>
          <w:sz w:val="30"/>
          <w:szCs w:val="28"/>
        </w:rPr>
      </w:pPr>
    </w:p>
    <w:p w14:paraId="23129808" w14:textId="77777777" w:rsidR="00E24D15" w:rsidRPr="00DE7EEA" w:rsidRDefault="00E24D15">
      <w:pPr>
        <w:pStyle w:val="Ttulo2"/>
        <w:numPr>
          <w:ilvl w:val="1"/>
          <w:numId w:val="19"/>
        </w:numPr>
        <w:rPr>
          <w:ins w:id="1505" w:author="Pablo Blanco Peris" w:date="2017-05-28T12:52:00Z"/>
          <w:bCs/>
          <w:sz w:val="30"/>
          <w:szCs w:val="28"/>
        </w:rPr>
        <w:pPrChange w:id="1506" w:author="Pablo Blanco Peris" w:date="2017-05-28T12:52:00Z">
          <w:pPr>
            <w:pStyle w:val="Ttulo2"/>
            <w:numPr>
              <w:ilvl w:val="1"/>
              <w:numId w:val="35"/>
            </w:numPr>
            <w:ind w:left="792" w:hanging="432"/>
          </w:pPr>
        </w:pPrChange>
      </w:pPr>
      <w:bookmarkStart w:id="1507" w:name="_Toc483862828"/>
      <w:ins w:id="1508" w:author="Pablo Blanco Peris" w:date="2017-05-28T12:52:00Z">
        <w:r>
          <w:rPr>
            <w:bCs/>
            <w:sz w:val="30"/>
            <w:szCs w:val="28"/>
          </w:rPr>
          <w:t>Técnicas de identificación de manipulaciones copia-pega</w:t>
        </w:r>
        <w:bookmarkEnd w:id="1507"/>
      </w:ins>
    </w:p>
    <w:p w14:paraId="20342B72" w14:textId="77777777" w:rsidR="00E24D15" w:rsidRDefault="00F30566">
      <w:pPr>
        <w:pStyle w:val="Ttulo2"/>
        <w:rPr>
          <w:ins w:id="1509" w:author="Pablo Blanco Peris" w:date="2017-05-28T12:52:00Z"/>
          <w:bCs/>
          <w:sz w:val="30"/>
          <w:szCs w:val="28"/>
        </w:rPr>
      </w:pPr>
      <w:del w:id="1510" w:author="Pablo Blanco Peris" w:date="2017-05-28T12:51:00Z">
        <w:r w:rsidRPr="00DE7EEA" w:rsidDel="00E24D15">
          <w:rPr>
            <w:bCs/>
            <w:sz w:val="30"/>
            <w:szCs w:val="28"/>
          </w:rPr>
          <w:delText>4.2</w:delText>
        </w:r>
      </w:del>
      <w:r w:rsidRPr="00DE7EEA">
        <w:rPr>
          <w:bCs/>
          <w:sz w:val="30"/>
          <w:szCs w:val="28"/>
        </w:rPr>
        <w:t xml:space="preserve"> </w:t>
      </w:r>
    </w:p>
    <w:p w14:paraId="46CC34CE" w14:textId="77777777" w:rsidR="00E24D15" w:rsidRDefault="00E24D15">
      <w:pPr>
        <w:pStyle w:val="Ttulo2"/>
        <w:rPr>
          <w:ins w:id="1511" w:author="Pablo Blanco Peris" w:date="2017-05-28T12:52:00Z"/>
          <w:bCs/>
          <w:sz w:val="30"/>
          <w:szCs w:val="28"/>
        </w:rPr>
      </w:pPr>
    </w:p>
    <w:p w14:paraId="6AF91289" w14:textId="15B776E0" w:rsidR="00F30566" w:rsidRPr="00DE7EEA" w:rsidDel="00E24D15" w:rsidRDefault="00F30566">
      <w:pPr>
        <w:pStyle w:val="Ttulo2"/>
        <w:rPr>
          <w:del w:id="1512" w:author="Pablo Blanco Peris" w:date="2017-05-28T12:53:00Z"/>
          <w:bCs/>
          <w:sz w:val="30"/>
          <w:szCs w:val="28"/>
        </w:rPr>
      </w:pPr>
      <w:del w:id="1513" w:author="Pablo Blanco Peris" w:date="2017-05-28T12:53:00Z">
        <w:r w:rsidRPr="00DE7EEA" w:rsidDel="00E24D15">
          <w:rPr>
            <w:bCs/>
            <w:sz w:val="30"/>
            <w:szCs w:val="28"/>
          </w:rPr>
          <w:delText>Integridad de imagen JPEG</w:delText>
        </w:r>
        <w:bookmarkStart w:id="1514" w:name="_Toc483862829"/>
        <w:bookmarkEnd w:id="1514"/>
      </w:del>
    </w:p>
    <w:p w14:paraId="7049017C" w14:textId="701DC267" w:rsidR="00F30566" w:rsidRPr="00DE7EEA" w:rsidDel="00E24D15" w:rsidRDefault="00F30566" w:rsidP="00F30566">
      <w:pPr>
        <w:pStyle w:val="Ttulo2"/>
        <w:rPr>
          <w:del w:id="1515" w:author="Pablo Blanco Peris" w:date="2017-05-28T12:53:00Z"/>
          <w:bCs/>
          <w:sz w:val="30"/>
          <w:szCs w:val="28"/>
        </w:rPr>
      </w:pPr>
      <w:del w:id="1516" w:author="Pablo Blanco Peris" w:date="2017-05-28T12:53:00Z">
        <w:r w:rsidRPr="00DE7EEA" w:rsidDel="00E24D15">
          <w:rPr>
            <w:bCs/>
            <w:sz w:val="30"/>
            <w:szCs w:val="28"/>
          </w:rPr>
          <w:delText>4.3 Otros formatos</w:delText>
        </w:r>
        <w:bookmarkStart w:id="1517" w:name="_Toc483862830"/>
        <w:bookmarkEnd w:id="1517"/>
      </w:del>
    </w:p>
    <w:p w14:paraId="034D2986" w14:textId="6D521E8F" w:rsidR="005907EE" w:rsidDel="00E24D15" w:rsidRDefault="00F30566" w:rsidP="00F30566">
      <w:pPr>
        <w:rPr>
          <w:del w:id="1518" w:author="Pablo Blanco Peris" w:date="2017-05-28T12:53:00Z"/>
        </w:rPr>
      </w:pPr>
      <w:del w:id="1519" w:author="Pablo Blanco Peris" w:date="2017-05-28T12:53:00Z">
        <w:r w:rsidRPr="00DE7EEA" w:rsidDel="00E24D15">
          <w:rPr>
            <w:bCs/>
            <w:sz w:val="30"/>
            <w:szCs w:val="28"/>
          </w:rPr>
          <w:delText>4.4 Técnicas que emplean formato JPEG</w:delText>
        </w:r>
        <w:bookmarkStart w:id="1520" w:name="_Toc483862831"/>
        <w:bookmarkEnd w:id="1520"/>
      </w:del>
    </w:p>
    <w:p w14:paraId="430CE745" w14:textId="37F573C6" w:rsidR="00F30566" w:rsidRPr="005907EE" w:rsidRDefault="00F30566" w:rsidP="00E24D15">
      <w:pPr>
        <w:pStyle w:val="Ttulo1"/>
        <w:numPr>
          <w:ilvl w:val="0"/>
          <w:numId w:val="35"/>
        </w:numPr>
        <w:ind w:left="284" w:hanging="284"/>
        <w:rPr>
          <w:bCs/>
          <w:smallCaps w:val="0"/>
        </w:rPr>
      </w:pPr>
      <w:bookmarkStart w:id="1521" w:name="_Toc483862832"/>
      <w:r w:rsidRPr="005907EE">
        <w:rPr>
          <w:bCs/>
          <w:smallCaps w:val="0"/>
        </w:rPr>
        <w:lastRenderedPageBreak/>
        <w:t>FORMATO COMPRESIÓN JPG</w:t>
      </w:r>
      <w:bookmarkEnd w:id="1521"/>
    </w:p>
    <w:p w14:paraId="6D48B4F7" w14:textId="77777777" w:rsidR="00154D5D" w:rsidRPr="00154D5D" w:rsidRDefault="00154D5D">
      <w:pPr>
        <w:widowControl w:val="0"/>
        <w:autoSpaceDE w:val="0"/>
        <w:autoSpaceDN w:val="0"/>
        <w:adjustRightInd w:val="0"/>
        <w:jc w:val="both"/>
        <w:rPr>
          <w:ins w:id="1522" w:author="Maria Solana Gonzalez" w:date="2017-05-28T20:49:00Z"/>
          <w:rFonts w:ascii="Book Antiqua" w:hAnsi="Book Antiqua" w:cs="Times"/>
          <w:rPrChange w:id="1523" w:author="Maria Solana Gonzalez" w:date="2017-05-28T20:49:00Z">
            <w:rPr>
              <w:ins w:id="1524" w:author="Maria Solana Gonzalez" w:date="2017-05-28T20:49:00Z"/>
            </w:rPr>
          </w:rPrChange>
        </w:rPr>
        <w:pPrChange w:id="1525" w:author="Maria Solana Gonzalez" w:date="2017-05-28T20:49:00Z">
          <w:pPr>
            <w:pStyle w:val="Prrafodelista"/>
            <w:widowControl w:val="0"/>
            <w:numPr>
              <w:numId w:val="35"/>
            </w:numPr>
            <w:autoSpaceDE w:val="0"/>
            <w:autoSpaceDN w:val="0"/>
            <w:adjustRightInd w:val="0"/>
            <w:ind w:left="360" w:hanging="360"/>
            <w:jc w:val="both"/>
          </w:pPr>
        </w:pPrChange>
      </w:pPr>
      <w:ins w:id="1526" w:author="Maria Solana Gonzalez" w:date="2017-05-28T20:49:00Z">
        <w:r w:rsidRPr="00154D5D">
          <w:rPr>
            <w:rFonts w:ascii="Book Antiqua" w:hAnsi="Book Antiqua" w:cs="Times"/>
            <w:rPrChange w:id="1527" w:author="Maria Solana Gonzalez" w:date="2017-05-28T20:49:00Z">
              <w:rPr/>
            </w:rPrChange>
          </w:rPr>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ins>
    </w:p>
    <w:p w14:paraId="195363AA" w14:textId="77777777" w:rsidR="00154D5D" w:rsidRPr="00154D5D" w:rsidRDefault="00154D5D">
      <w:pPr>
        <w:widowControl w:val="0"/>
        <w:autoSpaceDE w:val="0"/>
        <w:autoSpaceDN w:val="0"/>
        <w:adjustRightInd w:val="0"/>
        <w:jc w:val="both"/>
        <w:rPr>
          <w:ins w:id="1528" w:author="Maria Solana Gonzalez" w:date="2017-05-28T20:49:00Z"/>
          <w:rFonts w:ascii="Book Antiqua" w:hAnsi="Book Antiqua" w:cs="Times"/>
          <w:rPrChange w:id="1529" w:author="Maria Solana Gonzalez" w:date="2017-05-28T20:49:00Z">
            <w:rPr>
              <w:ins w:id="1530" w:author="Maria Solana Gonzalez" w:date="2017-05-28T20:49:00Z"/>
            </w:rPr>
          </w:rPrChange>
        </w:rPr>
        <w:pPrChange w:id="1531" w:author="Maria Solana Gonzalez" w:date="2017-05-28T20:49:00Z">
          <w:pPr>
            <w:pStyle w:val="Prrafodelista"/>
            <w:widowControl w:val="0"/>
            <w:numPr>
              <w:numId w:val="35"/>
            </w:numPr>
            <w:autoSpaceDE w:val="0"/>
            <w:autoSpaceDN w:val="0"/>
            <w:adjustRightInd w:val="0"/>
            <w:ind w:left="360" w:hanging="360"/>
            <w:jc w:val="both"/>
          </w:pPr>
        </w:pPrChange>
      </w:pPr>
    </w:p>
    <w:p w14:paraId="2F233505" w14:textId="77777777" w:rsidR="00154D5D" w:rsidRPr="00154D5D" w:rsidRDefault="00154D5D">
      <w:pPr>
        <w:widowControl w:val="0"/>
        <w:autoSpaceDE w:val="0"/>
        <w:autoSpaceDN w:val="0"/>
        <w:adjustRightInd w:val="0"/>
        <w:jc w:val="both"/>
        <w:rPr>
          <w:ins w:id="1532" w:author="Maria Solana Gonzalez" w:date="2017-05-28T20:49:00Z"/>
          <w:rFonts w:ascii="Book Antiqua" w:hAnsi="Book Antiqua" w:cs="Times"/>
          <w:rPrChange w:id="1533" w:author="Maria Solana Gonzalez" w:date="2017-05-28T20:49:00Z">
            <w:rPr>
              <w:ins w:id="1534" w:author="Maria Solana Gonzalez" w:date="2017-05-28T20:49:00Z"/>
              <w:rFonts w:cs="Times"/>
            </w:rPr>
          </w:rPrChange>
        </w:rPr>
        <w:pPrChange w:id="1535" w:author="Maria Solana Gonzalez" w:date="2017-05-28T20:49:00Z">
          <w:pPr>
            <w:pStyle w:val="Prrafodelista"/>
            <w:widowControl w:val="0"/>
            <w:numPr>
              <w:numId w:val="35"/>
            </w:numPr>
            <w:autoSpaceDE w:val="0"/>
            <w:autoSpaceDN w:val="0"/>
            <w:adjustRightInd w:val="0"/>
            <w:ind w:left="360" w:hanging="360"/>
            <w:jc w:val="both"/>
          </w:pPr>
        </w:pPrChange>
      </w:pPr>
      <w:ins w:id="1536" w:author="Maria Solana Gonzalez" w:date="2017-05-28T20:49:00Z">
        <w:r w:rsidRPr="00154D5D">
          <w:rPr>
            <w:rFonts w:ascii="Book Antiqua" w:hAnsi="Book Antiqua"/>
            <w:rPrChange w:id="1537" w:author="Maria Solana Gonzalez" w:date="2017-05-28T20:49:00Z">
              <w:rPr/>
            </w:rPrChange>
          </w:rPr>
          <w:t>El factor de calidad (QF) de una imagen JPEG, puede variar en un intervalo [1;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con un factor de calidad diferente es fácilmente detectable como manipulado.</w:t>
        </w:r>
      </w:ins>
    </w:p>
    <w:p w14:paraId="74B5C67F" w14:textId="77777777" w:rsidR="00154D5D" w:rsidRPr="00154D5D" w:rsidRDefault="00154D5D">
      <w:pPr>
        <w:jc w:val="both"/>
        <w:rPr>
          <w:ins w:id="1538" w:author="Maria Solana Gonzalez" w:date="2017-05-28T20:49:00Z"/>
          <w:lang w:val="es-ES_tradnl"/>
        </w:rPr>
        <w:pPrChange w:id="1539" w:author="Maria Solana Gonzalez" w:date="2017-05-28T20:49:00Z">
          <w:pPr>
            <w:pStyle w:val="Prrafodelista"/>
            <w:numPr>
              <w:numId w:val="35"/>
            </w:numPr>
            <w:ind w:left="360" w:hanging="360"/>
          </w:pPr>
        </w:pPrChange>
      </w:pPr>
    </w:p>
    <w:p w14:paraId="61111097" w14:textId="7C8CF37D" w:rsidR="00F30566" w:rsidRDefault="00154D5D">
      <w:pPr>
        <w:jc w:val="both"/>
        <w:rPr>
          <w:ins w:id="1540" w:author="Maria Solana Gonzalez" w:date="2017-05-29T16:01:00Z"/>
          <w:rFonts w:ascii="Book Antiqua" w:hAnsi="Book Antiqua"/>
        </w:rPr>
        <w:pPrChange w:id="1541" w:author="Maria Solana Gonzalez" w:date="2017-05-28T20:49:00Z">
          <w:pPr>
            <w:pStyle w:val="Prrafodelista"/>
            <w:numPr>
              <w:numId w:val="35"/>
            </w:numPr>
            <w:ind w:left="360" w:hanging="360"/>
          </w:pPr>
        </w:pPrChange>
      </w:pPr>
      <w:ins w:id="1542" w:author="Maria Solana Gonzalez" w:date="2017-05-28T20:49:00Z">
        <w:r w:rsidRPr="00154D5D">
          <w:rPr>
            <w:rFonts w:ascii="Book Antiqua" w:hAnsi="Book Antiqua"/>
            <w:rPrChange w:id="1543" w:author="Maria Solana Gonzalez" w:date="2017-05-28T20:49:00Z">
              <w:rPr/>
            </w:rPrChange>
          </w:rPr>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ins>
    </w:p>
    <w:p w14:paraId="1F957767" w14:textId="77777777" w:rsidR="00E034AD" w:rsidRDefault="00E034AD">
      <w:pPr>
        <w:jc w:val="both"/>
        <w:rPr>
          <w:ins w:id="1544" w:author="Maria Solana Gonzalez" w:date="2017-05-29T16:01:00Z"/>
          <w:rFonts w:ascii="Book Antiqua" w:hAnsi="Book Antiqua"/>
        </w:rPr>
        <w:pPrChange w:id="1545" w:author="Maria Solana Gonzalez" w:date="2017-05-28T20:49:00Z">
          <w:pPr>
            <w:pStyle w:val="Prrafodelista"/>
            <w:numPr>
              <w:numId w:val="35"/>
            </w:numPr>
            <w:ind w:left="360" w:hanging="360"/>
          </w:pPr>
        </w:pPrChange>
      </w:pPr>
    </w:p>
    <w:p w14:paraId="441269F5" w14:textId="77777777" w:rsidR="00E034AD" w:rsidRDefault="00E034AD">
      <w:pPr>
        <w:jc w:val="both"/>
        <w:rPr>
          <w:ins w:id="1546" w:author="Maria Solana Gonzalez" w:date="2017-05-29T16:01:00Z"/>
          <w:rFonts w:ascii="Book Antiqua" w:hAnsi="Book Antiqua"/>
        </w:rPr>
        <w:pPrChange w:id="1547" w:author="Maria Solana Gonzalez" w:date="2017-05-28T20:49:00Z">
          <w:pPr>
            <w:pStyle w:val="Prrafodelista"/>
            <w:numPr>
              <w:numId w:val="35"/>
            </w:numPr>
            <w:ind w:left="360" w:hanging="360"/>
          </w:pPr>
        </w:pPrChange>
      </w:pPr>
    </w:p>
    <w:p w14:paraId="1177B70C" w14:textId="77777777" w:rsidR="00E034AD" w:rsidRDefault="00E034AD">
      <w:pPr>
        <w:jc w:val="both"/>
        <w:pPrChange w:id="1548" w:author="Maria Solana Gonzalez" w:date="2017-05-28T20:49:00Z">
          <w:pPr>
            <w:pStyle w:val="Prrafodelista"/>
            <w:numPr>
              <w:numId w:val="35"/>
            </w:numPr>
            <w:ind w:left="360" w:hanging="360"/>
          </w:pPr>
        </w:pPrChange>
      </w:pPr>
    </w:p>
    <w:p w14:paraId="66B6587B" w14:textId="77777777" w:rsidR="00F30566" w:rsidRPr="00DE7EEA" w:rsidRDefault="00F30566" w:rsidP="00F30566">
      <w:pPr>
        <w:pStyle w:val="Ttulo2"/>
        <w:rPr>
          <w:bCs/>
          <w:sz w:val="30"/>
          <w:szCs w:val="28"/>
        </w:rPr>
      </w:pPr>
      <w:bookmarkStart w:id="1549" w:name="_Toc483862833"/>
      <w:r w:rsidRPr="00DE7EEA">
        <w:rPr>
          <w:bCs/>
          <w:sz w:val="30"/>
          <w:szCs w:val="28"/>
        </w:rPr>
        <w:lastRenderedPageBreak/>
        <w:t>4.1 Estándar JPEG</w:t>
      </w:r>
      <w:bookmarkEnd w:id="1549"/>
    </w:p>
    <w:p w14:paraId="7C6D4889" w14:textId="77777777" w:rsidR="00F30566" w:rsidRDefault="00F30566" w:rsidP="00F30566"/>
    <w:p w14:paraId="0784B884" w14:textId="77777777" w:rsidR="00F30566" w:rsidRPr="0091210C" w:rsidRDefault="00F30566">
      <w:pPr>
        <w:widowControl w:val="0"/>
        <w:autoSpaceDE w:val="0"/>
        <w:autoSpaceDN w:val="0"/>
        <w:adjustRightInd w:val="0"/>
        <w:jc w:val="both"/>
        <w:rPr>
          <w:rFonts w:ascii="Book Antiqua" w:hAnsi="Book Antiqua" w:cs="Times"/>
        </w:rPr>
        <w:pPrChange w:id="1550" w:author="Maria Solana Gonzalez" w:date="2017-05-28T20:49:00Z">
          <w:pPr>
            <w:widowControl w:val="0"/>
            <w:autoSpaceDE w:val="0"/>
            <w:autoSpaceDN w:val="0"/>
            <w:adjustRightInd w:val="0"/>
          </w:pPr>
        </w:pPrChange>
      </w:pPr>
      <w:r w:rsidRPr="0091210C">
        <w:rPr>
          <w:rFonts w:ascii="Book Antiqua" w:hAnsi="Book Antiqua" w:cs="Times"/>
        </w:rPr>
        <w:t>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YCbCr, donde el canal Y contiene la componente de luminancia de la imagen, y los canales de crominancia Cb y Cr mantienen, respectivamente, el componente luminoso menos azul de la imagen y la componente de luminancia menos roja de la imagen.</w:t>
      </w:r>
    </w:p>
    <w:p w14:paraId="09A76677" w14:textId="77777777" w:rsidR="00F30566" w:rsidRPr="0091210C" w:rsidRDefault="00F30566">
      <w:pPr>
        <w:widowControl w:val="0"/>
        <w:autoSpaceDE w:val="0"/>
        <w:autoSpaceDN w:val="0"/>
        <w:adjustRightInd w:val="0"/>
        <w:jc w:val="both"/>
        <w:rPr>
          <w:rFonts w:ascii="Book Antiqua" w:hAnsi="Book Antiqua" w:cs="Times"/>
        </w:rPr>
        <w:pPrChange w:id="1551" w:author="Maria Solana Gonzalez" w:date="2017-05-28T20:49:00Z">
          <w:pPr>
            <w:widowControl w:val="0"/>
            <w:autoSpaceDE w:val="0"/>
            <w:autoSpaceDN w:val="0"/>
            <w:adjustRightInd w:val="0"/>
          </w:pPr>
        </w:pPrChange>
      </w:pPr>
      <w:r w:rsidRPr="0091210C">
        <w:rPr>
          <w:rFonts w:ascii="Book Antiqua" w:hAnsi="Book Antiqua" w:cs="Times"/>
        </w:rPr>
        <w:t> </w:t>
      </w:r>
    </w:p>
    <w:p w14:paraId="761293C8" w14:textId="77777777" w:rsidR="00F30566" w:rsidRPr="0091210C" w:rsidRDefault="00F30566">
      <w:pPr>
        <w:widowControl w:val="0"/>
        <w:autoSpaceDE w:val="0"/>
        <w:autoSpaceDN w:val="0"/>
        <w:adjustRightInd w:val="0"/>
        <w:jc w:val="both"/>
        <w:rPr>
          <w:rFonts w:ascii="Book Antiqua" w:hAnsi="Book Antiqua" w:cs="Times"/>
        </w:rPr>
        <w:pPrChange w:id="1552" w:author="Maria Solana Gonzalez" w:date="2017-05-28T20:49:00Z">
          <w:pPr>
            <w:widowControl w:val="0"/>
            <w:autoSpaceDE w:val="0"/>
            <w:autoSpaceDN w:val="0"/>
            <w:adjustRightInd w:val="0"/>
          </w:pPr>
        </w:pPrChange>
      </w:pPr>
      <w:r w:rsidRPr="0091210C">
        <w:rPr>
          <w:rFonts w:ascii="Book Antiqua" w:hAnsi="Book Antiqua" w:cs="Times"/>
        </w:rPr>
        <w:t>Una vez en el dominio de la frecuencia, estos coeficientes se comprimen reduciendo drásticamente la cantidad de información proporcionada por las altas frecuencias y, a continuación, redondeando los valores resultantes.</w:t>
      </w:r>
    </w:p>
    <w:p w14:paraId="41BC5478" w14:textId="77777777" w:rsidR="00F30566" w:rsidRPr="0091210C" w:rsidRDefault="00F30566">
      <w:pPr>
        <w:widowControl w:val="0"/>
        <w:autoSpaceDE w:val="0"/>
        <w:autoSpaceDN w:val="0"/>
        <w:adjustRightInd w:val="0"/>
        <w:jc w:val="both"/>
        <w:rPr>
          <w:rFonts w:ascii="Book Antiqua" w:hAnsi="Book Antiqua" w:cs="Times"/>
        </w:rPr>
        <w:pPrChange w:id="1553" w:author="Maria Solana Gonzalez" w:date="2017-05-28T20:49:00Z">
          <w:pPr>
            <w:widowControl w:val="0"/>
            <w:autoSpaceDE w:val="0"/>
            <w:autoSpaceDN w:val="0"/>
            <w:adjustRightInd w:val="0"/>
          </w:pPr>
        </w:pPrChange>
      </w:pPr>
      <w:r w:rsidRPr="0091210C">
        <w:rPr>
          <w:rFonts w:ascii="Book Antiqua" w:hAnsi="Book Antiqua" w:cs="Times"/>
        </w:rPr>
        <w:t> </w:t>
      </w:r>
    </w:p>
    <w:p w14:paraId="71016053" w14:textId="77777777" w:rsidR="00F30566" w:rsidRPr="0091210C" w:rsidRDefault="00F30566">
      <w:pPr>
        <w:widowControl w:val="0"/>
        <w:autoSpaceDE w:val="0"/>
        <w:autoSpaceDN w:val="0"/>
        <w:adjustRightInd w:val="0"/>
        <w:jc w:val="both"/>
        <w:rPr>
          <w:rFonts w:ascii="Book Antiqua" w:hAnsi="Book Antiqua" w:cs="Times"/>
        </w:rPr>
        <w:pPrChange w:id="1554" w:author="Maria Solana Gonzalez" w:date="2017-05-28T20:49:00Z">
          <w:pPr>
            <w:widowControl w:val="0"/>
            <w:autoSpaceDE w:val="0"/>
            <w:autoSpaceDN w:val="0"/>
            <w:adjustRightInd w:val="0"/>
          </w:pPr>
        </w:pPrChange>
      </w:pPr>
      <w:r w:rsidRPr="0091210C">
        <w:rPr>
          <w:rFonts w:ascii="Book Antiqua" w:hAnsi="Book Antiqua" w:cs="Times"/>
        </w:rPr>
        <w:t>El factor de calidad de una imagen JPEG puede variar en el rango [1, 100], donde valores más pequeños resultan en una calidad inferior de la imagen comprimida y un mayor grado de compresión.</w:t>
      </w:r>
    </w:p>
    <w:p w14:paraId="5CD93D19" w14:textId="77777777" w:rsidR="00F30566" w:rsidRPr="00B01883" w:rsidRDefault="00F30566" w:rsidP="00F30566"/>
    <w:p w14:paraId="1509C61F" w14:textId="0B78E5A7" w:rsidR="00F30566" w:rsidRDefault="00F30566">
      <w:pPr>
        <w:pStyle w:val="Ttulo2"/>
        <w:numPr>
          <w:ilvl w:val="1"/>
          <w:numId w:val="45"/>
        </w:numPr>
        <w:rPr>
          <w:ins w:id="1555" w:author="Maria Solana Gonzalez" w:date="2017-05-28T20:50:00Z"/>
          <w:bCs/>
          <w:sz w:val="30"/>
          <w:szCs w:val="28"/>
        </w:rPr>
        <w:pPrChange w:id="1556" w:author="Maria Solana Gonzalez" w:date="2017-05-29T16:02:00Z">
          <w:pPr>
            <w:pStyle w:val="Ttulo2"/>
          </w:pPr>
        </w:pPrChange>
      </w:pPr>
      <w:del w:id="1557" w:author="Maria Solana Gonzalez" w:date="2017-05-28T20:50:00Z">
        <w:r w:rsidRPr="00DE7EEA" w:rsidDel="00154D5D">
          <w:rPr>
            <w:bCs/>
            <w:sz w:val="30"/>
            <w:szCs w:val="28"/>
          </w:rPr>
          <w:delText xml:space="preserve">4.2 </w:delText>
        </w:r>
      </w:del>
      <w:bookmarkStart w:id="1558" w:name="_Toc483862834"/>
      <w:r w:rsidRPr="00DE7EEA">
        <w:rPr>
          <w:bCs/>
          <w:sz w:val="30"/>
          <w:szCs w:val="28"/>
        </w:rPr>
        <w:t>Integridad de imagen JPEG</w:t>
      </w:r>
      <w:bookmarkEnd w:id="1558"/>
    </w:p>
    <w:p w14:paraId="43E7E8E4" w14:textId="77777777" w:rsidR="00154D5D" w:rsidRPr="00154D5D" w:rsidRDefault="00154D5D">
      <w:pPr>
        <w:widowControl w:val="0"/>
        <w:autoSpaceDE w:val="0"/>
        <w:autoSpaceDN w:val="0"/>
        <w:adjustRightInd w:val="0"/>
        <w:jc w:val="both"/>
        <w:rPr>
          <w:ins w:id="1559" w:author="Maria Solana Gonzalez" w:date="2017-05-28T20:50:00Z"/>
          <w:rFonts w:ascii="Book Antiqua" w:hAnsi="Book Antiqua" w:cs="Times"/>
          <w:rPrChange w:id="1560" w:author="Maria Solana Gonzalez" w:date="2017-05-28T20:50:00Z">
            <w:rPr>
              <w:ins w:id="1561" w:author="Maria Solana Gonzalez" w:date="2017-05-28T20:50:00Z"/>
            </w:rPr>
          </w:rPrChange>
        </w:rPr>
        <w:pPrChange w:id="1562" w:author="Maria Solana Gonzalez" w:date="2017-05-28T20:51:00Z">
          <w:pPr>
            <w:pStyle w:val="Prrafodelista"/>
            <w:widowControl w:val="0"/>
            <w:numPr>
              <w:numId w:val="36"/>
            </w:numPr>
            <w:autoSpaceDE w:val="0"/>
            <w:autoSpaceDN w:val="0"/>
            <w:adjustRightInd w:val="0"/>
            <w:ind w:hanging="360"/>
            <w:jc w:val="both"/>
          </w:pPr>
        </w:pPrChange>
      </w:pPr>
      <w:ins w:id="1563" w:author="Maria Solana Gonzalez" w:date="2017-05-28T20:50:00Z">
        <w:r w:rsidRPr="00154D5D">
          <w:rPr>
            <w:rFonts w:ascii="Book Antiqua" w:hAnsi="Book Antiqua" w:cs="Times"/>
            <w:rPrChange w:id="1564" w:author="Maria Solana Gonzalez" w:date="2017-05-28T20:50:00Z">
              <w:rPr/>
            </w:rPrChange>
          </w:rPr>
          <w:t>El campo de investigación de la integridad de la imagen digital se refiere al problema de evaluar si una imagen digital es el resultado de alguna operación de falsificación.</w:t>
        </w:r>
      </w:ins>
    </w:p>
    <w:p w14:paraId="32DE403B" w14:textId="77777777" w:rsidR="00154D5D" w:rsidRPr="00154D5D" w:rsidRDefault="00154D5D">
      <w:pPr>
        <w:widowControl w:val="0"/>
        <w:autoSpaceDE w:val="0"/>
        <w:autoSpaceDN w:val="0"/>
        <w:adjustRightInd w:val="0"/>
        <w:jc w:val="both"/>
        <w:rPr>
          <w:ins w:id="1565" w:author="Maria Solana Gonzalez" w:date="2017-05-28T20:50:00Z"/>
          <w:rFonts w:ascii="Book Antiqua" w:hAnsi="Book Antiqua" w:cs="Times"/>
          <w:rPrChange w:id="1566" w:author="Maria Solana Gonzalez" w:date="2017-05-28T20:50:00Z">
            <w:rPr>
              <w:ins w:id="1567" w:author="Maria Solana Gonzalez" w:date="2017-05-28T20:50:00Z"/>
            </w:rPr>
          </w:rPrChange>
        </w:rPr>
        <w:pPrChange w:id="1568" w:author="Maria Solana Gonzalez" w:date="2017-05-28T20:51:00Z">
          <w:pPr>
            <w:pStyle w:val="Prrafodelista"/>
            <w:widowControl w:val="0"/>
            <w:numPr>
              <w:numId w:val="36"/>
            </w:numPr>
            <w:autoSpaceDE w:val="0"/>
            <w:autoSpaceDN w:val="0"/>
            <w:adjustRightInd w:val="0"/>
            <w:ind w:hanging="360"/>
            <w:jc w:val="both"/>
          </w:pPr>
        </w:pPrChange>
      </w:pPr>
    </w:p>
    <w:p w14:paraId="1352E344" w14:textId="77777777" w:rsidR="00154D5D" w:rsidRPr="00154D5D" w:rsidRDefault="00154D5D">
      <w:pPr>
        <w:widowControl w:val="0"/>
        <w:autoSpaceDE w:val="0"/>
        <w:autoSpaceDN w:val="0"/>
        <w:adjustRightInd w:val="0"/>
        <w:jc w:val="both"/>
        <w:rPr>
          <w:ins w:id="1569" w:author="Maria Solana Gonzalez" w:date="2017-05-28T20:50:00Z"/>
          <w:rFonts w:ascii="Book Antiqua" w:hAnsi="Book Antiqua" w:cs="Times"/>
          <w:rPrChange w:id="1570" w:author="Maria Solana Gonzalez" w:date="2017-05-28T20:50:00Z">
            <w:rPr>
              <w:ins w:id="1571" w:author="Maria Solana Gonzalez" w:date="2017-05-28T20:50:00Z"/>
            </w:rPr>
          </w:rPrChange>
        </w:rPr>
        <w:pPrChange w:id="1572" w:author="Maria Solana Gonzalez" w:date="2017-05-28T20:51:00Z">
          <w:pPr>
            <w:pStyle w:val="Prrafodelista"/>
            <w:widowControl w:val="0"/>
            <w:numPr>
              <w:numId w:val="36"/>
            </w:numPr>
            <w:autoSpaceDE w:val="0"/>
            <w:autoSpaceDN w:val="0"/>
            <w:adjustRightInd w:val="0"/>
            <w:ind w:hanging="360"/>
            <w:jc w:val="both"/>
          </w:pPr>
        </w:pPrChange>
      </w:pPr>
      <w:ins w:id="1573" w:author="Maria Solana Gonzalez" w:date="2017-05-28T20:50:00Z">
        <w:r w:rsidRPr="00154D5D">
          <w:rPr>
            <w:rFonts w:ascii="Book Antiqua" w:hAnsi="Book Antiqua" w:cs="Times"/>
            <w:rPrChange w:id="1574" w:author="Maria Solana Gonzalez" w:date="2017-05-28T20:50:00Z">
              <w:rPr/>
            </w:rPrChange>
          </w:rPr>
          <w:t>Detectar la falsificación de una imagen JPEG puede ser más difícil que para otros formatos porque los pasos de compresión empleados por esta codificación pueden borrar los trazos de falsificación dejados en una imagen alterada.</w:t>
        </w:r>
      </w:ins>
    </w:p>
    <w:p w14:paraId="6DE55448" w14:textId="77777777" w:rsidR="00154D5D" w:rsidRPr="00154D5D" w:rsidRDefault="00154D5D">
      <w:pPr>
        <w:widowControl w:val="0"/>
        <w:autoSpaceDE w:val="0"/>
        <w:autoSpaceDN w:val="0"/>
        <w:adjustRightInd w:val="0"/>
        <w:jc w:val="both"/>
        <w:rPr>
          <w:ins w:id="1575" w:author="Maria Solana Gonzalez" w:date="2017-05-28T20:50:00Z"/>
          <w:rFonts w:ascii="Book Antiqua" w:hAnsi="Book Antiqua" w:cs="Times"/>
          <w:rPrChange w:id="1576" w:author="Maria Solana Gonzalez" w:date="2017-05-28T20:50:00Z">
            <w:rPr>
              <w:ins w:id="1577" w:author="Maria Solana Gonzalez" w:date="2017-05-28T20:50:00Z"/>
            </w:rPr>
          </w:rPrChange>
        </w:rPr>
        <w:pPrChange w:id="1578" w:author="Maria Solana Gonzalez" w:date="2017-05-28T20:51:00Z">
          <w:pPr>
            <w:pStyle w:val="Prrafodelista"/>
            <w:widowControl w:val="0"/>
            <w:numPr>
              <w:numId w:val="36"/>
            </w:numPr>
            <w:autoSpaceDE w:val="0"/>
            <w:autoSpaceDN w:val="0"/>
            <w:adjustRightInd w:val="0"/>
            <w:ind w:hanging="360"/>
            <w:jc w:val="both"/>
          </w:pPr>
        </w:pPrChange>
      </w:pPr>
    </w:p>
    <w:p w14:paraId="11DF5149" w14:textId="77777777" w:rsidR="00154D5D" w:rsidRPr="00154D5D" w:rsidRDefault="00154D5D">
      <w:pPr>
        <w:widowControl w:val="0"/>
        <w:autoSpaceDE w:val="0"/>
        <w:autoSpaceDN w:val="0"/>
        <w:adjustRightInd w:val="0"/>
        <w:jc w:val="both"/>
        <w:rPr>
          <w:ins w:id="1579" w:author="Maria Solana Gonzalez" w:date="2017-05-28T20:50:00Z"/>
          <w:rFonts w:ascii="Book Antiqua" w:hAnsi="Book Antiqua" w:cs="Times"/>
          <w:rPrChange w:id="1580" w:author="Maria Solana Gonzalez" w:date="2017-05-28T20:50:00Z">
            <w:rPr>
              <w:ins w:id="1581" w:author="Maria Solana Gonzalez" w:date="2017-05-28T20:50:00Z"/>
            </w:rPr>
          </w:rPrChange>
        </w:rPr>
        <w:pPrChange w:id="1582" w:author="Maria Solana Gonzalez" w:date="2017-05-28T20:51:00Z">
          <w:pPr>
            <w:pStyle w:val="Prrafodelista"/>
            <w:widowControl w:val="0"/>
            <w:numPr>
              <w:numId w:val="36"/>
            </w:numPr>
            <w:autoSpaceDE w:val="0"/>
            <w:autoSpaceDN w:val="0"/>
            <w:adjustRightInd w:val="0"/>
            <w:ind w:hanging="360"/>
            <w:jc w:val="both"/>
          </w:pPr>
        </w:pPrChange>
      </w:pPr>
      <w:ins w:id="1583" w:author="Maria Solana Gonzalez" w:date="2017-05-28T20:50:00Z">
        <w:r w:rsidRPr="00154D5D">
          <w:rPr>
            <w:rFonts w:ascii="Book Antiqua" w:hAnsi="Book Antiqua" w:cs="Times"/>
            <w:rPrChange w:id="1584" w:author="Maria Solana Gonzalez" w:date="2017-05-28T20:50:00Z">
              <w:rPr/>
            </w:rPrChange>
          </w:rPr>
          <w:t>Las señales introducidas por la compresión JPEG pueden verse como una "marca de agua" inherente para las imágenes comprimidas. Estos artefactos resultan modificados cuando se modifica una imagen JPEG mediante operaciones de falsificación.</w:t>
        </w:r>
      </w:ins>
    </w:p>
    <w:p w14:paraId="3F3E0C33" w14:textId="77777777" w:rsidR="00154D5D" w:rsidRPr="00154D5D" w:rsidRDefault="00154D5D">
      <w:pPr>
        <w:widowControl w:val="0"/>
        <w:autoSpaceDE w:val="0"/>
        <w:autoSpaceDN w:val="0"/>
        <w:adjustRightInd w:val="0"/>
        <w:jc w:val="both"/>
        <w:rPr>
          <w:ins w:id="1585" w:author="Maria Solana Gonzalez" w:date="2017-05-28T20:50:00Z"/>
          <w:rFonts w:ascii="Book Antiqua" w:hAnsi="Book Antiqua" w:cs="Times"/>
          <w:rPrChange w:id="1586" w:author="Maria Solana Gonzalez" w:date="2017-05-28T20:50:00Z">
            <w:rPr>
              <w:ins w:id="1587" w:author="Maria Solana Gonzalez" w:date="2017-05-28T20:50:00Z"/>
            </w:rPr>
          </w:rPrChange>
        </w:rPr>
        <w:pPrChange w:id="1588" w:author="Maria Solana Gonzalez" w:date="2017-05-28T20:51:00Z">
          <w:pPr>
            <w:pStyle w:val="Prrafodelista"/>
            <w:widowControl w:val="0"/>
            <w:numPr>
              <w:numId w:val="36"/>
            </w:numPr>
            <w:autoSpaceDE w:val="0"/>
            <w:autoSpaceDN w:val="0"/>
            <w:adjustRightInd w:val="0"/>
            <w:ind w:hanging="360"/>
            <w:jc w:val="both"/>
          </w:pPr>
        </w:pPrChange>
      </w:pPr>
    </w:p>
    <w:p w14:paraId="6D69A444" w14:textId="4A66E096" w:rsidR="00154D5D" w:rsidDel="0063207F" w:rsidRDefault="00154D5D">
      <w:pPr>
        <w:widowControl w:val="0"/>
        <w:autoSpaceDE w:val="0"/>
        <w:autoSpaceDN w:val="0"/>
        <w:adjustRightInd w:val="0"/>
        <w:jc w:val="both"/>
        <w:rPr>
          <w:del w:id="1589" w:author="Maria Solana Gonzalez" w:date="2017-05-28T20:52:00Z"/>
          <w:rFonts w:cs="Times"/>
        </w:rPr>
        <w:pPrChange w:id="1590" w:author="Maria Solana Gonzalez" w:date="2017-05-28T20:52:00Z">
          <w:pPr>
            <w:pStyle w:val="Ttulo2"/>
          </w:pPr>
        </w:pPrChange>
      </w:pPr>
      <w:ins w:id="1591" w:author="Maria Solana Gonzalez" w:date="2017-05-28T20:50:00Z">
        <w:r w:rsidRPr="00154D5D">
          <w:rPr>
            <w:rFonts w:ascii="Book Antiqua" w:hAnsi="Book Antiqua" w:cs="Times"/>
            <w:rPrChange w:id="1592" w:author="Maria Solana Gonzalez" w:date="2017-05-28T20:50:00Z">
              <w:rPr>
                <w:b w:val="0"/>
              </w:rPr>
            </w:rPrChange>
          </w:rPr>
          <w:t>Estos algoritmos utilizan algunas de las propiedades estadísticas de los coeficientes DCT para detectar inconsistencias en los artefactos de bloqueo de una imagen JPEG objetivo.</w:t>
        </w:r>
      </w:ins>
    </w:p>
    <w:p w14:paraId="70788DA6" w14:textId="77777777" w:rsidR="0063207F" w:rsidRPr="00154D5D" w:rsidRDefault="0063207F">
      <w:pPr>
        <w:widowControl w:val="0"/>
        <w:autoSpaceDE w:val="0"/>
        <w:autoSpaceDN w:val="0"/>
        <w:adjustRightInd w:val="0"/>
        <w:jc w:val="both"/>
        <w:rPr>
          <w:ins w:id="1593" w:author="Maria Solana Gonzalez" w:date="2017-05-29T16:03:00Z"/>
          <w:rFonts w:cs="Times"/>
          <w:rPrChange w:id="1594" w:author="Maria Solana Gonzalez" w:date="2017-05-28T20:51:00Z">
            <w:rPr>
              <w:ins w:id="1595" w:author="Maria Solana Gonzalez" w:date="2017-05-29T16:03:00Z"/>
              <w:bCs/>
              <w:sz w:val="30"/>
              <w:szCs w:val="28"/>
            </w:rPr>
          </w:rPrChange>
        </w:rPr>
        <w:pPrChange w:id="1596" w:author="Maria Solana Gonzalez" w:date="2017-05-28T20:51:00Z">
          <w:pPr>
            <w:pStyle w:val="Ttulo2"/>
          </w:pPr>
        </w:pPrChange>
      </w:pPr>
    </w:p>
    <w:p w14:paraId="3302452A" w14:textId="77777777" w:rsidR="00F30566" w:rsidRPr="00DE7EEA" w:rsidRDefault="00F30566">
      <w:pPr>
        <w:widowControl w:val="0"/>
        <w:autoSpaceDE w:val="0"/>
        <w:autoSpaceDN w:val="0"/>
        <w:adjustRightInd w:val="0"/>
        <w:jc w:val="both"/>
        <w:pPrChange w:id="1597" w:author="Maria Solana Gonzalez" w:date="2017-05-28T20:52:00Z">
          <w:pPr>
            <w:pStyle w:val="Ttulo2"/>
          </w:pPr>
        </w:pPrChange>
      </w:pPr>
      <w:del w:id="1598" w:author="Maria Solana Gonzalez" w:date="2017-05-28T20:52:00Z">
        <w:r w:rsidRPr="00DE7EEA" w:rsidDel="005835CA">
          <w:delText>4.3 Otros formatos</w:delText>
        </w:r>
      </w:del>
    </w:p>
    <w:p w14:paraId="7924350B" w14:textId="338FACE1" w:rsidR="00F30566" w:rsidRDefault="00F30566" w:rsidP="00F30566">
      <w:pPr>
        <w:pStyle w:val="Ttulo2"/>
        <w:rPr>
          <w:ins w:id="1599" w:author="Maria Solana Gonzalez" w:date="2017-05-28T20:52:00Z"/>
          <w:bCs/>
          <w:sz w:val="30"/>
          <w:szCs w:val="28"/>
        </w:rPr>
      </w:pPr>
      <w:bookmarkStart w:id="1600" w:name="_Toc483862835"/>
      <w:r w:rsidRPr="00DE7EEA">
        <w:rPr>
          <w:bCs/>
          <w:sz w:val="30"/>
          <w:szCs w:val="28"/>
        </w:rPr>
        <w:lastRenderedPageBreak/>
        <w:t>4.</w:t>
      </w:r>
      <w:ins w:id="1601" w:author="Maria Solana Gonzalez" w:date="2017-05-28T20:52:00Z">
        <w:r w:rsidR="005835CA">
          <w:rPr>
            <w:bCs/>
            <w:sz w:val="30"/>
            <w:szCs w:val="28"/>
          </w:rPr>
          <w:t xml:space="preserve">3 </w:t>
        </w:r>
      </w:ins>
      <w:del w:id="1602" w:author="Maria Solana Gonzalez" w:date="2017-05-28T20:52:00Z">
        <w:r w:rsidRPr="00DE7EEA" w:rsidDel="005835CA">
          <w:rPr>
            <w:bCs/>
            <w:sz w:val="30"/>
            <w:szCs w:val="28"/>
          </w:rPr>
          <w:delText xml:space="preserve">4 </w:delText>
        </w:r>
      </w:del>
      <w:r w:rsidRPr="00DE7EEA">
        <w:rPr>
          <w:bCs/>
          <w:sz w:val="30"/>
          <w:szCs w:val="28"/>
        </w:rPr>
        <w:t>Técnicas que emplean formato JPEG</w:t>
      </w:r>
      <w:bookmarkEnd w:id="1600"/>
    </w:p>
    <w:p w14:paraId="436F7A31" w14:textId="77777777" w:rsidR="005835CA" w:rsidRDefault="005835CA" w:rsidP="005835CA">
      <w:pPr>
        <w:widowControl w:val="0"/>
        <w:autoSpaceDE w:val="0"/>
        <w:autoSpaceDN w:val="0"/>
        <w:adjustRightInd w:val="0"/>
        <w:jc w:val="both"/>
        <w:rPr>
          <w:ins w:id="1603" w:author="Maria Solana Gonzalez" w:date="2017-05-28T20:52:00Z"/>
          <w:rFonts w:ascii="Book Antiqua" w:hAnsi="Book Antiqua" w:cs="Times"/>
        </w:rPr>
      </w:pPr>
      <w:ins w:id="1604" w:author="Maria Solana Gonzalez" w:date="2017-05-28T20:52:00Z">
        <w:r w:rsidRPr="00186923">
          <w:rPr>
            <w:rFonts w:ascii="Book Antiqua" w:hAnsi="Book Antiqua" w:cs="Times"/>
          </w:rPr>
          <w:t>En [M24] Farid, propuso una t</w:t>
        </w:r>
        <w:r>
          <w:rPr>
            <w:rFonts w:ascii="Book Antiqua" w:hAnsi="Book Antiqua" w:cs="Times"/>
          </w:rPr>
          <w: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ins>
    </w:p>
    <w:p w14:paraId="26AF849E" w14:textId="77777777" w:rsidR="005835CA" w:rsidRDefault="005835CA" w:rsidP="005835CA">
      <w:pPr>
        <w:widowControl w:val="0"/>
        <w:autoSpaceDE w:val="0"/>
        <w:autoSpaceDN w:val="0"/>
        <w:adjustRightInd w:val="0"/>
        <w:jc w:val="both"/>
        <w:rPr>
          <w:ins w:id="1605" w:author="Maria Solana Gonzalez" w:date="2017-05-28T20:52:00Z"/>
          <w:rFonts w:ascii="Book Antiqua" w:hAnsi="Book Antiqua" w:cs="Times"/>
        </w:rPr>
      </w:pPr>
    </w:p>
    <w:p w14:paraId="367F5A92" w14:textId="77777777" w:rsidR="005835CA" w:rsidRDefault="005835CA" w:rsidP="005835CA">
      <w:pPr>
        <w:widowControl w:val="0"/>
        <w:autoSpaceDE w:val="0"/>
        <w:autoSpaceDN w:val="0"/>
        <w:adjustRightInd w:val="0"/>
        <w:jc w:val="both"/>
        <w:rPr>
          <w:ins w:id="1606" w:author="Maria Solana Gonzalez" w:date="2017-05-28T20:52:00Z"/>
          <w:rFonts w:ascii="Book Antiqua" w:hAnsi="Book Antiqua" w:cs="Times"/>
        </w:rPr>
      </w:pPr>
      <w:ins w:id="1607" w:author="Maria Solana Gonzalez" w:date="2017-05-28T20:52:00Z">
        <w:r>
          <w:rPr>
            <w:rFonts w:ascii="Book Antiqua" w:hAnsi="Book Antiqua" w:cs="Times"/>
          </w:rPr>
          <w:t xml:space="preserve">Jen-Chun Lee en [M25] expone el hecho de que si la mayoría de las imágenes manipuladas se almacena en formato JPEG significa que el algoritmo de detección de falsificaciones de imágenes propuesto debe ser capaz de hacer frente a las falsificaciones comunes asociadas a este tipo de compresión. </w:t>
        </w:r>
      </w:ins>
    </w:p>
    <w:p w14:paraId="4EC25D38" w14:textId="55045EF8" w:rsidR="005835CA" w:rsidRDefault="005835CA" w:rsidP="005835CA">
      <w:pPr>
        <w:widowControl w:val="0"/>
        <w:autoSpaceDE w:val="0"/>
        <w:autoSpaceDN w:val="0"/>
        <w:adjustRightInd w:val="0"/>
        <w:jc w:val="both"/>
        <w:rPr>
          <w:ins w:id="1608" w:author="Maria Solana Gonzalez" w:date="2017-05-28T20:52:00Z"/>
          <w:rFonts w:ascii="Book Antiqua" w:hAnsi="Book Antiqua" w:cs="Times"/>
        </w:rPr>
      </w:pPr>
      <w:ins w:id="1609" w:author="Maria Solana Gonzalez" w:date="2017-05-28T20:52:00Z">
        <w:r>
          <w:rPr>
            <w:rFonts w:ascii="Book Antiqua" w:hAnsi="Book Antiqua" w:cs="Times"/>
          </w:rPr>
          <w:t>Para ello emplearon dos conjuntos (</w:t>
        </w:r>
        <w:r w:rsidRPr="00F81893">
          <w:rPr>
            <w:rFonts w:ascii="Book Antiqua" w:hAnsi="Book Antiqua" w:cs="Courier New"/>
            <w:color w:val="212121"/>
            <w:lang w:eastAsia="es-ES_tradnl"/>
          </w:rPr>
          <w:t>CoMoFoD</w:t>
        </w:r>
        <w:r>
          <w:rPr>
            <w:rFonts w:ascii="Book Antiqua" w:hAnsi="Book Antiqua" w:cs="Courier New"/>
            <w:color w:val="212121"/>
            <w:lang w:eastAsia="es-ES_tradnl"/>
          </w:rPr>
          <w:t>, Manipulación de imágenes)</w:t>
        </w:r>
        <w:r>
          <w:rPr>
            <w:rFonts w:ascii="Book Antiqua" w:hAnsi="Book Antiqua" w:cs="Times"/>
          </w:rPr>
          <w:t xml:space="preserve">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w:t>
        </w:r>
      </w:ins>
      <w:ins w:id="1610" w:author="Maria Solana Gonzalez" w:date="2017-05-29T16:05:00Z">
        <w:r w:rsidR="00CF3A6F">
          <w:rPr>
            <w:rFonts w:ascii="Book Antiqua" w:hAnsi="Book Antiqua" w:cs="Times"/>
          </w:rPr>
          <w:t>Asimismo, el</w:t>
        </w:r>
      </w:ins>
      <w:ins w:id="1611" w:author="Maria Solana Gonzalez" w:date="2017-05-28T20:52:00Z">
        <w:r>
          <w:rPr>
            <w:rFonts w:ascii="Book Antiqua" w:hAnsi="Book Antiqua" w:cs="Times"/>
          </w:rPr>
          <w:t xml:space="preserve"> método propuesto es capaz de detectar la compresión JPEG con un factor de calidad superior a 40, resultando en valores CDR y FDR aceptables.</w:t>
        </w:r>
      </w:ins>
    </w:p>
    <w:p w14:paraId="117F0071" w14:textId="77777777" w:rsidR="005835CA" w:rsidRDefault="005835CA" w:rsidP="005835CA">
      <w:pPr>
        <w:widowControl w:val="0"/>
        <w:autoSpaceDE w:val="0"/>
        <w:autoSpaceDN w:val="0"/>
        <w:adjustRightInd w:val="0"/>
        <w:jc w:val="both"/>
        <w:rPr>
          <w:ins w:id="1612" w:author="Maria Solana Gonzalez" w:date="2017-05-28T20:52:00Z"/>
          <w:rFonts w:ascii="Book Antiqua" w:hAnsi="Book Antiqua" w:cs="Times"/>
        </w:rPr>
      </w:pPr>
    </w:p>
    <w:p w14:paraId="5040B362" w14:textId="439F1262" w:rsidR="005835CA" w:rsidRDefault="005835CA" w:rsidP="005835CA">
      <w:pPr>
        <w:widowControl w:val="0"/>
        <w:autoSpaceDE w:val="0"/>
        <w:autoSpaceDN w:val="0"/>
        <w:adjustRightInd w:val="0"/>
        <w:jc w:val="both"/>
        <w:rPr>
          <w:ins w:id="1613" w:author="Maria Solana Gonzalez" w:date="2017-05-28T20:52:00Z"/>
          <w:rFonts w:ascii="Book Antiqua" w:hAnsi="Book Antiqua" w:cs="Times"/>
        </w:rPr>
      </w:pPr>
      <w:ins w:id="1614" w:author="Maria Solana Gonzalez" w:date="2017-05-28T20:52:00Z">
        <w:r>
          <w:rPr>
            <w:rFonts w:ascii="Book Antiqua" w:hAnsi="Book Antiqua" w:cs="Times"/>
          </w:rPr>
          <w:t>En [M26] comentan que Zuo et al. en [M27] propuso un método de detección de imágenes compuestas sobre la base de los rastros de re-muestreo y compresión JPEG. El algoritmo implica dividir una imagen en bloques superpuestos y a continuación se define y evalúa un factor de medida de los bloques. Dicho factor contiene las características de re-muestreo y de compresión JPEG de cada uno de los bloques superpuestos. Finalmente</w:t>
        </w:r>
      </w:ins>
      <w:ins w:id="1615" w:author="Maria Solana Gonzalez" w:date="2017-05-29T16:12:00Z">
        <w:r w:rsidR="00A40946">
          <w:rPr>
            <w:rFonts w:ascii="Book Antiqua" w:hAnsi="Book Antiqua" w:cs="Times"/>
          </w:rPr>
          <w:t>,</w:t>
        </w:r>
      </w:ins>
      <w:ins w:id="1616" w:author="Maria Solana Gonzalez" w:date="2017-05-28T20:52:00Z">
        <w:r>
          <w:rPr>
            <w:rFonts w:ascii="Book Antiqua" w:hAnsi="Book Antiqua" w:cs="Times"/>
          </w:rPr>
          <w:t xml:space="preserv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primario, el método propuesto en [M27] puede funcionar bien. Sin embargo, basándose en las sugerencias de los autores en [M27] deja de ser eficaz cuando la imagen está compuesta de dos imágenes sin comprimir y las regiones manipuladas no se someten a operaciones geométricas.</w:t>
        </w:r>
      </w:ins>
    </w:p>
    <w:p w14:paraId="5D2EA99D" w14:textId="77777777" w:rsidR="005835CA" w:rsidRDefault="005835CA" w:rsidP="005835CA">
      <w:pPr>
        <w:widowControl w:val="0"/>
        <w:autoSpaceDE w:val="0"/>
        <w:autoSpaceDN w:val="0"/>
        <w:adjustRightInd w:val="0"/>
        <w:jc w:val="both"/>
        <w:rPr>
          <w:ins w:id="1617" w:author="Maria Solana Gonzalez" w:date="2017-05-28T20:52:00Z"/>
          <w:rFonts w:ascii="Book Antiqua" w:hAnsi="Book Antiqua" w:cs="Times"/>
        </w:rPr>
      </w:pPr>
    </w:p>
    <w:p w14:paraId="622DE544" w14:textId="77777777" w:rsidR="005835CA" w:rsidRPr="0021181C" w:rsidRDefault="005835CA" w:rsidP="005835CA">
      <w:pPr>
        <w:jc w:val="both"/>
        <w:rPr>
          <w:ins w:id="1618" w:author="Maria Solana Gonzalez" w:date="2017-05-28T20:52:00Z"/>
          <w:rFonts w:ascii="Book Antiqua" w:hAnsi="Book Antiqua"/>
        </w:rPr>
      </w:pPr>
      <w:ins w:id="1619" w:author="Maria Solana Gonzalez" w:date="2017-05-28T20:52:00Z">
        <w:r>
          <w:rPr>
            <w:rFonts w:ascii="Book Antiqua" w:hAnsi="Book Antiqua" w:cs="Times"/>
          </w:rPr>
          <w:t xml:space="preserve">Continuando con el algoritmo que se propone en [M26], se construyó un dataset de imágenes compuesto por 50 imágenes con doble compresión JPEG. En este conjunto de datos, hay una imagen destino comprimida en JPEG con factor de calidad QF1, y la imagen compuesta comprimida con factor de calidad </w:t>
        </w:r>
        <w:r>
          <w:rPr>
            <w:rFonts w:ascii="Book Antiqua" w:hAnsi="Book Antiqua" w:cs="Times"/>
          </w:rPr>
          <w:lastRenderedPageBreak/>
          <w:t xml:space="preserve">QF2, donde QF1 = [50,60,70,80,90] y QF2 =[50,60,70,80]. Los resultados experimentales mostraron </w:t>
        </w:r>
        <w:r w:rsidRPr="0021181C">
          <w:rPr>
            <w:rFonts w:ascii="Book Antiqua" w:hAnsi="Book Antiqua"/>
          </w:rPr>
          <w:t>que la detección de manipulación propuesta tiene un buen desempeño en la factibilidad de la compresión JPEG.</w:t>
        </w:r>
      </w:ins>
    </w:p>
    <w:p w14:paraId="15C15DDD" w14:textId="77777777" w:rsidR="005835CA" w:rsidRDefault="005835CA" w:rsidP="005835CA">
      <w:pPr>
        <w:jc w:val="both"/>
        <w:rPr>
          <w:ins w:id="1620" w:author="Maria Solana Gonzalez" w:date="2017-05-28T20:52:00Z"/>
          <w:rFonts w:ascii="Book Antiqua" w:hAnsi="Book Antiqua"/>
        </w:rPr>
      </w:pPr>
      <w:ins w:id="1621" w:author="Maria Solana Gonzalez" w:date="2017-05-28T20:52:00Z">
        <w:r>
          <w:rPr>
            <w:rFonts w:ascii="Book Antiqua" w:hAnsi="Book Antiqua"/>
          </w:rPr>
          <w:t>No obstante, s</w:t>
        </w:r>
        <w:r w:rsidRPr="0021181C">
          <w:rPr>
            <w:rFonts w:ascii="Book Antiqua" w:hAnsi="Book Antiqua"/>
          </w:rPr>
          <w:t xml:space="preserve">e utilizaron dos métodos de última generación, el método de detección de manipulación </w:t>
        </w:r>
        <w:r>
          <w:rPr>
            <w:rFonts w:ascii="Book Antiqua" w:hAnsi="Book Antiqua"/>
          </w:rPr>
          <w:t>basado en la compresión JPEG [M28</w:t>
        </w:r>
        <w:r w:rsidRPr="0021181C">
          <w:rPr>
            <w:rFonts w:ascii="Book Antiqua" w:hAnsi="Book Antiqua"/>
          </w:rPr>
          <w:t>] y el método de detección de alteraciones basadas en el mapa de probabilida</w:t>
        </w:r>
        <w:r>
          <w:rPr>
            <w:rFonts w:ascii="Book Antiqua" w:hAnsi="Book Antiqua"/>
          </w:rPr>
          <w:t>d posterior en bloque (BPPM) [M29</w:t>
        </w:r>
        <w:r w:rsidRPr="0021181C">
          <w:rPr>
            <w:rFonts w:ascii="Book Antiqua" w:hAnsi="Book Antiqua"/>
          </w:rPr>
          <w:t>]</w:t>
        </w:r>
        <w:r>
          <w:rPr>
            <w:rFonts w:ascii="Book Antiqua" w:hAnsi="Book Antiqua"/>
          </w:rPr>
          <w:t xml:space="preserve"> para c</w:t>
        </w:r>
        <w:r w:rsidRPr="00FE39A0">
          <w:rPr>
            <w:rFonts w:ascii="Book Antiqua" w:hAnsi="Book Antiqua"/>
          </w:rPr>
          <w:t>omparar con el método propuesto para evaluar el rendimiento en JPEG de datos de compresión.</w:t>
        </w:r>
      </w:ins>
    </w:p>
    <w:p w14:paraId="363A99F0" w14:textId="77777777" w:rsidR="005835CA" w:rsidRDefault="005835CA" w:rsidP="005835CA">
      <w:pPr>
        <w:jc w:val="both"/>
        <w:rPr>
          <w:ins w:id="1622" w:author="Maria Solana Gonzalez" w:date="2017-05-28T20:52:00Z"/>
          <w:rFonts w:ascii="Book Antiqua" w:hAnsi="Book Antiqua"/>
        </w:rPr>
      </w:pPr>
    </w:p>
    <w:p w14:paraId="01305DF0" w14:textId="77777777" w:rsidR="005835CA" w:rsidRDefault="005835CA" w:rsidP="005835CA">
      <w:pPr>
        <w:jc w:val="both"/>
        <w:rPr>
          <w:ins w:id="1623" w:author="Maria Solana Gonzalez" w:date="2017-05-28T20:52:00Z"/>
          <w:rFonts w:ascii="Book Antiqua" w:hAnsi="Book Antiqua"/>
        </w:rPr>
      </w:pPr>
      <w:ins w:id="1624" w:author="Maria Solana Gonzalez" w:date="2017-05-28T20:52:00Z">
        <w:r w:rsidRPr="00FE39A0">
          <w:rPr>
            <w:rFonts w:ascii="Book Antiqua" w:hAnsi="Book Antiqua"/>
          </w:rPr>
          <w:t xml:space="preserve">Los resultados experimentales </w:t>
        </w:r>
        <w:r>
          <w:rPr>
            <w:rFonts w:ascii="Book Antiqua" w:hAnsi="Book Antiqua"/>
          </w:rPr>
          <w:t xml:space="preserve">para [M28] </w:t>
        </w:r>
        <w:r w:rsidRPr="00FE39A0">
          <w:rPr>
            <w:rFonts w:ascii="Book Antiqua" w:hAnsi="Book Antiqua"/>
          </w:rPr>
          <w:t>muestran que las regiones manipuladas no se detectan con precisión. Además, la identificación de las imágenes manipuladas debe ser decidida manualmente por el usuario porque la regla de identificación n</w:t>
        </w:r>
        <w:r>
          <w:rPr>
            <w:rFonts w:ascii="Book Antiqua" w:hAnsi="Book Antiqua"/>
          </w:rPr>
          <w:t>o fue dada</w:t>
        </w:r>
        <w:r w:rsidRPr="00FE39A0">
          <w:rPr>
            <w:rFonts w:ascii="Book Antiqua" w:hAnsi="Book Antiqua"/>
          </w:rPr>
          <w:t>.</w:t>
        </w:r>
      </w:ins>
    </w:p>
    <w:p w14:paraId="37907A2F" w14:textId="77777777" w:rsidR="005835CA" w:rsidRDefault="005835CA" w:rsidP="005835CA">
      <w:pPr>
        <w:jc w:val="both"/>
        <w:rPr>
          <w:ins w:id="1625" w:author="Maria Solana Gonzalez" w:date="2017-05-28T20:52:00Z"/>
          <w:rFonts w:ascii="Book Antiqua" w:hAnsi="Book Antiqua"/>
        </w:rPr>
      </w:pPr>
    </w:p>
    <w:p w14:paraId="3CAC272E" w14:textId="77777777" w:rsidR="005835CA" w:rsidRDefault="005835CA" w:rsidP="005835CA">
      <w:pPr>
        <w:jc w:val="both"/>
        <w:rPr>
          <w:ins w:id="1626" w:author="Maria Solana Gonzalez" w:date="2017-05-28T20:52:00Z"/>
          <w:rFonts w:ascii="Book Antiqua" w:hAnsi="Book Antiqua"/>
        </w:rPr>
      </w:pPr>
      <w:ins w:id="1627" w:author="Maria Solana Gonzalez" w:date="2017-05-28T20:52:00Z">
        <w:r w:rsidRPr="00FE39A0">
          <w:rPr>
            <w:rFonts w:ascii="Book Antiqua" w:hAnsi="Book Antiqua"/>
          </w:rPr>
          <w:t>En el dataset de compresión JPEG, el método de detección de</w:t>
        </w:r>
        <w:r>
          <w:rPr>
            <w:rFonts w:ascii="Book Antiqua" w:hAnsi="Book Antiqua"/>
          </w:rPr>
          <w:t xml:space="preserve"> manipulación basado en BPPM [M29</w:t>
        </w:r>
        <w:r w:rsidRPr="00FE39A0">
          <w:rPr>
            <w:rFonts w:ascii="Book Antiqua" w:hAnsi="Book Antiqua"/>
          </w:rPr>
          <w:t>] hace que la detección de manipulación no sea correcta para</w:t>
        </w:r>
        <w:r>
          <w:rPr>
            <w:rFonts w:ascii="Book Antiqua" w:hAnsi="Book Antiqua"/>
          </w:rPr>
          <w:t xml:space="preserve"> todas las imágenes manipuladas d</w:t>
        </w:r>
        <w:r w:rsidRPr="00FE39A0">
          <w:rPr>
            <w:rFonts w:ascii="Book Antiqua" w:hAnsi="Book Antiqua"/>
          </w:rPr>
          <w:t xml:space="preserve">ebido a que la región alterada no está dentro del 30% -70% de la imagen compuesta en el dataset, </w:t>
        </w:r>
        <w:r>
          <w:rPr>
            <w:rFonts w:ascii="Book Antiqua" w:hAnsi="Book Antiqua"/>
          </w:rPr>
          <w:t xml:space="preserve">por lo que </w:t>
        </w:r>
        <w:r w:rsidRPr="00FE39A0">
          <w:rPr>
            <w:rFonts w:ascii="Book Antiqua" w:hAnsi="Book Antiqua"/>
          </w:rPr>
          <w:t xml:space="preserve">la capacidad de detección del método de detección de manipulación basado en BPPM es ineficaz </w:t>
        </w:r>
        <w:r>
          <w:rPr>
            <w:rFonts w:ascii="Book Antiqua" w:hAnsi="Book Antiqua"/>
          </w:rPr>
          <w:t>para</w:t>
        </w:r>
        <w:r w:rsidRPr="00FE39A0">
          <w:rPr>
            <w:rFonts w:ascii="Book Antiqua" w:hAnsi="Book Antiqua"/>
          </w:rPr>
          <w:t xml:space="preserve"> el dataset de compresión JPEG.</w:t>
        </w:r>
      </w:ins>
    </w:p>
    <w:p w14:paraId="3367E74E" w14:textId="77777777" w:rsidR="005835CA" w:rsidRDefault="005835CA" w:rsidP="005835CA">
      <w:pPr>
        <w:jc w:val="both"/>
        <w:rPr>
          <w:ins w:id="1628" w:author="Maria Solana Gonzalez" w:date="2017-05-28T20:52:00Z"/>
          <w:rFonts w:ascii="Book Antiqua" w:hAnsi="Book Antiqua"/>
        </w:rPr>
      </w:pPr>
    </w:p>
    <w:p w14:paraId="29E7FA06" w14:textId="605C8CCD" w:rsidR="00E00D22" w:rsidRDefault="005835CA">
      <w:pPr>
        <w:rPr>
          <w:ins w:id="1629" w:author="Maria Solana Gonzalez" w:date="2017-05-29T16:13:00Z"/>
          <w:rFonts w:ascii="Book Antiqua" w:hAnsi="Book Antiqua"/>
        </w:rPr>
      </w:pPr>
      <w:ins w:id="1630" w:author="Maria Solana Gonzalez" w:date="2017-05-28T20:52:00Z">
        <w:r>
          <w:rPr>
            <w:rFonts w:ascii="Book Antiqua" w:hAnsi="Book Antiqua"/>
          </w:rPr>
          <w:t>Para finalizar, e</w:t>
        </w:r>
        <w:r w:rsidRPr="00FE39A0">
          <w:rPr>
            <w:rFonts w:ascii="Book Antiqua" w:hAnsi="Book Antiqua"/>
          </w:rPr>
          <w:t xml:space="preserve">n comparación con los métodos de detección de manipulación </w:t>
        </w:r>
        <w:r>
          <w:rPr>
            <w:rFonts w:ascii="Book Antiqua" w:hAnsi="Book Antiqua"/>
          </w:rPr>
          <w:t>basada en la compresión JPEG [M27,</w:t>
        </w:r>
      </w:ins>
      <w:ins w:id="1631" w:author="Maria Solana Gonzalez" w:date="2017-05-29T16:14:00Z">
        <w:r w:rsidR="00751B55">
          <w:rPr>
            <w:rFonts w:ascii="Book Antiqua" w:hAnsi="Book Antiqua"/>
          </w:rPr>
          <w:t xml:space="preserve"> </w:t>
        </w:r>
      </w:ins>
      <w:ins w:id="1632" w:author="Maria Solana Gonzalez" w:date="2017-05-28T20:52:00Z">
        <w:r>
          <w:rPr>
            <w:rFonts w:ascii="Book Antiqua" w:hAnsi="Book Antiqua"/>
          </w:rPr>
          <w:t>M28</w:t>
        </w:r>
        <w:r w:rsidRPr="00FE39A0">
          <w:rPr>
            <w:rFonts w:ascii="Book Antiqua" w:hAnsi="Book Antiqua"/>
          </w:rPr>
          <w:t>,</w:t>
        </w:r>
      </w:ins>
      <w:ins w:id="1633" w:author="Maria Solana Gonzalez" w:date="2017-05-29T16:14:00Z">
        <w:r w:rsidR="00751B55">
          <w:rPr>
            <w:rFonts w:ascii="Book Antiqua" w:hAnsi="Book Antiqua"/>
          </w:rPr>
          <w:t xml:space="preserve"> </w:t>
        </w:r>
      </w:ins>
      <w:ins w:id="1634" w:author="Maria Solana Gonzalez" w:date="2017-05-28T20:52:00Z">
        <w:r>
          <w:rPr>
            <w:rFonts w:ascii="Book Antiqua" w:hAnsi="Book Antiqua"/>
          </w:rPr>
          <w:t>M29</w:t>
        </w:r>
        <w:r w:rsidRPr="00FE39A0">
          <w:rPr>
            <w:rFonts w:ascii="Book Antiqua" w:hAnsi="Book Antiqua"/>
          </w:rPr>
          <w:t>], los resultados experimentales muestran que la propuesta</w:t>
        </w:r>
        <w:r>
          <w:rPr>
            <w:rFonts w:ascii="Book Antiqua" w:hAnsi="Book Antiqua"/>
          </w:rPr>
          <w:t xml:space="preserve"> de [M26] p</w:t>
        </w:r>
        <w:r w:rsidRPr="00FE39A0">
          <w:rPr>
            <w:rFonts w:ascii="Book Antiqua" w:hAnsi="Book Antiqua"/>
          </w:rPr>
          <w:t>uede funcionar bien sin la limitación de los factores de calidad en la compresión JPEG para las imágenes objetivo y compuestas.</w:t>
        </w:r>
        <w:r>
          <w:rPr>
            <w:rFonts w:ascii="Book Antiqua" w:hAnsi="Book Antiqua"/>
          </w:rPr>
          <w:t xml:space="preserve"> </w:t>
        </w:r>
        <w:r w:rsidRPr="00FE39A0">
          <w:rPr>
            <w:rFonts w:ascii="Book Antiqua" w:hAnsi="Book Antiqua"/>
          </w:rPr>
          <w:t>Los resultados experimentales muestran que el método propuesto supera los métodos de</w:t>
        </w:r>
        <w:r>
          <w:rPr>
            <w:rFonts w:ascii="Book Antiqua" w:hAnsi="Book Antiqua"/>
          </w:rPr>
          <w:t xml:space="preserve"> [M28, M29].</w:t>
        </w:r>
      </w:ins>
    </w:p>
    <w:p w14:paraId="1857F8D5" w14:textId="5CD882EC" w:rsidR="005835CA" w:rsidRPr="00E00D22" w:rsidDel="00E00D22" w:rsidRDefault="00E00D22">
      <w:pPr>
        <w:spacing w:after="200" w:line="276" w:lineRule="auto"/>
        <w:rPr>
          <w:del w:id="1635" w:author="Maria Solana Gonzalez" w:date="2017-05-29T16:13:00Z"/>
          <w:rPrChange w:id="1636" w:author="Maria Solana Gonzalez" w:date="2017-05-29T16:13:00Z">
            <w:rPr>
              <w:del w:id="1637" w:author="Maria Solana Gonzalez" w:date="2017-05-29T16:13:00Z"/>
              <w:bCs/>
              <w:sz w:val="30"/>
              <w:szCs w:val="28"/>
            </w:rPr>
          </w:rPrChange>
        </w:rPr>
        <w:pPrChange w:id="1638" w:author="Maria Solana Gonzalez" w:date="2017-05-29T16:13:00Z">
          <w:pPr>
            <w:pStyle w:val="Ttulo2"/>
          </w:pPr>
        </w:pPrChange>
      </w:pPr>
      <w:bookmarkStart w:id="1639" w:name="_GoBack"/>
      <w:bookmarkEnd w:id="1639"/>
      <w:ins w:id="1640" w:author="Maria Solana Gonzalez" w:date="2017-05-29T16:13:00Z">
        <w:r>
          <w:rPr>
            <w:rFonts w:ascii="Book Antiqua" w:hAnsi="Book Antiqua"/>
          </w:rPr>
          <w:br w:type="page"/>
        </w:r>
      </w:ins>
    </w:p>
    <w:p w14:paraId="06714912" w14:textId="77777777" w:rsidR="00F30566" w:rsidDel="00E00D22" w:rsidRDefault="00F30566">
      <w:pPr>
        <w:rPr>
          <w:del w:id="1641" w:author="Maria Solana Gonzalez" w:date="2017-05-29T16:13:00Z"/>
        </w:rPr>
      </w:pPr>
    </w:p>
    <w:p w14:paraId="25C80B96" w14:textId="5DCDEE8A" w:rsidR="00F30566" w:rsidRPr="00B9729B" w:rsidDel="00E00D22" w:rsidRDefault="00F30566">
      <w:pPr>
        <w:rPr>
          <w:del w:id="1642" w:author="Maria Solana Gonzalez" w:date="2017-05-29T16:13:00Z"/>
        </w:rPr>
      </w:pPr>
    </w:p>
    <w:p w14:paraId="0061F2AA" w14:textId="77777777" w:rsidR="005907EE" w:rsidRDefault="005907EE">
      <w:pPr>
        <w:rPr>
          <w:iCs/>
        </w:rPr>
        <w:pPrChange w:id="1643" w:author="Maria Solana Gonzalez" w:date="2017-05-29T16:13:00Z">
          <w:pPr>
            <w:pStyle w:val="Estilo12ptPrimeralnea05cm"/>
          </w:pPr>
        </w:pPrChange>
      </w:pPr>
    </w:p>
    <w:p w14:paraId="6ADDC566" w14:textId="412BDC31" w:rsidR="00843D83" w:rsidRPr="00E64B63" w:rsidDel="00AE5C11" w:rsidRDefault="00156A1D">
      <w:pPr>
        <w:pStyle w:val="Bibliografa1"/>
        <w:rPr>
          <w:del w:id="1644" w:author="Pablo Blanco Peris" w:date="2017-05-24T17:20:00Z"/>
          <w:rFonts w:ascii="Book Antiqua" w:hAnsi="Book Antiqua"/>
          <w:rPrChange w:id="1645" w:author="Pablo Blanco Peris" w:date="2017-05-28T13:38:00Z">
            <w:rPr>
              <w:del w:id="1646" w:author="Pablo Blanco Peris" w:date="2017-05-24T17:20:00Z"/>
            </w:rPr>
          </w:rPrChange>
        </w:rPr>
      </w:pPr>
      <w:r>
        <w:rPr>
          <w:iCs w:val="0"/>
        </w:rPr>
        <w:fldChar w:fldCharType="begin"/>
      </w:r>
      <w:r w:rsidR="007A7A34">
        <w:instrText xml:space="preserve"> ADDIN ZOTERO_BIBL {"custom":[]} CSL_BIBLIOGRAPHY </w:instrText>
      </w:r>
      <w:r>
        <w:rPr>
          <w:iCs w:val="0"/>
        </w:rPr>
        <w:fldChar w:fldCharType="separate"/>
      </w:r>
      <w:del w:id="1647" w:author="Pablo Blanco Peris" w:date="2017-05-24T17:20:00Z">
        <w:r w:rsidR="00843D83" w:rsidRPr="00E64B63" w:rsidDel="00AE5C11">
          <w:rPr>
            <w:rFonts w:ascii="Book Antiqua" w:hAnsi="Book Antiqua"/>
            <w:iCs w:val="0"/>
            <w:rPrChange w:id="1648" w:author="Pablo Blanco Peris" w:date="2017-05-28T13:38:00Z">
              <w:rPr>
                <w:iCs w:val="0"/>
              </w:rPr>
            </w:rPrChange>
          </w:rPr>
          <w:delText>[1]</w:delText>
        </w:r>
        <w:r w:rsidR="00843D83" w:rsidRPr="00E64B63" w:rsidDel="00AE5C11">
          <w:rPr>
            <w:rFonts w:ascii="Book Antiqua" w:hAnsi="Book Antiqua"/>
            <w:iCs w:val="0"/>
            <w:rPrChange w:id="1649" w:author="Pablo Blanco Peris" w:date="2017-05-28T13:38:00Z">
              <w:rPr>
                <w:iCs w:val="0"/>
              </w:rPr>
            </w:rPrChange>
          </w:rPr>
          <w:tab/>
          <w:delText>M. A. R. García, «Análisis forense en imágenes digitales», 2009.</w:delText>
        </w:r>
      </w:del>
    </w:p>
    <w:p w14:paraId="58EAD503" w14:textId="2D336475" w:rsidR="00843D83" w:rsidRPr="00E64B63" w:rsidDel="00AE5C11" w:rsidRDefault="00843D83">
      <w:pPr>
        <w:pStyle w:val="Bibliografa1"/>
        <w:rPr>
          <w:del w:id="1650" w:author="Pablo Blanco Peris" w:date="2017-05-24T17:20:00Z"/>
          <w:rFonts w:ascii="Book Antiqua" w:hAnsi="Book Antiqua"/>
          <w:rPrChange w:id="1651" w:author="Pablo Blanco Peris" w:date="2017-05-28T13:38:00Z">
            <w:rPr>
              <w:del w:id="1652" w:author="Pablo Blanco Peris" w:date="2017-05-24T17:20:00Z"/>
            </w:rPr>
          </w:rPrChange>
        </w:rPr>
      </w:pPr>
      <w:del w:id="1653" w:author="Pablo Blanco Peris" w:date="2017-05-24T17:20:00Z">
        <w:r w:rsidRPr="00E64B63" w:rsidDel="00AE5C11">
          <w:rPr>
            <w:rFonts w:ascii="Book Antiqua" w:hAnsi="Book Antiqua"/>
            <w:iCs w:val="0"/>
            <w:rPrChange w:id="1654" w:author="Pablo Blanco Peris" w:date="2017-05-28T13:38:00Z">
              <w:rPr>
                <w:iCs w:val="0"/>
              </w:rPr>
            </w:rPrChange>
          </w:rPr>
          <w:delText>[2]</w:delText>
        </w:r>
        <w:r w:rsidRPr="00E64B63" w:rsidDel="00AE5C11">
          <w:rPr>
            <w:rFonts w:ascii="Book Antiqua" w:hAnsi="Book Antiqua"/>
            <w:iCs w:val="0"/>
            <w:rPrChange w:id="1655" w:author="Pablo Blanco Peris" w:date="2017-05-28T13:38:00Z">
              <w:rPr>
                <w:iCs w:val="0"/>
              </w:rPr>
            </w:rPrChange>
          </w:rPr>
          <w:tab/>
          <w:delText xml:space="preserve">Q. Liu </w:delText>
        </w:r>
        <w:r w:rsidRPr="00E64B63" w:rsidDel="00AE5C11">
          <w:rPr>
            <w:rFonts w:ascii="Book Antiqua" w:hAnsi="Book Antiqua"/>
            <w:i/>
            <w:iCs w:val="0"/>
            <w:rPrChange w:id="1656" w:author="Pablo Blanco Peris" w:date="2017-05-28T13:38:00Z">
              <w:rPr>
                <w:i/>
                <w:iCs w:val="0"/>
              </w:rPr>
            </w:rPrChange>
          </w:rPr>
          <w:delText>et al.</w:delText>
        </w:r>
        <w:r w:rsidRPr="00E64B63" w:rsidDel="00AE5C11">
          <w:rPr>
            <w:rFonts w:ascii="Book Antiqua" w:hAnsi="Book Antiqua"/>
            <w:iCs w:val="0"/>
            <w:rPrChange w:id="1657" w:author="Pablo Blanco Peris" w:date="2017-05-28T13:38:00Z">
              <w:rPr>
                <w:iCs w:val="0"/>
              </w:rPr>
            </w:rPrChange>
          </w:rPr>
          <w:delText xml:space="preserve">, «Detection of JPEG double compression and identification of smartphone image source and post-capture manipulation», </w:delText>
        </w:r>
        <w:r w:rsidRPr="00E64B63" w:rsidDel="00AE5C11">
          <w:rPr>
            <w:rFonts w:ascii="Book Antiqua" w:hAnsi="Book Antiqua"/>
            <w:i/>
            <w:iCs w:val="0"/>
            <w:rPrChange w:id="1658" w:author="Pablo Blanco Peris" w:date="2017-05-28T13:38:00Z">
              <w:rPr>
                <w:i/>
                <w:iCs w:val="0"/>
              </w:rPr>
            </w:rPrChange>
          </w:rPr>
          <w:delText>Appl. Intell.</w:delText>
        </w:r>
        <w:r w:rsidRPr="00E64B63" w:rsidDel="00AE5C11">
          <w:rPr>
            <w:rFonts w:ascii="Book Antiqua" w:hAnsi="Book Antiqua"/>
            <w:iCs w:val="0"/>
            <w:rPrChange w:id="1659" w:author="Pablo Blanco Peris" w:date="2017-05-28T13:38:00Z">
              <w:rPr>
                <w:iCs w:val="0"/>
              </w:rPr>
            </w:rPrChange>
          </w:rPr>
          <w:delText>, vol. 39, n.</w:delText>
        </w:r>
        <w:r w:rsidRPr="00E64B63" w:rsidDel="00AE5C11">
          <w:rPr>
            <w:rFonts w:ascii="Book Antiqua" w:hAnsi="Book Antiqua"/>
            <w:iCs w:val="0"/>
            <w:vertAlign w:val="superscript"/>
            <w:rPrChange w:id="1660" w:author="Pablo Blanco Peris" w:date="2017-05-28T13:38:00Z">
              <w:rPr>
                <w:iCs w:val="0"/>
                <w:vertAlign w:val="superscript"/>
              </w:rPr>
            </w:rPrChange>
          </w:rPr>
          <w:delText>o</w:delText>
        </w:r>
        <w:r w:rsidRPr="00E64B63" w:rsidDel="00AE5C11">
          <w:rPr>
            <w:rFonts w:ascii="Book Antiqua" w:hAnsi="Book Antiqua"/>
            <w:iCs w:val="0"/>
            <w:rPrChange w:id="1661" w:author="Pablo Blanco Peris" w:date="2017-05-28T13:38:00Z">
              <w:rPr>
                <w:iCs w:val="0"/>
              </w:rPr>
            </w:rPrChange>
          </w:rPr>
          <w:delText xml:space="preserve"> 4, pp. 705-726, 2013.</w:delText>
        </w:r>
      </w:del>
    </w:p>
    <w:p w14:paraId="43FAB0C7" w14:textId="1241C3FA" w:rsidR="00843D83" w:rsidRPr="00E64B63" w:rsidDel="00AE5C11" w:rsidRDefault="00843D83">
      <w:pPr>
        <w:pStyle w:val="Bibliografa1"/>
        <w:rPr>
          <w:del w:id="1662" w:author="Pablo Blanco Peris" w:date="2017-05-24T17:20:00Z"/>
          <w:rFonts w:ascii="Book Antiqua" w:hAnsi="Book Antiqua"/>
          <w:rPrChange w:id="1663" w:author="Pablo Blanco Peris" w:date="2017-05-28T13:38:00Z">
            <w:rPr>
              <w:del w:id="1664" w:author="Pablo Blanco Peris" w:date="2017-05-24T17:20:00Z"/>
            </w:rPr>
          </w:rPrChange>
        </w:rPr>
      </w:pPr>
      <w:del w:id="1665" w:author="Pablo Blanco Peris" w:date="2017-05-24T17:20:00Z">
        <w:r w:rsidRPr="00E64B63" w:rsidDel="00AE5C11">
          <w:rPr>
            <w:rFonts w:ascii="Book Antiqua" w:hAnsi="Book Antiqua"/>
            <w:iCs w:val="0"/>
            <w:rPrChange w:id="1666" w:author="Pablo Blanco Peris" w:date="2017-05-28T13:38:00Z">
              <w:rPr>
                <w:iCs w:val="0"/>
              </w:rPr>
            </w:rPrChange>
          </w:rPr>
          <w:delText>[3]</w:delText>
        </w:r>
        <w:r w:rsidRPr="00E64B63" w:rsidDel="00AE5C11">
          <w:rPr>
            <w:rFonts w:ascii="Book Antiqua" w:hAnsi="Book Antiqua"/>
            <w:iCs w:val="0"/>
            <w:rPrChange w:id="1667" w:author="Pablo Blanco Peris" w:date="2017-05-28T13:38:00Z">
              <w:rPr>
                <w:iCs w:val="0"/>
              </w:rPr>
            </w:rPrChange>
          </w:rPr>
          <w:tab/>
          <w:delText xml:space="preserve">M. Boutell y J. Luo, «Beyond Pixels: Exploiting Camera Metadata for Photo Classification», </w:delText>
        </w:r>
        <w:r w:rsidRPr="00E64B63" w:rsidDel="00AE5C11">
          <w:rPr>
            <w:rFonts w:ascii="Book Antiqua" w:hAnsi="Book Antiqua"/>
            <w:i/>
            <w:iCs w:val="0"/>
            <w:rPrChange w:id="1668" w:author="Pablo Blanco Peris" w:date="2017-05-28T13:38:00Z">
              <w:rPr>
                <w:i/>
                <w:iCs w:val="0"/>
              </w:rPr>
            </w:rPrChange>
          </w:rPr>
          <w:delText>Pattern Recogn</w:delText>
        </w:r>
        <w:r w:rsidRPr="00E64B63" w:rsidDel="00AE5C11">
          <w:rPr>
            <w:rFonts w:ascii="Book Antiqua" w:hAnsi="Book Antiqua"/>
            <w:iCs w:val="0"/>
            <w:rPrChange w:id="1669" w:author="Pablo Blanco Peris" w:date="2017-05-28T13:38:00Z">
              <w:rPr>
                <w:iCs w:val="0"/>
              </w:rPr>
            </w:rPrChange>
          </w:rPr>
          <w:delText>, vol. 38, n.</w:delText>
        </w:r>
        <w:r w:rsidRPr="00E64B63" w:rsidDel="00AE5C11">
          <w:rPr>
            <w:rFonts w:ascii="Book Antiqua" w:hAnsi="Book Antiqua"/>
            <w:iCs w:val="0"/>
            <w:vertAlign w:val="superscript"/>
            <w:rPrChange w:id="1670" w:author="Pablo Blanco Peris" w:date="2017-05-28T13:38:00Z">
              <w:rPr>
                <w:iCs w:val="0"/>
                <w:vertAlign w:val="superscript"/>
              </w:rPr>
            </w:rPrChange>
          </w:rPr>
          <w:delText>o</w:delText>
        </w:r>
        <w:r w:rsidRPr="00E64B63" w:rsidDel="00AE5C11">
          <w:rPr>
            <w:rFonts w:ascii="Book Antiqua" w:hAnsi="Book Antiqua"/>
            <w:iCs w:val="0"/>
            <w:rPrChange w:id="1671" w:author="Pablo Blanco Peris" w:date="2017-05-28T13:38:00Z">
              <w:rPr>
                <w:iCs w:val="0"/>
              </w:rPr>
            </w:rPrChange>
          </w:rPr>
          <w:delText xml:space="preserve"> 6, pp. 935–946, jun. 2005.</w:delText>
        </w:r>
      </w:del>
    </w:p>
    <w:p w14:paraId="035C9039" w14:textId="706DCB42" w:rsidR="00843D83" w:rsidRPr="00E64B63" w:rsidDel="00AE5C11" w:rsidRDefault="00843D83">
      <w:pPr>
        <w:pStyle w:val="Bibliografa1"/>
        <w:rPr>
          <w:del w:id="1672" w:author="Pablo Blanco Peris" w:date="2017-05-24T17:20:00Z"/>
          <w:rFonts w:ascii="Book Antiqua" w:hAnsi="Book Antiqua"/>
          <w:rPrChange w:id="1673" w:author="Pablo Blanco Peris" w:date="2017-05-28T13:38:00Z">
            <w:rPr>
              <w:del w:id="1674" w:author="Pablo Blanco Peris" w:date="2017-05-24T17:20:00Z"/>
            </w:rPr>
          </w:rPrChange>
        </w:rPr>
      </w:pPr>
      <w:del w:id="1675" w:author="Pablo Blanco Peris" w:date="2017-05-24T17:20:00Z">
        <w:r w:rsidRPr="00E64B63" w:rsidDel="00AE5C11">
          <w:rPr>
            <w:rFonts w:ascii="Book Antiqua" w:hAnsi="Book Antiqua"/>
            <w:iCs w:val="0"/>
            <w:rPrChange w:id="1676" w:author="Pablo Blanco Peris" w:date="2017-05-28T13:38:00Z">
              <w:rPr>
                <w:iCs w:val="0"/>
              </w:rPr>
            </w:rPrChange>
          </w:rPr>
          <w:delText>[4]</w:delText>
        </w:r>
        <w:r w:rsidRPr="00E64B63" w:rsidDel="00AE5C11">
          <w:rPr>
            <w:rFonts w:ascii="Book Antiqua" w:hAnsi="Book Antiqua"/>
            <w:iCs w:val="0"/>
            <w:rPrChange w:id="1677" w:author="Pablo Blanco Peris" w:date="2017-05-28T13:38:00Z">
              <w:rPr>
                <w:iCs w:val="0"/>
              </w:rPr>
            </w:rPrChange>
          </w:rPr>
          <w:tab/>
          <w:delText xml:space="preserve">C. L. Lai y Y. S. Chen, </w:delText>
        </w:r>
        <w:r w:rsidRPr="00E64B63" w:rsidDel="00AE5C11">
          <w:rPr>
            <w:rFonts w:ascii="Book Antiqua" w:hAnsi="Book Antiqua"/>
            <w:i/>
            <w:iCs w:val="0"/>
            <w:rPrChange w:id="1678" w:author="Pablo Blanco Peris" w:date="2017-05-28T13:38:00Z">
              <w:rPr>
                <w:i/>
                <w:iCs w:val="0"/>
              </w:rPr>
            </w:rPrChange>
          </w:rPr>
          <w:delText>2009 Int. Conf. Mach. Learn. Cybern.</w:delText>
        </w:r>
        <w:r w:rsidRPr="00E64B63" w:rsidDel="00AE5C11">
          <w:rPr>
            <w:rFonts w:ascii="Book Antiqua" w:hAnsi="Book Antiqua"/>
            <w:iCs w:val="0"/>
            <w:rPrChange w:id="1679" w:author="Pablo Blanco Peris" w:date="2017-05-28T13:38:00Z">
              <w:rPr>
                <w:iCs w:val="0"/>
              </w:rPr>
            </w:rPrChange>
          </w:rPr>
          <w:delText>, vol. 5, pp. 2991–2998, jul. 2009.</w:delText>
        </w:r>
      </w:del>
    </w:p>
    <w:p w14:paraId="11158A97" w14:textId="2EA04A0C" w:rsidR="00843D83" w:rsidRPr="00E64B63" w:rsidDel="00AE5C11" w:rsidRDefault="00843D83">
      <w:pPr>
        <w:pStyle w:val="Bibliografa1"/>
        <w:rPr>
          <w:del w:id="1680" w:author="Pablo Blanco Peris" w:date="2017-05-24T17:20:00Z"/>
          <w:rFonts w:ascii="Book Antiqua" w:hAnsi="Book Antiqua"/>
          <w:rPrChange w:id="1681" w:author="Pablo Blanco Peris" w:date="2017-05-28T13:38:00Z">
            <w:rPr>
              <w:del w:id="1682" w:author="Pablo Blanco Peris" w:date="2017-05-24T17:20:00Z"/>
            </w:rPr>
          </w:rPrChange>
        </w:rPr>
      </w:pPr>
      <w:del w:id="1683" w:author="Pablo Blanco Peris" w:date="2017-05-24T17:20:00Z">
        <w:r w:rsidRPr="00E64B63" w:rsidDel="00AE5C11">
          <w:rPr>
            <w:rFonts w:ascii="Book Antiqua" w:hAnsi="Book Antiqua"/>
            <w:iCs w:val="0"/>
            <w:rPrChange w:id="1684" w:author="Pablo Blanco Peris" w:date="2017-05-28T13:38:00Z">
              <w:rPr>
                <w:iCs w:val="0"/>
              </w:rPr>
            </w:rPrChange>
          </w:rPr>
          <w:delText>[5]</w:delText>
        </w:r>
        <w:r w:rsidRPr="00E64B63" w:rsidDel="00AE5C11">
          <w:rPr>
            <w:rFonts w:ascii="Book Antiqua" w:hAnsi="Book Antiqua"/>
            <w:iCs w:val="0"/>
            <w:rPrChange w:id="1685" w:author="Pablo Blanco Peris" w:date="2017-05-28T13:38:00Z">
              <w:rPr>
                <w:iCs w:val="0"/>
              </w:rPr>
            </w:rPrChange>
          </w:rPr>
          <w:tab/>
          <w:delText xml:space="preserve">M. A. Qureshi y M. Deriche, «A bibliography of pixel-based blind image forgery detection techniques», </w:delText>
        </w:r>
        <w:r w:rsidRPr="00E64B63" w:rsidDel="00AE5C11">
          <w:rPr>
            <w:rFonts w:ascii="Book Antiqua" w:hAnsi="Book Antiqua"/>
            <w:i/>
            <w:iCs w:val="0"/>
            <w:rPrChange w:id="1686" w:author="Pablo Blanco Peris" w:date="2017-05-28T13:38:00Z">
              <w:rPr>
                <w:i/>
                <w:iCs w:val="0"/>
              </w:rPr>
            </w:rPrChange>
          </w:rPr>
          <w:delText>Signal Process. Image Commun.</w:delText>
        </w:r>
        <w:r w:rsidRPr="00E64B63" w:rsidDel="00AE5C11">
          <w:rPr>
            <w:rFonts w:ascii="Book Antiqua" w:hAnsi="Book Antiqua"/>
            <w:iCs w:val="0"/>
            <w:rPrChange w:id="1687" w:author="Pablo Blanco Peris" w:date="2017-05-28T13:38:00Z">
              <w:rPr>
                <w:iCs w:val="0"/>
              </w:rPr>
            </w:rPrChange>
          </w:rPr>
          <w:delText>, vol. 39, Part A, pp. 46-74, nov. 2015.</w:delText>
        </w:r>
      </w:del>
    </w:p>
    <w:p w14:paraId="027278F5" w14:textId="596883C9" w:rsidR="00843D83" w:rsidRPr="00E64B63" w:rsidDel="00AE5C11" w:rsidRDefault="00843D83">
      <w:pPr>
        <w:pStyle w:val="Bibliografa1"/>
        <w:rPr>
          <w:del w:id="1688" w:author="Pablo Blanco Peris" w:date="2017-05-24T17:20:00Z"/>
          <w:rFonts w:ascii="Book Antiqua" w:hAnsi="Book Antiqua"/>
          <w:rPrChange w:id="1689" w:author="Pablo Blanco Peris" w:date="2017-05-28T13:38:00Z">
            <w:rPr>
              <w:del w:id="1690" w:author="Pablo Blanco Peris" w:date="2017-05-24T17:20:00Z"/>
            </w:rPr>
          </w:rPrChange>
        </w:rPr>
      </w:pPr>
      <w:del w:id="1691" w:author="Pablo Blanco Peris" w:date="2017-05-24T17:20:00Z">
        <w:r w:rsidRPr="00E64B63" w:rsidDel="00AE5C11">
          <w:rPr>
            <w:rFonts w:ascii="Book Antiqua" w:hAnsi="Book Antiqua"/>
            <w:iCs w:val="0"/>
            <w:rPrChange w:id="1692" w:author="Pablo Blanco Peris" w:date="2017-05-28T13:38:00Z">
              <w:rPr>
                <w:iCs w:val="0"/>
              </w:rPr>
            </w:rPrChange>
          </w:rPr>
          <w:delText>[6]</w:delText>
        </w:r>
        <w:r w:rsidRPr="00E64B63" w:rsidDel="00AE5C11">
          <w:rPr>
            <w:rFonts w:ascii="Book Antiqua" w:hAnsi="Book Antiqua"/>
            <w:iCs w:val="0"/>
            <w:rPrChange w:id="1693" w:author="Pablo Blanco Peris" w:date="2017-05-28T13:38:00Z">
              <w:rPr>
                <w:iCs w:val="0"/>
              </w:rPr>
            </w:rPrChange>
          </w:rPr>
          <w:tab/>
          <w:delText xml:space="preserve">H. Huang, W. Guo, y Y. Zhang, «Detection of Copy-Move Forgery in Digital Images Using SIFT Algorithm», en </w:delText>
        </w:r>
        <w:r w:rsidRPr="00E64B63" w:rsidDel="00AE5C11">
          <w:rPr>
            <w:rFonts w:ascii="Book Antiqua" w:hAnsi="Book Antiqua"/>
            <w:i/>
            <w:iCs w:val="0"/>
            <w:rPrChange w:id="1694" w:author="Pablo Blanco Peris" w:date="2017-05-28T13:38:00Z">
              <w:rPr>
                <w:i/>
                <w:iCs w:val="0"/>
              </w:rPr>
            </w:rPrChange>
          </w:rPr>
          <w:delText>2008 IEEE Pacific-Asia Workshop on Computational Intelligence and Industrial Application</w:delText>
        </w:r>
        <w:r w:rsidRPr="00E64B63" w:rsidDel="00AE5C11">
          <w:rPr>
            <w:rFonts w:ascii="Book Antiqua" w:hAnsi="Book Antiqua"/>
            <w:iCs w:val="0"/>
            <w:rPrChange w:id="1695" w:author="Pablo Blanco Peris" w:date="2017-05-28T13:38:00Z">
              <w:rPr>
                <w:iCs w:val="0"/>
              </w:rPr>
            </w:rPrChange>
          </w:rPr>
          <w:delText>, 2008, vol. 2, pp. 272-276.</w:delText>
        </w:r>
      </w:del>
    </w:p>
    <w:p w14:paraId="7C970805" w14:textId="3A5A3A59" w:rsidR="00843D83" w:rsidRPr="00E64B63" w:rsidDel="00AE5C11" w:rsidRDefault="00843D83">
      <w:pPr>
        <w:pStyle w:val="Bibliografa1"/>
        <w:rPr>
          <w:del w:id="1696" w:author="Pablo Blanco Peris" w:date="2017-05-24T17:20:00Z"/>
          <w:rFonts w:ascii="Book Antiqua" w:hAnsi="Book Antiqua"/>
          <w:rPrChange w:id="1697" w:author="Pablo Blanco Peris" w:date="2017-05-28T13:38:00Z">
            <w:rPr>
              <w:del w:id="1698" w:author="Pablo Blanco Peris" w:date="2017-05-24T17:20:00Z"/>
            </w:rPr>
          </w:rPrChange>
        </w:rPr>
      </w:pPr>
      <w:del w:id="1699" w:author="Pablo Blanco Peris" w:date="2017-05-24T17:20:00Z">
        <w:r w:rsidRPr="00E64B63" w:rsidDel="00AE5C11">
          <w:rPr>
            <w:rFonts w:ascii="Book Antiqua" w:hAnsi="Book Antiqua"/>
            <w:iCs w:val="0"/>
            <w:rPrChange w:id="1700" w:author="Pablo Blanco Peris" w:date="2017-05-28T13:38:00Z">
              <w:rPr>
                <w:iCs w:val="0"/>
              </w:rPr>
            </w:rPrChange>
          </w:rPr>
          <w:delText>[7]</w:delText>
        </w:r>
        <w:r w:rsidRPr="00E64B63" w:rsidDel="00AE5C11">
          <w:rPr>
            <w:rFonts w:ascii="Book Antiqua" w:hAnsi="Book Antiqua"/>
            <w:iCs w:val="0"/>
            <w:rPrChange w:id="1701" w:author="Pablo Blanco Peris" w:date="2017-05-28T13:38:00Z">
              <w:rPr>
                <w:iCs w:val="0"/>
              </w:rPr>
            </w:rPrChange>
          </w:rPr>
          <w:tab/>
          <w:delText xml:space="preserve">J.-C. Lee, «Copy-move image forgery detection based on Gabor magnitude», </w:delText>
        </w:r>
        <w:r w:rsidRPr="00E64B63" w:rsidDel="00AE5C11">
          <w:rPr>
            <w:rFonts w:ascii="Book Antiqua" w:hAnsi="Book Antiqua"/>
            <w:i/>
            <w:iCs w:val="0"/>
            <w:rPrChange w:id="1702" w:author="Pablo Blanco Peris" w:date="2017-05-28T13:38:00Z">
              <w:rPr>
                <w:i/>
                <w:iCs w:val="0"/>
              </w:rPr>
            </w:rPrChange>
          </w:rPr>
          <w:delText>J. Vis. Commun. Image Represent.</w:delText>
        </w:r>
        <w:r w:rsidRPr="00E64B63" w:rsidDel="00AE5C11">
          <w:rPr>
            <w:rFonts w:ascii="Book Antiqua" w:hAnsi="Book Antiqua"/>
            <w:iCs w:val="0"/>
            <w:rPrChange w:id="1703" w:author="Pablo Blanco Peris" w:date="2017-05-28T13:38:00Z">
              <w:rPr>
                <w:iCs w:val="0"/>
              </w:rPr>
            </w:rPrChange>
          </w:rPr>
          <w:delText>, vol. 31, pp. 320-334, 2015.</w:delText>
        </w:r>
      </w:del>
    </w:p>
    <w:p w14:paraId="491BB0CA" w14:textId="327D28EC" w:rsidR="00843D83" w:rsidRPr="00E64B63" w:rsidDel="00AE5C11" w:rsidRDefault="00843D83">
      <w:pPr>
        <w:pStyle w:val="Bibliografa1"/>
        <w:rPr>
          <w:del w:id="1704" w:author="Pablo Blanco Peris" w:date="2017-05-24T17:20:00Z"/>
          <w:rFonts w:ascii="Book Antiqua" w:hAnsi="Book Antiqua"/>
          <w:rPrChange w:id="1705" w:author="Pablo Blanco Peris" w:date="2017-05-28T13:38:00Z">
            <w:rPr>
              <w:del w:id="1706" w:author="Pablo Blanco Peris" w:date="2017-05-24T17:20:00Z"/>
            </w:rPr>
          </w:rPrChange>
        </w:rPr>
      </w:pPr>
      <w:del w:id="1707" w:author="Pablo Blanco Peris" w:date="2017-05-24T17:20:00Z">
        <w:r w:rsidRPr="00E64B63" w:rsidDel="00AE5C11">
          <w:rPr>
            <w:rFonts w:ascii="Book Antiqua" w:hAnsi="Book Antiqua"/>
            <w:iCs w:val="0"/>
            <w:rPrChange w:id="1708" w:author="Pablo Blanco Peris" w:date="2017-05-28T13:38:00Z">
              <w:rPr>
                <w:iCs w:val="0"/>
              </w:rPr>
            </w:rPrChange>
          </w:rPr>
          <w:delText>[8]</w:delText>
        </w:r>
        <w:r w:rsidRPr="00E64B63" w:rsidDel="00AE5C11">
          <w:rPr>
            <w:rFonts w:ascii="Book Antiqua" w:hAnsi="Book Antiqua"/>
            <w:iCs w:val="0"/>
            <w:rPrChange w:id="1709" w:author="Pablo Blanco Peris" w:date="2017-05-28T13:38:00Z">
              <w:rPr>
                <w:iCs w:val="0"/>
              </w:rPr>
            </w:rPrChange>
          </w:rPr>
          <w:tab/>
          <w:delText>M. M. D. Villasenor y L. C. Fernández, «Clasificación de objetos en imágenes usando SIFT».</w:delText>
        </w:r>
      </w:del>
    </w:p>
    <w:p w14:paraId="2EB424BC" w14:textId="77777777" w:rsidR="00E64B63" w:rsidRPr="00E64B63" w:rsidRDefault="00E64B63">
      <w:pPr>
        <w:widowControl w:val="0"/>
        <w:autoSpaceDE w:val="0"/>
        <w:autoSpaceDN w:val="0"/>
        <w:adjustRightInd w:val="0"/>
        <w:rPr>
          <w:ins w:id="1710" w:author="Pablo Blanco Peris" w:date="2017-05-28T13:38:00Z"/>
          <w:rFonts w:ascii="Book Antiqua" w:hAnsi="Book Antiqua"/>
          <w:rPrChange w:id="1711" w:author="Pablo Blanco Peris" w:date="2017-05-28T13:38:00Z">
            <w:rPr>
              <w:ins w:id="1712" w:author="Pablo Blanco Peris" w:date="2017-05-28T13:38:00Z"/>
            </w:rPr>
          </w:rPrChange>
        </w:rPr>
      </w:pPr>
      <w:ins w:id="1713" w:author="Pablo Blanco Peris" w:date="2017-05-28T13:38:00Z">
        <w:r w:rsidRPr="00E64B63">
          <w:rPr>
            <w:rFonts w:ascii="Book Antiqua" w:hAnsi="Book Antiqua"/>
            <w:rPrChange w:id="1714" w:author="Pablo Blanco Peris" w:date="2017-05-28T13:38:00Z">
              <w:rPr/>
            </w:rPrChange>
          </w:rPr>
          <w:t>[1]</w:t>
        </w:r>
        <w:r w:rsidRPr="00E64B63">
          <w:rPr>
            <w:rFonts w:ascii="Book Antiqua" w:hAnsi="Book Antiqua"/>
            <w:rPrChange w:id="1715" w:author="Pablo Blanco Peris" w:date="2017-05-28T13:38:00Z">
              <w:rPr/>
            </w:rPrChange>
          </w:rPr>
          <w:tab/>
          <w:t>M. A. R. García, «Análisis forense en imágenes digitales», 2009.</w:t>
        </w:r>
      </w:ins>
    </w:p>
    <w:p w14:paraId="4FF218B6" w14:textId="77777777" w:rsidR="00E64B63" w:rsidRPr="00E64B63" w:rsidRDefault="00E64B63">
      <w:pPr>
        <w:widowControl w:val="0"/>
        <w:autoSpaceDE w:val="0"/>
        <w:autoSpaceDN w:val="0"/>
        <w:adjustRightInd w:val="0"/>
        <w:rPr>
          <w:ins w:id="1716" w:author="Pablo Blanco Peris" w:date="2017-05-28T13:38:00Z"/>
          <w:rFonts w:ascii="Book Antiqua" w:hAnsi="Book Antiqua"/>
          <w:rPrChange w:id="1717" w:author="Pablo Blanco Peris" w:date="2017-05-28T13:38:00Z">
            <w:rPr>
              <w:ins w:id="1718" w:author="Pablo Blanco Peris" w:date="2017-05-28T13:38:00Z"/>
            </w:rPr>
          </w:rPrChange>
        </w:rPr>
      </w:pPr>
      <w:ins w:id="1719" w:author="Pablo Blanco Peris" w:date="2017-05-28T13:38:00Z">
        <w:r w:rsidRPr="00E64B63">
          <w:rPr>
            <w:rFonts w:ascii="Book Antiqua" w:hAnsi="Book Antiqua"/>
            <w:rPrChange w:id="1720" w:author="Pablo Blanco Peris" w:date="2017-05-28T13:38:00Z">
              <w:rPr/>
            </w:rPrChange>
          </w:rPr>
          <w:t>[2]</w:t>
        </w:r>
        <w:r w:rsidRPr="00E64B63">
          <w:rPr>
            <w:rFonts w:ascii="Book Antiqua" w:hAnsi="Book Antiqua"/>
            <w:rPrChange w:id="1721" w:author="Pablo Blanco Peris" w:date="2017-05-28T13:38:00Z">
              <w:rPr/>
            </w:rPrChange>
          </w:rPr>
          <w:tab/>
          <w:t xml:space="preserve">Q. Liu </w:t>
        </w:r>
        <w:r w:rsidRPr="00E64B63">
          <w:rPr>
            <w:rFonts w:ascii="Book Antiqua" w:hAnsi="Book Antiqua"/>
            <w:i/>
            <w:iCs/>
            <w:rPrChange w:id="1722" w:author="Pablo Blanco Peris" w:date="2017-05-28T13:38:00Z">
              <w:rPr>
                <w:i/>
                <w:iCs/>
              </w:rPr>
            </w:rPrChange>
          </w:rPr>
          <w:t>et al.</w:t>
        </w:r>
        <w:r w:rsidRPr="00E64B63">
          <w:rPr>
            <w:rFonts w:ascii="Book Antiqua" w:hAnsi="Book Antiqua"/>
            <w:rPrChange w:id="1723" w:author="Pablo Blanco Peris" w:date="2017-05-28T13:38:00Z">
              <w:rPr/>
            </w:rPrChange>
          </w:rPr>
          <w:t xml:space="preserve">, «Detection of JPEG double compression and identification of smartphone image source and post-capture manipulation», </w:t>
        </w:r>
        <w:r w:rsidRPr="00E64B63">
          <w:rPr>
            <w:rFonts w:ascii="Book Antiqua" w:hAnsi="Book Antiqua"/>
            <w:i/>
            <w:iCs/>
            <w:rPrChange w:id="1724" w:author="Pablo Blanco Peris" w:date="2017-05-28T13:38:00Z">
              <w:rPr>
                <w:i/>
                <w:iCs/>
              </w:rPr>
            </w:rPrChange>
          </w:rPr>
          <w:t>Appl. Intell.</w:t>
        </w:r>
        <w:r w:rsidRPr="00E64B63">
          <w:rPr>
            <w:rFonts w:ascii="Book Antiqua" w:hAnsi="Book Antiqua"/>
            <w:rPrChange w:id="1725" w:author="Pablo Blanco Peris" w:date="2017-05-28T13:38:00Z">
              <w:rPr/>
            </w:rPrChange>
          </w:rPr>
          <w:t>, vol. 39, n.</w:t>
        </w:r>
        <w:r w:rsidRPr="00E64B63">
          <w:rPr>
            <w:rFonts w:ascii="Book Antiqua" w:hAnsi="Book Antiqua"/>
            <w:vertAlign w:val="superscript"/>
            <w:rPrChange w:id="1726" w:author="Pablo Blanco Peris" w:date="2017-05-28T13:38:00Z">
              <w:rPr>
                <w:vertAlign w:val="superscript"/>
              </w:rPr>
            </w:rPrChange>
          </w:rPr>
          <w:t>o</w:t>
        </w:r>
        <w:r w:rsidRPr="00E64B63">
          <w:rPr>
            <w:rFonts w:ascii="Book Antiqua" w:hAnsi="Book Antiqua"/>
            <w:rPrChange w:id="1727" w:author="Pablo Blanco Peris" w:date="2017-05-28T13:38:00Z">
              <w:rPr/>
            </w:rPrChange>
          </w:rPr>
          <w:t xml:space="preserve"> 4, pp. 705-726, 2013.</w:t>
        </w:r>
      </w:ins>
    </w:p>
    <w:p w14:paraId="15AAE4D9" w14:textId="77777777" w:rsidR="00E64B63" w:rsidRPr="00E64B63" w:rsidRDefault="00E64B63">
      <w:pPr>
        <w:widowControl w:val="0"/>
        <w:autoSpaceDE w:val="0"/>
        <w:autoSpaceDN w:val="0"/>
        <w:adjustRightInd w:val="0"/>
        <w:rPr>
          <w:ins w:id="1728" w:author="Pablo Blanco Peris" w:date="2017-05-28T13:38:00Z"/>
          <w:rFonts w:ascii="Book Antiqua" w:hAnsi="Book Antiqua"/>
          <w:rPrChange w:id="1729" w:author="Pablo Blanco Peris" w:date="2017-05-28T13:38:00Z">
            <w:rPr>
              <w:ins w:id="1730" w:author="Pablo Blanco Peris" w:date="2017-05-28T13:38:00Z"/>
            </w:rPr>
          </w:rPrChange>
        </w:rPr>
      </w:pPr>
      <w:ins w:id="1731" w:author="Pablo Blanco Peris" w:date="2017-05-28T13:38:00Z">
        <w:r w:rsidRPr="00E64B63">
          <w:rPr>
            <w:rFonts w:ascii="Book Antiqua" w:hAnsi="Book Antiqua"/>
            <w:rPrChange w:id="1732" w:author="Pablo Blanco Peris" w:date="2017-05-28T13:38:00Z">
              <w:rPr/>
            </w:rPrChange>
          </w:rPr>
          <w:t>[3]</w:t>
        </w:r>
        <w:r w:rsidRPr="00E64B63">
          <w:rPr>
            <w:rFonts w:ascii="Book Antiqua" w:hAnsi="Book Antiqua"/>
            <w:rPrChange w:id="1733" w:author="Pablo Blanco Peris" w:date="2017-05-28T13:38:00Z">
              <w:rPr/>
            </w:rPrChange>
          </w:rPr>
          <w:tab/>
          <w:t xml:space="preserve">M. Boutell y J. Luo, «Beyond Pixels: Exploiting Camera Metadata for Photo Classification», </w:t>
        </w:r>
        <w:r w:rsidRPr="00E64B63">
          <w:rPr>
            <w:rFonts w:ascii="Book Antiqua" w:hAnsi="Book Antiqua"/>
            <w:i/>
            <w:iCs/>
            <w:rPrChange w:id="1734" w:author="Pablo Blanco Peris" w:date="2017-05-28T13:38:00Z">
              <w:rPr>
                <w:i/>
                <w:iCs/>
              </w:rPr>
            </w:rPrChange>
          </w:rPr>
          <w:t>Pattern Recogn</w:t>
        </w:r>
        <w:r w:rsidRPr="00E64B63">
          <w:rPr>
            <w:rFonts w:ascii="Book Antiqua" w:hAnsi="Book Antiqua"/>
            <w:rPrChange w:id="1735" w:author="Pablo Blanco Peris" w:date="2017-05-28T13:38:00Z">
              <w:rPr/>
            </w:rPrChange>
          </w:rPr>
          <w:t>, vol. 38, n.</w:t>
        </w:r>
        <w:r w:rsidRPr="00E64B63">
          <w:rPr>
            <w:rFonts w:ascii="Book Antiqua" w:hAnsi="Book Antiqua"/>
            <w:vertAlign w:val="superscript"/>
            <w:rPrChange w:id="1736" w:author="Pablo Blanco Peris" w:date="2017-05-28T13:38:00Z">
              <w:rPr>
                <w:vertAlign w:val="superscript"/>
              </w:rPr>
            </w:rPrChange>
          </w:rPr>
          <w:t>o</w:t>
        </w:r>
        <w:r w:rsidRPr="00E64B63">
          <w:rPr>
            <w:rFonts w:ascii="Book Antiqua" w:hAnsi="Book Antiqua"/>
            <w:rPrChange w:id="1737" w:author="Pablo Blanco Peris" w:date="2017-05-28T13:38:00Z">
              <w:rPr/>
            </w:rPrChange>
          </w:rPr>
          <w:t xml:space="preserve"> 6, pp. 935–946, jun. 2005.</w:t>
        </w:r>
      </w:ins>
    </w:p>
    <w:p w14:paraId="581A0D6E" w14:textId="77777777" w:rsidR="00E64B63" w:rsidRPr="00E64B63" w:rsidRDefault="00E64B63">
      <w:pPr>
        <w:widowControl w:val="0"/>
        <w:autoSpaceDE w:val="0"/>
        <w:autoSpaceDN w:val="0"/>
        <w:adjustRightInd w:val="0"/>
        <w:rPr>
          <w:ins w:id="1738" w:author="Pablo Blanco Peris" w:date="2017-05-28T13:38:00Z"/>
          <w:rFonts w:ascii="Book Antiqua" w:hAnsi="Book Antiqua"/>
          <w:rPrChange w:id="1739" w:author="Pablo Blanco Peris" w:date="2017-05-28T13:38:00Z">
            <w:rPr>
              <w:ins w:id="1740" w:author="Pablo Blanco Peris" w:date="2017-05-28T13:38:00Z"/>
            </w:rPr>
          </w:rPrChange>
        </w:rPr>
      </w:pPr>
      <w:ins w:id="1741" w:author="Pablo Blanco Peris" w:date="2017-05-28T13:38:00Z">
        <w:r w:rsidRPr="00E64B63">
          <w:rPr>
            <w:rFonts w:ascii="Book Antiqua" w:hAnsi="Book Antiqua"/>
            <w:rPrChange w:id="1742" w:author="Pablo Blanco Peris" w:date="2017-05-28T13:38:00Z">
              <w:rPr/>
            </w:rPrChange>
          </w:rPr>
          <w:t>[4]</w:t>
        </w:r>
        <w:r w:rsidRPr="00E64B63">
          <w:rPr>
            <w:rFonts w:ascii="Book Antiqua" w:hAnsi="Book Antiqua"/>
            <w:rPrChange w:id="1743" w:author="Pablo Blanco Peris" w:date="2017-05-28T13:38:00Z">
              <w:rPr/>
            </w:rPrChange>
          </w:rPr>
          <w:tab/>
          <w:t xml:space="preserve">C. L. Lai y Y. S. Chen, </w:t>
        </w:r>
        <w:r w:rsidRPr="00E64B63">
          <w:rPr>
            <w:rFonts w:ascii="Book Antiqua" w:hAnsi="Book Antiqua"/>
            <w:i/>
            <w:iCs/>
            <w:rPrChange w:id="1744" w:author="Pablo Blanco Peris" w:date="2017-05-28T13:38:00Z">
              <w:rPr>
                <w:i/>
                <w:iCs/>
              </w:rPr>
            </w:rPrChange>
          </w:rPr>
          <w:t>2009 Int. Conf. Mach. Learn. Cybern.</w:t>
        </w:r>
        <w:r w:rsidRPr="00E64B63">
          <w:rPr>
            <w:rFonts w:ascii="Book Antiqua" w:hAnsi="Book Antiqua"/>
            <w:rPrChange w:id="1745" w:author="Pablo Blanco Peris" w:date="2017-05-28T13:38:00Z">
              <w:rPr/>
            </w:rPrChange>
          </w:rPr>
          <w:t>, vol. 5, pp. 2991–2998, jul. 2009.</w:t>
        </w:r>
      </w:ins>
    </w:p>
    <w:p w14:paraId="7A82226E" w14:textId="77777777" w:rsidR="00E64B63" w:rsidRPr="00E64B63" w:rsidRDefault="00E64B63">
      <w:pPr>
        <w:widowControl w:val="0"/>
        <w:autoSpaceDE w:val="0"/>
        <w:autoSpaceDN w:val="0"/>
        <w:adjustRightInd w:val="0"/>
        <w:rPr>
          <w:ins w:id="1746" w:author="Pablo Blanco Peris" w:date="2017-05-28T13:38:00Z"/>
          <w:rFonts w:ascii="Book Antiqua" w:hAnsi="Book Antiqua"/>
          <w:rPrChange w:id="1747" w:author="Pablo Blanco Peris" w:date="2017-05-28T13:38:00Z">
            <w:rPr>
              <w:ins w:id="1748" w:author="Pablo Blanco Peris" w:date="2017-05-28T13:38:00Z"/>
            </w:rPr>
          </w:rPrChange>
        </w:rPr>
      </w:pPr>
      <w:ins w:id="1749" w:author="Pablo Blanco Peris" w:date="2017-05-28T13:38:00Z">
        <w:r w:rsidRPr="00E64B63">
          <w:rPr>
            <w:rFonts w:ascii="Book Antiqua" w:hAnsi="Book Antiqua"/>
            <w:rPrChange w:id="1750" w:author="Pablo Blanco Peris" w:date="2017-05-28T13:38:00Z">
              <w:rPr/>
            </w:rPrChange>
          </w:rPr>
          <w:t>[5]</w:t>
        </w:r>
        <w:r w:rsidRPr="00E64B63">
          <w:rPr>
            <w:rFonts w:ascii="Book Antiqua" w:hAnsi="Book Antiqua"/>
            <w:rPrChange w:id="1751" w:author="Pablo Blanco Peris" w:date="2017-05-28T13:38:00Z">
              <w:rPr/>
            </w:rPrChange>
          </w:rPr>
          <w:tab/>
          <w:t xml:space="preserve">M. A. Qureshi y M. Deriche, «A bibliography of pixel-based blind image forgery detection techniques», </w:t>
        </w:r>
        <w:r w:rsidRPr="00E64B63">
          <w:rPr>
            <w:rFonts w:ascii="Book Antiqua" w:hAnsi="Book Antiqua"/>
            <w:i/>
            <w:iCs/>
            <w:rPrChange w:id="1752" w:author="Pablo Blanco Peris" w:date="2017-05-28T13:38:00Z">
              <w:rPr>
                <w:i/>
                <w:iCs/>
              </w:rPr>
            </w:rPrChange>
          </w:rPr>
          <w:t>Signal Process. Image Commun.</w:t>
        </w:r>
        <w:r w:rsidRPr="00E64B63">
          <w:rPr>
            <w:rFonts w:ascii="Book Antiqua" w:hAnsi="Book Antiqua"/>
            <w:rPrChange w:id="1753" w:author="Pablo Blanco Peris" w:date="2017-05-28T13:38:00Z">
              <w:rPr/>
            </w:rPrChange>
          </w:rPr>
          <w:t>, vol. 39, Part A, pp. 46-74, nov. 2015.</w:t>
        </w:r>
      </w:ins>
    </w:p>
    <w:p w14:paraId="6D6FBE42" w14:textId="77777777" w:rsidR="00E64B63" w:rsidRPr="00E64B63" w:rsidRDefault="00E64B63">
      <w:pPr>
        <w:widowControl w:val="0"/>
        <w:autoSpaceDE w:val="0"/>
        <w:autoSpaceDN w:val="0"/>
        <w:adjustRightInd w:val="0"/>
        <w:rPr>
          <w:ins w:id="1754" w:author="Pablo Blanco Peris" w:date="2017-05-28T13:38:00Z"/>
          <w:rFonts w:ascii="Book Antiqua" w:hAnsi="Book Antiqua"/>
          <w:rPrChange w:id="1755" w:author="Pablo Blanco Peris" w:date="2017-05-28T13:38:00Z">
            <w:rPr>
              <w:ins w:id="1756" w:author="Pablo Blanco Peris" w:date="2017-05-28T13:38:00Z"/>
            </w:rPr>
          </w:rPrChange>
        </w:rPr>
      </w:pPr>
      <w:ins w:id="1757" w:author="Pablo Blanco Peris" w:date="2017-05-28T13:38:00Z">
        <w:r w:rsidRPr="00E64B63">
          <w:rPr>
            <w:rFonts w:ascii="Book Antiqua" w:hAnsi="Book Antiqua"/>
            <w:rPrChange w:id="1758" w:author="Pablo Blanco Peris" w:date="2017-05-28T13:38:00Z">
              <w:rPr/>
            </w:rPrChange>
          </w:rPr>
          <w:t>[6]</w:t>
        </w:r>
        <w:r w:rsidRPr="00E64B63">
          <w:rPr>
            <w:rFonts w:ascii="Book Antiqua" w:hAnsi="Book Antiqua"/>
            <w:rPrChange w:id="1759" w:author="Pablo Blanco Peris" w:date="2017-05-28T13:38:00Z">
              <w:rPr/>
            </w:rPrChange>
          </w:rPr>
          <w:tab/>
          <w:t xml:space="preserve">J.-C. Lee, «Copy-move image forgery detection based on Gabor magnitude», </w:t>
        </w:r>
        <w:r w:rsidRPr="00E64B63">
          <w:rPr>
            <w:rFonts w:ascii="Book Antiqua" w:hAnsi="Book Antiqua"/>
            <w:i/>
            <w:iCs/>
            <w:rPrChange w:id="1760" w:author="Pablo Blanco Peris" w:date="2017-05-28T13:38:00Z">
              <w:rPr>
                <w:i/>
                <w:iCs/>
              </w:rPr>
            </w:rPrChange>
          </w:rPr>
          <w:t>J. Vis. Commun. Image Represent.</w:t>
        </w:r>
        <w:r w:rsidRPr="00E64B63">
          <w:rPr>
            <w:rFonts w:ascii="Book Antiqua" w:hAnsi="Book Antiqua"/>
            <w:rPrChange w:id="1761" w:author="Pablo Blanco Peris" w:date="2017-05-28T13:38:00Z">
              <w:rPr/>
            </w:rPrChange>
          </w:rPr>
          <w:t>, vol. 31, pp. 320-334, 2015.</w:t>
        </w:r>
      </w:ins>
    </w:p>
    <w:p w14:paraId="72E2E42F" w14:textId="77777777" w:rsidR="00E64B63" w:rsidRPr="00E64B63" w:rsidRDefault="00E64B63">
      <w:pPr>
        <w:widowControl w:val="0"/>
        <w:autoSpaceDE w:val="0"/>
        <w:autoSpaceDN w:val="0"/>
        <w:adjustRightInd w:val="0"/>
        <w:rPr>
          <w:ins w:id="1762" w:author="Pablo Blanco Peris" w:date="2017-05-28T13:38:00Z"/>
          <w:rFonts w:ascii="Book Antiqua" w:hAnsi="Book Antiqua"/>
          <w:rPrChange w:id="1763" w:author="Pablo Blanco Peris" w:date="2017-05-28T13:38:00Z">
            <w:rPr>
              <w:ins w:id="1764" w:author="Pablo Blanco Peris" w:date="2017-05-28T13:38:00Z"/>
            </w:rPr>
          </w:rPrChange>
        </w:rPr>
      </w:pPr>
      <w:ins w:id="1765" w:author="Pablo Blanco Peris" w:date="2017-05-28T13:38:00Z">
        <w:r w:rsidRPr="00E64B63">
          <w:rPr>
            <w:rFonts w:ascii="Book Antiqua" w:hAnsi="Book Antiqua"/>
            <w:rPrChange w:id="1766" w:author="Pablo Blanco Peris" w:date="2017-05-28T13:38:00Z">
              <w:rPr/>
            </w:rPrChange>
          </w:rPr>
          <w:t>[7]</w:t>
        </w:r>
        <w:r w:rsidRPr="00E64B63">
          <w:rPr>
            <w:rFonts w:ascii="Book Antiqua" w:hAnsi="Book Antiqua"/>
            <w:rPrChange w:id="1767" w:author="Pablo Blanco Peris" w:date="2017-05-28T13:38:00Z">
              <w:rPr/>
            </w:rPrChange>
          </w:rPr>
          <w:tab/>
          <w:t xml:space="preserve">H. Huang, W. Guo, y Y. Zhang, «Detection of Copy-Move Forgery in Digital Images Using SIFT Algorithm», en </w:t>
        </w:r>
        <w:r w:rsidRPr="00E64B63">
          <w:rPr>
            <w:rFonts w:ascii="Book Antiqua" w:hAnsi="Book Antiqua"/>
            <w:i/>
            <w:iCs/>
            <w:rPrChange w:id="1768" w:author="Pablo Blanco Peris" w:date="2017-05-28T13:38:00Z">
              <w:rPr>
                <w:i/>
                <w:iCs/>
              </w:rPr>
            </w:rPrChange>
          </w:rPr>
          <w:t>2008 IEEE Pacific-Asia Workshop on Computational Intelligence and Industrial Application</w:t>
        </w:r>
        <w:r w:rsidRPr="00E64B63">
          <w:rPr>
            <w:rFonts w:ascii="Book Antiqua" w:hAnsi="Book Antiqua"/>
            <w:rPrChange w:id="1769" w:author="Pablo Blanco Peris" w:date="2017-05-28T13:38:00Z">
              <w:rPr/>
            </w:rPrChange>
          </w:rPr>
          <w:t>, 2008, vol. 2, pp. 272-276.</w:t>
        </w:r>
      </w:ins>
    </w:p>
    <w:p w14:paraId="0558C2CF" w14:textId="77777777" w:rsidR="00E64B63" w:rsidRPr="00E64B63" w:rsidRDefault="00E64B63">
      <w:pPr>
        <w:widowControl w:val="0"/>
        <w:autoSpaceDE w:val="0"/>
        <w:autoSpaceDN w:val="0"/>
        <w:adjustRightInd w:val="0"/>
        <w:rPr>
          <w:ins w:id="1770" w:author="Pablo Blanco Peris" w:date="2017-05-28T13:38:00Z"/>
          <w:rFonts w:ascii="Book Antiqua" w:hAnsi="Book Antiqua"/>
          <w:rPrChange w:id="1771" w:author="Pablo Blanco Peris" w:date="2017-05-28T13:38:00Z">
            <w:rPr>
              <w:ins w:id="1772" w:author="Pablo Blanco Peris" w:date="2017-05-28T13:38:00Z"/>
            </w:rPr>
          </w:rPrChange>
        </w:rPr>
      </w:pPr>
      <w:ins w:id="1773" w:author="Pablo Blanco Peris" w:date="2017-05-28T13:38:00Z">
        <w:r w:rsidRPr="00E64B63">
          <w:rPr>
            <w:rFonts w:ascii="Book Antiqua" w:hAnsi="Book Antiqua"/>
            <w:rPrChange w:id="1774" w:author="Pablo Blanco Peris" w:date="2017-05-28T13:38:00Z">
              <w:rPr/>
            </w:rPrChange>
          </w:rPr>
          <w:t>[8]</w:t>
        </w:r>
        <w:r w:rsidRPr="00E64B63">
          <w:rPr>
            <w:rFonts w:ascii="Book Antiqua" w:hAnsi="Book Antiqua"/>
            <w:rPrChange w:id="1775" w:author="Pablo Blanco Peris" w:date="2017-05-28T13:38:00Z">
              <w:rPr/>
            </w:rPrChange>
          </w:rPr>
          <w:tab/>
          <w:t xml:space="preserve">«Image splicing detection based on Markov features in {QDCT} domain», </w:t>
        </w:r>
        <w:r w:rsidRPr="00E64B63">
          <w:rPr>
            <w:rFonts w:ascii="Book Antiqua" w:hAnsi="Book Antiqua"/>
            <w:i/>
            <w:iCs/>
            <w:rPrChange w:id="1776" w:author="Pablo Blanco Peris" w:date="2017-05-28T13:38:00Z">
              <w:rPr>
                <w:i/>
                <w:iCs/>
              </w:rPr>
            </w:rPrChange>
          </w:rPr>
          <w:t>Neurocomputing</w:t>
        </w:r>
        <w:r w:rsidRPr="00E64B63">
          <w:rPr>
            <w:rFonts w:ascii="Book Antiqua" w:hAnsi="Book Antiqua"/>
            <w:rPrChange w:id="1777" w:author="Pablo Blanco Peris" w:date="2017-05-28T13:38:00Z">
              <w:rPr/>
            </w:rPrChange>
          </w:rPr>
          <w:t>, vol. 228, pp. 29-36, 2017.</w:t>
        </w:r>
      </w:ins>
    </w:p>
    <w:p w14:paraId="393629AF" w14:textId="77777777" w:rsidR="00E64B63" w:rsidRPr="00E64B63" w:rsidRDefault="00E64B63">
      <w:pPr>
        <w:widowControl w:val="0"/>
        <w:autoSpaceDE w:val="0"/>
        <w:autoSpaceDN w:val="0"/>
        <w:adjustRightInd w:val="0"/>
        <w:rPr>
          <w:ins w:id="1778" w:author="Pablo Blanco Peris" w:date="2017-05-28T13:38:00Z"/>
          <w:rFonts w:ascii="Book Antiqua" w:hAnsi="Book Antiqua"/>
          <w:rPrChange w:id="1779" w:author="Pablo Blanco Peris" w:date="2017-05-28T13:38:00Z">
            <w:rPr>
              <w:ins w:id="1780" w:author="Pablo Blanco Peris" w:date="2017-05-28T13:38:00Z"/>
            </w:rPr>
          </w:rPrChange>
        </w:rPr>
      </w:pPr>
      <w:ins w:id="1781" w:author="Pablo Blanco Peris" w:date="2017-05-28T13:38:00Z">
        <w:r w:rsidRPr="00E64B63">
          <w:rPr>
            <w:rFonts w:ascii="Book Antiqua" w:hAnsi="Book Antiqua"/>
            <w:rPrChange w:id="1782" w:author="Pablo Blanco Peris" w:date="2017-05-28T13:38:00Z">
              <w:rPr/>
            </w:rPrChange>
          </w:rPr>
          <w:t>[9]</w:t>
        </w:r>
        <w:r w:rsidRPr="00E64B63">
          <w:rPr>
            <w:rFonts w:ascii="Book Antiqua" w:hAnsi="Book Antiqua"/>
            <w:rPrChange w:id="1783" w:author="Pablo Blanco Peris" w:date="2017-05-28T13:38:00Z">
              <w:rPr/>
            </w:rPrChange>
          </w:rPr>
          <w:tab/>
          <w:t>M. M. D. Villasenor y L. C. Fernández, «Clasificación de objetos en imágenes usando SIFT».</w:t>
        </w:r>
      </w:ins>
    </w:p>
    <w:p w14:paraId="3AA78A91" w14:textId="596CFA4E" w:rsidR="00156A1D" w:rsidRPr="00F4745A" w:rsidRDefault="00156A1D" w:rsidP="005D1821">
      <w:pPr>
        <w:pStyle w:val="Estilo12ptPrimeralnea05cm"/>
        <w:rPr>
          <w:iCs/>
          <w:szCs w:val="24"/>
        </w:rPr>
      </w:pPr>
      <w:r>
        <w:rPr>
          <w:iCs/>
          <w:szCs w:val="24"/>
        </w:rPr>
        <w:fldChar w:fldCharType="end"/>
      </w:r>
    </w:p>
    <w:sectPr w:rsidR="00156A1D" w:rsidRPr="00F4745A" w:rsidSect="00996B5C">
      <w:headerReference w:type="even" r:id="rId53"/>
      <w:headerReference w:type="default" r:id="rId54"/>
      <w:footerReference w:type="default" r:id="rId55"/>
      <w:headerReference w:type="first" r:id="rId56"/>
      <w:footerReference w:type="first" r:id="rId57"/>
      <w:pgSz w:w="11907" w:h="16840" w:code="9"/>
      <w:pgMar w:top="1701" w:right="1701" w:bottom="1701" w:left="1701" w:header="720" w:footer="85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38" w:author="GASS" w:date="2017-03-23T15:37:00Z" w:initials="G">
    <w:p w14:paraId="04AC0EF3" w14:textId="0AE30102" w:rsidR="005C3B29" w:rsidRDefault="005C3B29">
      <w:pPr>
        <w:pStyle w:val="Textocomentario"/>
      </w:pPr>
      <w:r>
        <w:rPr>
          <w:rStyle w:val="Refdecomentario"/>
        </w:rPr>
        <w:annotationRef/>
      </w:r>
      <w:r>
        <w:rPr>
          <w:rStyle w:val="Refdecomentario"/>
        </w:rPr>
        <w:t xml:space="preserve">Indicar que fotografía e, el año, el evento…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AC0EF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96C6F2" w14:textId="77777777" w:rsidR="00147435" w:rsidRDefault="00147435">
      <w:r>
        <w:separator/>
      </w:r>
    </w:p>
    <w:p w14:paraId="795B1C89" w14:textId="77777777" w:rsidR="00147435" w:rsidRDefault="00147435"/>
  </w:endnote>
  <w:endnote w:type="continuationSeparator" w:id="0">
    <w:p w14:paraId="5D9CCBDD" w14:textId="77777777" w:rsidR="00147435" w:rsidRDefault="00147435">
      <w:r>
        <w:continuationSeparator/>
      </w:r>
    </w:p>
    <w:p w14:paraId="6345B58D" w14:textId="77777777" w:rsidR="00147435" w:rsidRDefault="001474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5C3B29" w:rsidRDefault="005C3B29"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5C3B29" w:rsidRDefault="005C3B29"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7777777" w:rsidR="005C3B29" w:rsidRDefault="005C3B29"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6829EB">
      <w:rPr>
        <w:rStyle w:val="Nmerodepgina"/>
        <w:noProof/>
      </w:rPr>
      <w:t>xvi</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376696600"/>
      <w:docPartObj>
        <w:docPartGallery w:val="Page Numbers (Bottom of Page)"/>
        <w:docPartUnique/>
      </w:docPartObj>
    </w:sdtPr>
    <w:sdtContent>
      <w:p w14:paraId="08C89C22" w14:textId="77777777" w:rsidR="005C3B29" w:rsidRPr="00996B5C" w:rsidRDefault="005C3B29"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6829EB">
          <w:rPr>
            <w:noProof/>
          </w:rPr>
          <w:t>3</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5C3B29" w:rsidRDefault="005C3B29">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533155284"/>
      <w:docPartObj>
        <w:docPartGallery w:val="Page Numbers (Bottom of Page)"/>
        <w:docPartUnique/>
      </w:docPartObj>
    </w:sdtPr>
    <w:sdtContent>
      <w:p w14:paraId="3E5758EA" w14:textId="77777777" w:rsidR="005C3B29" w:rsidRPr="00996B5C" w:rsidRDefault="005C3B29"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6829EB">
          <w:rPr>
            <w:noProof/>
          </w:rPr>
          <w:t>41</w:t>
        </w:r>
        <w:r w:rsidRPr="00996B5C">
          <w:rPr>
            <w:noProof/>
          </w:rPr>
          <w:fldChar w:fldCharType="end"/>
        </w:r>
      </w:p>
    </w:sdtContent>
  </w:sdt>
  <w:p w14:paraId="6212064A" w14:textId="77777777" w:rsidR="005C3B29" w:rsidRDefault="005C3B29"/>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5C3B29" w:rsidRDefault="005C3B29">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5C3B29" w:rsidRDefault="005C3B29"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77777777" w:rsidR="005C3B29" w:rsidRDefault="005C3B29"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6829EB">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5C3B29" w:rsidRDefault="005C3B29"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77777777" w:rsidR="005C3B29" w:rsidRDefault="005C3B29"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6829EB">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5C3B29" w:rsidRDefault="005C3B29"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77777777" w:rsidR="005C3B29" w:rsidRDefault="005C3B29"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6829EB">
      <w:rPr>
        <w:rStyle w:val="Nmerodepgina"/>
        <w:noProof/>
      </w:rPr>
      <w:t>xiii</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5C3B29" w:rsidRDefault="005C3B29"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77777777" w:rsidR="005C3B29" w:rsidRDefault="005C3B29"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6829EB">
      <w:rPr>
        <w:rStyle w:val="Nmerodepgina"/>
        <w:noProof/>
      </w:rPr>
      <w:t>xiv</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C5DD6C" w14:textId="77777777" w:rsidR="00147435" w:rsidRDefault="00147435">
      <w:r>
        <w:separator/>
      </w:r>
    </w:p>
    <w:p w14:paraId="38CC61CF" w14:textId="77777777" w:rsidR="00147435" w:rsidRDefault="00147435"/>
  </w:footnote>
  <w:footnote w:type="continuationSeparator" w:id="0">
    <w:p w14:paraId="57C8E1D4" w14:textId="77777777" w:rsidR="00147435" w:rsidRDefault="00147435">
      <w:r>
        <w:continuationSeparator/>
      </w:r>
    </w:p>
    <w:p w14:paraId="508C788D" w14:textId="77777777" w:rsidR="00147435" w:rsidRDefault="00147435"/>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5C3B29" w:rsidRDefault="005C3B29">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5C3B29" w:rsidRDefault="005C3B29">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5C3B29" w:rsidRDefault="005C3B29">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5C3B29" w:rsidRDefault="005C3B29">
    <w:pPr>
      <w:pStyle w:val="Encabezado"/>
    </w:pPr>
  </w:p>
  <w:p w14:paraId="314FCD16" w14:textId="77777777" w:rsidR="005C3B29" w:rsidRDefault="005C3B29"/>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5C3B29" w:rsidRDefault="005C3B29">
    <w:pPr>
      <w:pStyle w:val="Encabezado"/>
    </w:pPr>
  </w:p>
  <w:p w14:paraId="563B4F03" w14:textId="77777777" w:rsidR="005C3B29" w:rsidRDefault="005C3B29"/>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5C3B29" w:rsidRDefault="005C3B29">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0711CA4"/>
    <w:multiLevelType w:val="multilevel"/>
    <w:tmpl w:val="FE7CA246"/>
    <w:lvl w:ilvl="0">
      <w:start w:val="2"/>
      <w:numFmt w:val="decimal"/>
      <w:lvlText w:val="%1"/>
      <w:lvlJc w:val="left"/>
      <w:pPr>
        <w:ind w:left="380" w:hanging="38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B96FC2"/>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nsid w:val="04CB2128"/>
    <w:multiLevelType w:val="hybridMultilevel"/>
    <w:tmpl w:val="87928F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05397CF1"/>
    <w:multiLevelType w:val="hybridMultilevel"/>
    <w:tmpl w:val="FC68A62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nsid w:val="09955065"/>
    <w:multiLevelType w:val="hybridMultilevel"/>
    <w:tmpl w:val="13064A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
    <w:nsid w:val="0BDD5DD2"/>
    <w:multiLevelType w:val="hybridMultilevel"/>
    <w:tmpl w:val="2BC8FD8A"/>
    <w:lvl w:ilvl="0" w:tplc="33DCC89C">
      <w:numFmt w:val="bullet"/>
      <w:lvlText w:val="•"/>
      <w:lvlJc w:val="left"/>
      <w:pPr>
        <w:ind w:left="989" w:hanging="705"/>
      </w:pPr>
      <w:rPr>
        <w:rFonts w:ascii="Book Antiqua" w:eastAsia="Times New Roman" w:hAnsi="Book Antiqua" w:cs="Times New Roman" w:hint="default"/>
      </w:rPr>
    </w:lvl>
    <w:lvl w:ilvl="1" w:tplc="1AA8265C">
      <w:numFmt w:val="bullet"/>
      <w:lvlText w:val=""/>
      <w:lvlJc w:val="left"/>
      <w:pPr>
        <w:ind w:left="1709" w:hanging="705"/>
      </w:pPr>
      <w:rPr>
        <w:rFonts w:ascii="Symbol" w:eastAsia="Times New Roman" w:hAnsi="Symbol" w:cs="Times New Roman" w:hint="default"/>
      </w:rPr>
    </w:lvl>
    <w:lvl w:ilvl="2" w:tplc="0C0A0005">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nsid w:val="0D285BEC"/>
    <w:multiLevelType w:val="hybridMultilevel"/>
    <w:tmpl w:val="566CD6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0F3C198A"/>
    <w:multiLevelType w:val="hybridMultilevel"/>
    <w:tmpl w:val="DB168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307205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3317777"/>
    <w:multiLevelType w:val="multilevel"/>
    <w:tmpl w:val="2C72A0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3">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4">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15">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7B20ECA"/>
    <w:multiLevelType w:val="hybridMultilevel"/>
    <w:tmpl w:val="0EFAD57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7">
    <w:nsid w:val="2AEA181C"/>
    <w:multiLevelType w:val="multilevel"/>
    <w:tmpl w:val="C3400834"/>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8">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728433A"/>
    <w:multiLevelType w:val="hybridMultilevel"/>
    <w:tmpl w:val="A67A190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nsid w:val="380E32C0"/>
    <w:multiLevelType w:val="multilevel"/>
    <w:tmpl w:val="5F1404CC"/>
    <w:lvl w:ilvl="0">
      <w:start w:val="4"/>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nsid w:val="393B40DC"/>
    <w:multiLevelType w:val="hybridMultilevel"/>
    <w:tmpl w:val="A1FAA3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9791FF9"/>
    <w:multiLevelType w:val="hybridMultilevel"/>
    <w:tmpl w:val="A0DC94F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3">
    <w:nsid w:val="3B1427FF"/>
    <w:multiLevelType w:val="multilevel"/>
    <w:tmpl w:val="4A96DA56"/>
    <w:lvl w:ilvl="0">
      <w:start w:val="1"/>
      <w:numFmt w:val="decimal"/>
      <w:lvlText w:val="%1."/>
      <w:lvlJc w:val="left"/>
      <w:pPr>
        <w:ind w:left="720" w:hanging="360"/>
      </w:pPr>
      <w:rPr>
        <w:rFonts w:hint="default"/>
        <w:b/>
        <w:u w:val="single"/>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nsid w:val="3BED265A"/>
    <w:multiLevelType w:val="hybridMultilevel"/>
    <w:tmpl w:val="46442264"/>
    <w:lvl w:ilvl="0" w:tplc="00AC294A">
      <w:start w:val="1"/>
      <w:numFmt w:val="bullet"/>
      <w:lvlText w:val="-"/>
      <w:lvlJc w:val="left"/>
      <w:pPr>
        <w:ind w:left="1080" w:hanging="360"/>
      </w:pPr>
      <w:rPr>
        <w:rFonts w:ascii="Book Antiqua" w:eastAsiaTheme="minorHAnsi" w:hAnsi="Book Antiqua" w:cs="Time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5">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nsid w:val="3FC0680B"/>
    <w:multiLevelType w:val="hybridMultilevel"/>
    <w:tmpl w:val="5B5C2F8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nsid w:val="44BA64CB"/>
    <w:multiLevelType w:val="hybridMultilevel"/>
    <w:tmpl w:val="2E90D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7A84CBF"/>
    <w:multiLevelType w:val="multilevel"/>
    <w:tmpl w:val="10B8E3A8"/>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nsid w:val="490B6E3B"/>
    <w:multiLevelType w:val="multilevel"/>
    <w:tmpl w:val="16BC985E"/>
    <w:lvl w:ilvl="0">
      <w:start w:val="4"/>
      <w:numFmt w:val="decimal"/>
      <w:lvlText w:val="%1"/>
      <w:lvlJc w:val="left"/>
      <w:pPr>
        <w:ind w:left="380" w:hanging="380"/>
      </w:pPr>
      <w:rPr>
        <w:rFonts w:hint="default"/>
      </w:rPr>
    </w:lvl>
    <w:lvl w:ilvl="1">
      <w:start w:val="2"/>
      <w:numFmt w:val="decimal"/>
      <w:lvlText w:val="%1.%2"/>
      <w:lvlJc w:val="left"/>
      <w:pPr>
        <w:ind w:left="1100" w:hanging="720"/>
      </w:pPr>
      <w:rPr>
        <w:rFonts w:hint="default"/>
      </w:rPr>
    </w:lvl>
    <w:lvl w:ilvl="2">
      <w:start w:val="1"/>
      <w:numFmt w:val="decimal"/>
      <w:lvlText w:val="%1.%2.%3"/>
      <w:lvlJc w:val="left"/>
      <w:pPr>
        <w:ind w:left="1480" w:hanging="720"/>
      </w:pPr>
      <w:rPr>
        <w:rFonts w:hint="default"/>
      </w:rPr>
    </w:lvl>
    <w:lvl w:ilvl="3">
      <w:start w:val="1"/>
      <w:numFmt w:val="decimal"/>
      <w:lvlText w:val="%1.%2.%3.%4"/>
      <w:lvlJc w:val="left"/>
      <w:pPr>
        <w:ind w:left="2220" w:hanging="1080"/>
      </w:pPr>
      <w:rPr>
        <w:rFonts w:hint="default"/>
      </w:rPr>
    </w:lvl>
    <w:lvl w:ilvl="4">
      <w:start w:val="1"/>
      <w:numFmt w:val="decimal"/>
      <w:lvlText w:val="%1.%2.%3.%4.%5"/>
      <w:lvlJc w:val="left"/>
      <w:pPr>
        <w:ind w:left="2960" w:hanging="1440"/>
      </w:pPr>
      <w:rPr>
        <w:rFonts w:hint="default"/>
      </w:rPr>
    </w:lvl>
    <w:lvl w:ilvl="5">
      <w:start w:val="1"/>
      <w:numFmt w:val="decimal"/>
      <w:lvlText w:val="%1.%2.%3.%4.%5.%6"/>
      <w:lvlJc w:val="left"/>
      <w:pPr>
        <w:ind w:left="3700" w:hanging="1800"/>
      </w:pPr>
      <w:rPr>
        <w:rFonts w:hint="default"/>
      </w:rPr>
    </w:lvl>
    <w:lvl w:ilvl="6">
      <w:start w:val="1"/>
      <w:numFmt w:val="decimal"/>
      <w:lvlText w:val="%1.%2.%3.%4.%5.%6.%7"/>
      <w:lvlJc w:val="left"/>
      <w:pPr>
        <w:ind w:left="4080" w:hanging="1800"/>
      </w:pPr>
      <w:rPr>
        <w:rFonts w:hint="default"/>
      </w:rPr>
    </w:lvl>
    <w:lvl w:ilvl="7">
      <w:start w:val="1"/>
      <w:numFmt w:val="decimal"/>
      <w:lvlText w:val="%1.%2.%3.%4.%5.%6.%7.%8"/>
      <w:lvlJc w:val="left"/>
      <w:pPr>
        <w:ind w:left="4820" w:hanging="2160"/>
      </w:pPr>
      <w:rPr>
        <w:rFonts w:hint="default"/>
      </w:rPr>
    </w:lvl>
    <w:lvl w:ilvl="8">
      <w:start w:val="1"/>
      <w:numFmt w:val="decimal"/>
      <w:lvlText w:val="%1.%2.%3.%4.%5.%6.%7.%8.%9"/>
      <w:lvlJc w:val="left"/>
      <w:pPr>
        <w:ind w:left="5560" w:hanging="2520"/>
      </w:pPr>
      <w:rPr>
        <w:rFonts w:hint="default"/>
      </w:rPr>
    </w:lvl>
  </w:abstractNum>
  <w:abstractNum w:abstractNumId="31">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F602A66"/>
    <w:multiLevelType w:val="hybridMultilevel"/>
    <w:tmpl w:val="79AC4D7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3">
    <w:nsid w:val="5F807248"/>
    <w:multiLevelType w:val="hybridMultilevel"/>
    <w:tmpl w:val="2CD43238"/>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4">
    <w:nsid w:val="60154F0F"/>
    <w:multiLevelType w:val="hybridMultilevel"/>
    <w:tmpl w:val="18724BDA"/>
    <w:lvl w:ilvl="0" w:tplc="45C048AA">
      <w:start w:val="1"/>
      <w:numFmt w:val="lowerLetter"/>
      <w:lvlText w:val="(%1)"/>
      <w:lvlJc w:val="left"/>
      <w:pPr>
        <w:ind w:left="5620" w:hanging="3020"/>
      </w:pPr>
      <w:rPr>
        <w:rFonts w:hint="default"/>
        <w:i/>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35">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21B01BB"/>
    <w:multiLevelType w:val="hybridMultilevel"/>
    <w:tmpl w:val="3E9C4D72"/>
    <w:lvl w:ilvl="0" w:tplc="040A000F">
      <w:start w:val="1"/>
      <w:numFmt w:val="decimal"/>
      <w:lvlText w:val="%1."/>
      <w:lvlJc w:val="left"/>
      <w:pPr>
        <w:ind w:left="1069" w:hanging="360"/>
      </w:pPr>
    </w:lvl>
    <w:lvl w:ilvl="1" w:tplc="040A0019" w:tentative="1">
      <w:start w:val="1"/>
      <w:numFmt w:val="lowerLetter"/>
      <w:lvlText w:val="%2."/>
      <w:lvlJc w:val="left"/>
      <w:pPr>
        <w:ind w:left="1789" w:hanging="360"/>
      </w:pPr>
    </w:lvl>
    <w:lvl w:ilvl="2" w:tplc="040A001B" w:tentative="1">
      <w:start w:val="1"/>
      <w:numFmt w:val="lowerRoman"/>
      <w:lvlText w:val="%3."/>
      <w:lvlJc w:val="right"/>
      <w:pPr>
        <w:ind w:left="2509" w:hanging="180"/>
      </w:pPr>
    </w:lvl>
    <w:lvl w:ilvl="3" w:tplc="040A000F" w:tentative="1">
      <w:start w:val="1"/>
      <w:numFmt w:val="decimal"/>
      <w:lvlText w:val="%4."/>
      <w:lvlJc w:val="left"/>
      <w:pPr>
        <w:ind w:left="3229" w:hanging="360"/>
      </w:pPr>
    </w:lvl>
    <w:lvl w:ilvl="4" w:tplc="040A0019" w:tentative="1">
      <w:start w:val="1"/>
      <w:numFmt w:val="lowerLetter"/>
      <w:lvlText w:val="%5."/>
      <w:lvlJc w:val="left"/>
      <w:pPr>
        <w:ind w:left="3949" w:hanging="360"/>
      </w:pPr>
    </w:lvl>
    <w:lvl w:ilvl="5" w:tplc="040A001B" w:tentative="1">
      <w:start w:val="1"/>
      <w:numFmt w:val="lowerRoman"/>
      <w:lvlText w:val="%6."/>
      <w:lvlJc w:val="right"/>
      <w:pPr>
        <w:ind w:left="4669" w:hanging="180"/>
      </w:pPr>
    </w:lvl>
    <w:lvl w:ilvl="6" w:tplc="040A000F" w:tentative="1">
      <w:start w:val="1"/>
      <w:numFmt w:val="decimal"/>
      <w:lvlText w:val="%7."/>
      <w:lvlJc w:val="left"/>
      <w:pPr>
        <w:ind w:left="5389" w:hanging="360"/>
      </w:pPr>
    </w:lvl>
    <w:lvl w:ilvl="7" w:tplc="040A0019" w:tentative="1">
      <w:start w:val="1"/>
      <w:numFmt w:val="lowerLetter"/>
      <w:lvlText w:val="%8."/>
      <w:lvlJc w:val="left"/>
      <w:pPr>
        <w:ind w:left="6109" w:hanging="360"/>
      </w:pPr>
    </w:lvl>
    <w:lvl w:ilvl="8" w:tplc="040A001B" w:tentative="1">
      <w:start w:val="1"/>
      <w:numFmt w:val="lowerRoman"/>
      <w:lvlText w:val="%9."/>
      <w:lvlJc w:val="right"/>
      <w:pPr>
        <w:ind w:left="6829" w:hanging="180"/>
      </w:pPr>
    </w:lvl>
  </w:abstractNum>
  <w:abstractNum w:abstractNumId="37">
    <w:nsid w:val="6B66744B"/>
    <w:multiLevelType w:val="hybridMultilevel"/>
    <w:tmpl w:val="64F8DFAE"/>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8">
    <w:nsid w:val="6EDA742B"/>
    <w:multiLevelType w:val="hybridMultilevel"/>
    <w:tmpl w:val="DA5C77D6"/>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nsid w:val="77DB69E2"/>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0">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1">
    <w:nsid w:val="7ABC636C"/>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2">
    <w:nsid w:val="7D5A420D"/>
    <w:multiLevelType w:val="hybridMultilevel"/>
    <w:tmpl w:val="74BCB80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3">
    <w:nsid w:val="7E013EBB"/>
    <w:multiLevelType w:val="hybridMultilevel"/>
    <w:tmpl w:val="7BD8912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40"/>
  </w:num>
  <w:num w:numId="2">
    <w:abstractNumId w:val="17"/>
  </w:num>
  <w:num w:numId="3">
    <w:abstractNumId w:val="0"/>
  </w:num>
  <w:num w:numId="4">
    <w:abstractNumId w:val="21"/>
  </w:num>
  <w:num w:numId="5">
    <w:abstractNumId w:val="13"/>
  </w:num>
  <w:num w:numId="6">
    <w:abstractNumId w:val="13"/>
  </w:num>
  <w:num w:numId="7">
    <w:abstractNumId w:val="9"/>
  </w:num>
  <w:num w:numId="8">
    <w:abstractNumId w:val="42"/>
  </w:num>
  <w:num w:numId="9">
    <w:abstractNumId w:val="5"/>
  </w:num>
  <w:num w:numId="10">
    <w:abstractNumId w:val="32"/>
  </w:num>
  <w:num w:numId="11">
    <w:abstractNumId w:val="6"/>
  </w:num>
  <w:num w:numId="12">
    <w:abstractNumId w:val="26"/>
  </w:num>
  <w:num w:numId="13">
    <w:abstractNumId w:val="16"/>
  </w:num>
  <w:num w:numId="14">
    <w:abstractNumId w:val="12"/>
  </w:num>
  <w:num w:numId="15">
    <w:abstractNumId w:val="27"/>
  </w:num>
  <w:num w:numId="16">
    <w:abstractNumId w:val="7"/>
  </w:num>
  <w:num w:numId="17">
    <w:abstractNumId w:val="8"/>
  </w:num>
  <w:num w:numId="18">
    <w:abstractNumId w:val="43"/>
  </w:num>
  <w:num w:numId="19">
    <w:abstractNumId w:val="18"/>
  </w:num>
  <w:num w:numId="20">
    <w:abstractNumId w:val="14"/>
  </w:num>
  <w:num w:numId="21">
    <w:abstractNumId w:val="37"/>
  </w:num>
  <w:num w:numId="22">
    <w:abstractNumId w:val="28"/>
  </w:num>
  <w:num w:numId="23">
    <w:abstractNumId w:val="10"/>
  </w:num>
  <w:num w:numId="24">
    <w:abstractNumId w:val="29"/>
  </w:num>
  <w:num w:numId="25">
    <w:abstractNumId w:val="2"/>
  </w:num>
  <w:num w:numId="26">
    <w:abstractNumId w:val="35"/>
  </w:num>
  <w:num w:numId="27">
    <w:abstractNumId w:val="31"/>
  </w:num>
  <w:num w:numId="28">
    <w:abstractNumId w:val="1"/>
  </w:num>
  <w:num w:numId="29">
    <w:abstractNumId w:val="11"/>
  </w:num>
  <w:num w:numId="30">
    <w:abstractNumId w:val="34"/>
  </w:num>
  <w:num w:numId="31">
    <w:abstractNumId w:val="36"/>
  </w:num>
  <w:num w:numId="32">
    <w:abstractNumId w:val="4"/>
  </w:num>
  <w:num w:numId="33">
    <w:abstractNumId w:val="22"/>
  </w:num>
  <w:num w:numId="34">
    <w:abstractNumId w:val="33"/>
  </w:num>
  <w:num w:numId="35">
    <w:abstractNumId w:val="15"/>
  </w:num>
  <w:num w:numId="36">
    <w:abstractNumId w:val="23"/>
  </w:num>
  <w:num w:numId="37">
    <w:abstractNumId w:val="24"/>
  </w:num>
  <w:num w:numId="38">
    <w:abstractNumId w:val="25"/>
  </w:num>
  <w:num w:numId="39">
    <w:abstractNumId w:val="19"/>
  </w:num>
  <w:num w:numId="40">
    <w:abstractNumId w:val="38"/>
  </w:num>
  <w:num w:numId="41">
    <w:abstractNumId w:val="39"/>
  </w:num>
  <w:num w:numId="42">
    <w:abstractNumId w:val="41"/>
  </w:num>
  <w:num w:numId="43">
    <w:abstractNumId w:val="3"/>
  </w:num>
  <w:num w:numId="44">
    <w:abstractNumId w:val="30"/>
  </w:num>
  <w:num w:numId="45">
    <w:abstractNumId w:val="20"/>
  </w:num>
  <w:numIdMacAtCleanup w:val="18"/>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blo Blanco Peris">
    <w15:presenceInfo w15:providerId="None" w15:userId="Pablo Blanco Peris"/>
  </w15:person>
  <w15:person w15:author="Maria Solana Gonzalez">
    <w15:presenceInfo w15:providerId="Windows Live" w15:userId="a257d281b42740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trackRevisions/>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2407"/>
    <w:rsid w:val="00005CC2"/>
    <w:rsid w:val="0001284A"/>
    <w:rsid w:val="00012C5A"/>
    <w:rsid w:val="00013660"/>
    <w:rsid w:val="00016E4A"/>
    <w:rsid w:val="00020C45"/>
    <w:rsid w:val="0003520A"/>
    <w:rsid w:val="00035A57"/>
    <w:rsid w:val="00035E0A"/>
    <w:rsid w:val="000416C4"/>
    <w:rsid w:val="00042200"/>
    <w:rsid w:val="00045865"/>
    <w:rsid w:val="00045B2B"/>
    <w:rsid w:val="0005262B"/>
    <w:rsid w:val="00054722"/>
    <w:rsid w:val="00055A1D"/>
    <w:rsid w:val="00064DF8"/>
    <w:rsid w:val="00070971"/>
    <w:rsid w:val="000765B5"/>
    <w:rsid w:val="000914A1"/>
    <w:rsid w:val="00091E12"/>
    <w:rsid w:val="00095D89"/>
    <w:rsid w:val="000A00CB"/>
    <w:rsid w:val="000A2BAE"/>
    <w:rsid w:val="000A7441"/>
    <w:rsid w:val="000B5D06"/>
    <w:rsid w:val="000B6A43"/>
    <w:rsid w:val="000B738B"/>
    <w:rsid w:val="000C0E1C"/>
    <w:rsid w:val="000C46FB"/>
    <w:rsid w:val="000C6835"/>
    <w:rsid w:val="000C7448"/>
    <w:rsid w:val="000D4699"/>
    <w:rsid w:val="000E220E"/>
    <w:rsid w:val="000E5722"/>
    <w:rsid w:val="000E5E95"/>
    <w:rsid w:val="000E6BBF"/>
    <w:rsid w:val="000E7F8E"/>
    <w:rsid w:val="000F3F14"/>
    <w:rsid w:val="000F5E25"/>
    <w:rsid w:val="000F7964"/>
    <w:rsid w:val="00100197"/>
    <w:rsid w:val="001012B1"/>
    <w:rsid w:val="00103CC8"/>
    <w:rsid w:val="00110EE5"/>
    <w:rsid w:val="00117142"/>
    <w:rsid w:val="00122D54"/>
    <w:rsid w:val="00122DF9"/>
    <w:rsid w:val="00130CC0"/>
    <w:rsid w:val="0013191C"/>
    <w:rsid w:val="00131E01"/>
    <w:rsid w:val="00134D93"/>
    <w:rsid w:val="00135834"/>
    <w:rsid w:val="00135EE7"/>
    <w:rsid w:val="0014074E"/>
    <w:rsid w:val="00141BAC"/>
    <w:rsid w:val="00147435"/>
    <w:rsid w:val="00147A49"/>
    <w:rsid w:val="00154D5D"/>
    <w:rsid w:val="001569FC"/>
    <w:rsid w:val="00156A1D"/>
    <w:rsid w:val="00157329"/>
    <w:rsid w:val="00157B4D"/>
    <w:rsid w:val="00164938"/>
    <w:rsid w:val="00165B64"/>
    <w:rsid w:val="00165D1E"/>
    <w:rsid w:val="00173D9E"/>
    <w:rsid w:val="00175094"/>
    <w:rsid w:val="00175C15"/>
    <w:rsid w:val="001762B4"/>
    <w:rsid w:val="001774A0"/>
    <w:rsid w:val="00181695"/>
    <w:rsid w:val="0018523C"/>
    <w:rsid w:val="00190AE1"/>
    <w:rsid w:val="00191FBD"/>
    <w:rsid w:val="00194F2C"/>
    <w:rsid w:val="001961BD"/>
    <w:rsid w:val="00196C92"/>
    <w:rsid w:val="001A0138"/>
    <w:rsid w:val="001A365C"/>
    <w:rsid w:val="001A38CA"/>
    <w:rsid w:val="001A444D"/>
    <w:rsid w:val="001A5E7E"/>
    <w:rsid w:val="001A60AF"/>
    <w:rsid w:val="001B0516"/>
    <w:rsid w:val="001B4EAD"/>
    <w:rsid w:val="001B5D7C"/>
    <w:rsid w:val="001C2C9A"/>
    <w:rsid w:val="001C3BF5"/>
    <w:rsid w:val="001C4DF9"/>
    <w:rsid w:val="001C745F"/>
    <w:rsid w:val="001D0EF1"/>
    <w:rsid w:val="001D12FA"/>
    <w:rsid w:val="001D3063"/>
    <w:rsid w:val="001D4F48"/>
    <w:rsid w:val="001D7121"/>
    <w:rsid w:val="001E18A4"/>
    <w:rsid w:val="001E24AD"/>
    <w:rsid w:val="001E3B32"/>
    <w:rsid w:val="001E6CF3"/>
    <w:rsid w:val="001E7DBF"/>
    <w:rsid w:val="001F09D0"/>
    <w:rsid w:val="001F1BB4"/>
    <w:rsid w:val="001F240B"/>
    <w:rsid w:val="001F3AF0"/>
    <w:rsid w:val="001F5C74"/>
    <w:rsid w:val="00201F52"/>
    <w:rsid w:val="00207E44"/>
    <w:rsid w:val="00210C0B"/>
    <w:rsid w:val="00213C93"/>
    <w:rsid w:val="00214852"/>
    <w:rsid w:val="00216893"/>
    <w:rsid w:val="00223676"/>
    <w:rsid w:val="0022440B"/>
    <w:rsid w:val="0022507A"/>
    <w:rsid w:val="002267BD"/>
    <w:rsid w:val="00226BBF"/>
    <w:rsid w:val="00226EE1"/>
    <w:rsid w:val="002324E4"/>
    <w:rsid w:val="00244ECC"/>
    <w:rsid w:val="002617F8"/>
    <w:rsid w:val="0026379E"/>
    <w:rsid w:val="002707EA"/>
    <w:rsid w:val="00273F10"/>
    <w:rsid w:val="0027406C"/>
    <w:rsid w:val="00280328"/>
    <w:rsid w:val="002805A9"/>
    <w:rsid w:val="002810C1"/>
    <w:rsid w:val="002832AD"/>
    <w:rsid w:val="0028355B"/>
    <w:rsid w:val="002837B6"/>
    <w:rsid w:val="00287588"/>
    <w:rsid w:val="002876D5"/>
    <w:rsid w:val="00293E9E"/>
    <w:rsid w:val="00296B7C"/>
    <w:rsid w:val="0029715D"/>
    <w:rsid w:val="00297EE8"/>
    <w:rsid w:val="002A181C"/>
    <w:rsid w:val="002A4AA9"/>
    <w:rsid w:val="002B3B2F"/>
    <w:rsid w:val="002B43FB"/>
    <w:rsid w:val="002C1A81"/>
    <w:rsid w:val="002C5FA9"/>
    <w:rsid w:val="002E4026"/>
    <w:rsid w:val="002F0036"/>
    <w:rsid w:val="002F276E"/>
    <w:rsid w:val="002F4572"/>
    <w:rsid w:val="003018A1"/>
    <w:rsid w:val="00301F2D"/>
    <w:rsid w:val="00305678"/>
    <w:rsid w:val="00305C04"/>
    <w:rsid w:val="0031184F"/>
    <w:rsid w:val="00312E74"/>
    <w:rsid w:val="00312F12"/>
    <w:rsid w:val="00317166"/>
    <w:rsid w:val="00317615"/>
    <w:rsid w:val="003178B1"/>
    <w:rsid w:val="00317B23"/>
    <w:rsid w:val="003210DE"/>
    <w:rsid w:val="00321150"/>
    <w:rsid w:val="00323802"/>
    <w:rsid w:val="00325921"/>
    <w:rsid w:val="0033438F"/>
    <w:rsid w:val="003345F2"/>
    <w:rsid w:val="00335323"/>
    <w:rsid w:val="003369FC"/>
    <w:rsid w:val="00340143"/>
    <w:rsid w:val="00343E5C"/>
    <w:rsid w:val="00344E0F"/>
    <w:rsid w:val="00346077"/>
    <w:rsid w:val="00346E59"/>
    <w:rsid w:val="00347D7C"/>
    <w:rsid w:val="00352FC9"/>
    <w:rsid w:val="00354A74"/>
    <w:rsid w:val="003608A7"/>
    <w:rsid w:val="0036157B"/>
    <w:rsid w:val="00362F36"/>
    <w:rsid w:val="00364911"/>
    <w:rsid w:val="0036526E"/>
    <w:rsid w:val="00365E9D"/>
    <w:rsid w:val="003663D0"/>
    <w:rsid w:val="003725C0"/>
    <w:rsid w:val="0038072B"/>
    <w:rsid w:val="003831F5"/>
    <w:rsid w:val="00387EDC"/>
    <w:rsid w:val="003A1174"/>
    <w:rsid w:val="003B046D"/>
    <w:rsid w:val="003B129F"/>
    <w:rsid w:val="003C5B5D"/>
    <w:rsid w:val="003C5B6D"/>
    <w:rsid w:val="003E1F7B"/>
    <w:rsid w:val="003F567E"/>
    <w:rsid w:val="003F5F7C"/>
    <w:rsid w:val="003F6EA5"/>
    <w:rsid w:val="003F707F"/>
    <w:rsid w:val="003F7A03"/>
    <w:rsid w:val="004035A0"/>
    <w:rsid w:val="00405711"/>
    <w:rsid w:val="00407AF6"/>
    <w:rsid w:val="00413164"/>
    <w:rsid w:val="00421263"/>
    <w:rsid w:val="004238D4"/>
    <w:rsid w:val="0042400C"/>
    <w:rsid w:val="004253C9"/>
    <w:rsid w:val="00430F79"/>
    <w:rsid w:val="0043109D"/>
    <w:rsid w:val="00432469"/>
    <w:rsid w:val="0043625D"/>
    <w:rsid w:val="00445D65"/>
    <w:rsid w:val="00447655"/>
    <w:rsid w:val="004531B3"/>
    <w:rsid w:val="004536D8"/>
    <w:rsid w:val="004549DC"/>
    <w:rsid w:val="004563E3"/>
    <w:rsid w:val="00461362"/>
    <w:rsid w:val="0046152D"/>
    <w:rsid w:val="00462598"/>
    <w:rsid w:val="00462838"/>
    <w:rsid w:val="00466B11"/>
    <w:rsid w:val="00471627"/>
    <w:rsid w:val="00472499"/>
    <w:rsid w:val="00472A11"/>
    <w:rsid w:val="004739B7"/>
    <w:rsid w:val="004742FC"/>
    <w:rsid w:val="0047735F"/>
    <w:rsid w:val="00477B61"/>
    <w:rsid w:val="00481767"/>
    <w:rsid w:val="0048192C"/>
    <w:rsid w:val="00482392"/>
    <w:rsid w:val="0048293D"/>
    <w:rsid w:val="00484217"/>
    <w:rsid w:val="0049299F"/>
    <w:rsid w:val="00494BE3"/>
    <w:rsid w:val="0049528C"/>
    <w:rsid w:val="00497694"/>
    <w:rsid w:val="004A1EEB"/>
    <w:rsid w:val="004A2BAF"/>
    <w:rsid w:val="004A4DD2"/>
    <w:rsid w:val="004A5106"/>
    <w:rsid w:val="004A711F"/>
    <w:rsid w:val="004B3944"/>
    <w:rsid w:val="004B5243"/>
    <w:rsid w:val="004B5469"/>
    <w:rsid w:val="004C1DCD"/>
    <w:rsid w:val="004C4B05"/>
    <w:rsid w:val="004C553D"/>
    <w:rsid w:val="004D435A"/>
    <w:rsid w:val="004E5081"/>
    <w:rsid w:val="004E6C6E"/>
    <w:rsid w:val="004E781A"/>
    <w:rsid w:val="004F1B8D"/>
    <w:rsid w:val="005006D7"/>
    <w:rsid w:val="00501D28"/>
    <w:rsid w:val="0050262F"/>
    <w:rsid w:val="005038FC"/>
    <w:rsid w:val="00507770"/>
    <w:rsid w:val="00510A2F"/>
    <w:rsid w:val="00510A34"/>
    <w:rsid w:val="00514724"/>
    <w:rsid w:val="00516C03"/>
    <w:rsid w:val="00520CF1"/>
    <w:rsid w:val="00523776"/>
    <w:rsid w:val="005242FA"/>
    <w:rsid w:val="00524A58"/>
    <w:rsid w:val="0052702D"/>
    <w:rsid w:val="00530BC3"/>
    <w:rsid w:val="00534D16"/>
    <w:rsid w:val="00542195"/>
    <w:rsid w:val="005550C0"/>
    <w:rsid w:val="00556794"/>
    <w:rsid w:val="0055697E"/>
    <w:rsid w:val="00557814"/>
    <w:rsid w:val="00560BF0"/>
    <w:rsid w:val="00564820"/>
    <w:rsid w:val="0056640C"/>
    <w:rsid w:val="005806D3"/>
    <w:rsid w:val="0058292E"/>
    <w:rsid w:val="00582CC1"/>
    <w:rsid w:val="005835CA"/>
    <w:rsid w:val="00587D35"/>
    <w:rsid w:val="005907EE"/>
    <w:rsid w:val="005931FB"/>
    <w:rsid w:val="00595646"/>
    <w:rsid w:val="005A4D78"/>
    <w:rsid w:val="005B2B80"/>
    <w:rsid w:val="005B4106"/>
    <w:rsid w:val="005B4414"/>
    <w:rsid w:val="005C1F48"/>
    <w:rsid w:val="005C24B0"/>
    <w:rsid w:val="005C3B29"/>
    <w:rsid w:val="005C4280"/>
    <w:rsid w:val="005D09E5"/>
    <w:rsid w:val="005D1821"/>
    <w:rsid w:val="005D2AD1"/>
    <w:rsid w:val="005D3105"/>
    <w:rsid w:val="005D3D6E"/>
    <w:rsid w:val="005D520C"/>
    <w:rsid w:val="005D64F6"/>
    <w:rsid w:val="005D7ADB"/>
    <w:rsid w:val="005E1850"/>
    <w:rsid w:val="005E619B"/>
    <w:rsid w:val="005E7556"/>
    <w:rsid w:val="005F10CD"/>
    <w:rsid w:val="005F31DB"/>
    <w:rsid w:val="005F3F0C"/>
    <w:rsid w:val="005F573B"/>
    <w:rsid w:val="005F74AA"/>
    <w:rsid w:val="00600FBB"/>
    <w:rsid w:val="0060249F"/>
    <w:rsid w:val="00603349"/>
    <w:rsid w:val="00605652"/>
    <w:rsid w:val="00606698"/>
    <w:rsid w:val="006078CB"/>
    <w:rsid w:val="006102B2"/>
    <w:rsid w:val="00612A17"/>
    <w:rsid w:val="00615D50"/>
    <w:rsid w:val="0061674F"/>
    <w:rsid w:val="006170B4"/>
    <w:rsid w:val="0061797F"/>
    <w:rsid w:val="00617A4D"/>
    <w:rsid w:val="006239D7"/>
    <w:rsid w:val="0063207F"/>
    <w:rsid w:val="00632E4E"/>
    <w:rsid w:val="00640016"/>
    <w:rsid w:val="00652ED6"/>
    <w:rsid w:val="006559E7"/>
    <w:rsid w:val="006625BC"/>
    <w:rsid w:val="00662A39"/>
    <w:rsid w:val="00665F67"/>
    <w:rsid w:val="00666848"/>
    <w:rsid w:val="0066694D"/>
    <w:rsid w:val="00667D23"/>
    <w:rsid w:val="00673DEA"/>
    <w:rsid w:val="00674050"/>
    <w:rsid w:val="006751A0"/>
    <w:rsid w:val="00680B72"/>
    <w:rsid w:val="00681A98"/>
    <w:rsid w:val="006829EB"/>
    <w:rsid w:val="00683445"/>
    <w:rsid w:val="00684B2F"/>
    <w:rsid w:val="00687206"/>
    <w:rsid w:val="00687839"/>
    <w:rsid w:val="006952B1"/>
    <w:rsid w:val="00695BD4"/>
    <w:rsid w:val="00696510"/>
    <w:rsid w:val="006A1F5C"/>
    <w:rsid w:val="006A4CBB"/>
    <w:rsid w:val="006B0077"/>
    <w:rsid w:val="006B2F81"/>
    <w:rsid w:val="006B580D"/>
    <w:rsid w:val="006B5E63"/>
    <w:rsid w:val="006B6F86"/>
    <w:rsid w:val="006B7070"/>
    <w:rsid w:val="006B7C64"/>
    <w:rsid w:val="006C273C"/>
    <w:rsid w:val="006D3C2F"/>
    <w:rsid w:val="006D3CF7"/>
    <w:rsid w:val="006D3D7E"/>
    <w:rsid w:val="006D62E7"/>
    <w:rsid w:val="006D7442"/>
    <w:rsid w:val="006D7FDF"/>
    <w:rsid w:val="006E2BD0"/>
    <w:rsid w:val="006E3355"/>
    <w:rsid w:val="006E45C2"/>
    <w:rsid w:val="006E5085"/>
    <w:rsid w:val="006E624F"/>
    <w:rsid w:val="006E6FF7"/>
    <w:rsid w:val="006F3E1A"/>
    <w:rsid w:val="006F43EB"/>
    <w:rsid w:val="00700956"/>
    <w:rsid w:val="00706269"/>
    <w:rsid w:val="00706EB5"/>
    <w:rsid w:val="00707F5A"/>
    <w:rsid w:val="00711BA8"/>
    <w:rsid w:val="007147F7"/>
    <w:rsid w:val="00721E17"/>
    <w:rsid w:val="00725FB0"/>
    <w:rsid w:val="0072774F"/>
    <w:rsid w:val="00730561"/>
    <w:rsid w:val="00734172"/>
    <w:rsid w:val="007378AC"/>
    <w:rsid w:val="00751B55"/>
    <w:rsid w:val="007644AD"/>
    <w:rsid w:val="00765BA6"/>
    <w:rsid w:val="00767C2B"/>
    <w:rsid w:val="00775064"/>
    <w:rsid w:val="00777D85"/>
    <w:rsid w:val="00777FDD"/>
    <w:rsid w:val="007803E8"/>
    <w:rsid w:val="00784FE5"/>
    <w:rsid w:val="007874F2"/>
    <w:rsid w:val="00787D50"/>
    <w:rsid w:val="007908FB"/>
    <w:rsid w:val="00795A1B"/>
    <w:rsid w:val="007A4431"/>
    <w:rsid w:val="007A558F"/>
    <w:rsid w:val="007A7A34"/>
    <w:rsid w:val="007B2247"/>
    <w:rsid w:val="007B3301"/>
    <w:rsid w:val="007C1BB5"/>
    <w:rsid w:val="007C4B95"/>
    <w:rsid w:val="007D0007"/>
    <w:rsid w:val="007D0F91"/>
    <w:rsid w:val="007D1D77"/>
    <w:rsid w:val="007D4625"/>
    <w:rsid w:val="007D58C8"/>
    <w:rsid w:val="007D658C"/>
    <w:rsid w:val="007D67FF"/>
    <w:rsid w:val="007E0719"/>
    <w:rsid w:val="007E07D9"/>
    <w:rsid w:val="007E0C3B"/>
    <w:rsid w:val="007E363F"/>
    <w:rsid w:val="007F12FF"/>
    <w:rsid w:val="007F46D6"/>
    <w:rsid w:val="007F6789"/>
    <w:rsid w:val="007F79D1"/>
    <w:rsid w:val="00801E36"/>
    <w:rsid w:val="0080264A"/>
    <w:rsid w:val="0080582A"/>
    <w:rsid w:val="00813A0A"/>
    <w:rsid w:val="008242C6"/>
    <w:rsid w:val="008251AD"/>
    <w:rsid w:val="00825693"/>
    <w:rsid w:val="0084002E"/>
    <w:rsid w:val="00842465"/>
    <w:rsid w:val="00843D83"/>
    <w:rsid w:val="008513A5"/>
    <w:rsid w:val="008518D5"/>
    <w:rsid w:val="00853AE2"/>
    <w:rsid w:val="00854D63"/>
    <w:rsid w:val="008562B6"/>
    <w:rsid w:val="00861187"/>
    <w:rsid w:val="00864774"/>
    <w:rsid w:val="00867DE8"/>
    <w:rsid w:val="00870645"/>
    <w:rsid w:val="00870AB8"/>
    <w:rsid w:val="00876CC6"/>
    <w:rsid w:val="00876FDA"/>
    <w:rsid w:val="00880796"/>
    <w:rsid w:val="008856CA"/>
    <w:rsid w:val="00890AFE"/>
    <w:rsid w:val="00897209"/>
    <w:rsid w:val="008A0280"/>
    <w:rsid w:val="008A0B97"/>
    <w:rsid w:val="008A0ED9"/>
    <w:rsid w:val="008A19B5"/>
    <w:rsid w:val="008A1F36"/>
    <w:rsid w:val="008A790D"/>
    <w:rsid w:val="008B1BCB"/>
    <w:rsid w:val="008B28A7"/>
    <w:rsid w:val="008B5818"/>
    <w:rsid w:val="008B7D8C"/>
    <w:rsid w:val="008C0ED8"/>
    <w:rsid w:val="008C1DCF"/>
    <w:rsid w:val="008D1056"/>
    <w:rsid w:val="008D2D27"/>
    <w:rsid w:val="008D31E7"/>
    <w:rsid w:val="008E6F42"/>
    <w:rsid w:val="008F3DF7"/>
    <w:rsid w:val="008F6738"/>
    <w:rsid w:val="008F7F29"/>
    <w:rsid w:val="0090010A"/>
    <w:rsid w:val="0090352E"/>
    <w:rsid w:val="00907F5F"/>
    <w:rsid w:val="0091210C"/>
    <w:rsid w:val="009123FF"/>
    <w:rsid w:val="00921E00"/>
    <w:rsid w:val="0092285F"/>
    <w:rsid w:val="00922AB8"/>
    <w:rsid w:val="00927474"/>
    <w:rsid w:val="00927B0F"/>
    <w:rsid w:val="00927D7F"/>
    <w:rsid w:val="00932CC4"/>
    <w:rsid w:val="009330D7"/>
    <w:rsid w:val="009464BD"/>
    <w:rsid w:val="009658C2"/>
    <w:rsid w:val="009701E0"/>
    <w:rsid w:val="00973ACD"/>
    <w:rsid w:val="00974FC6"/>
    <w:rsid w:val="00976C63"/>
    <w:rsid w:val="00976DCE"/>
    <w:rsid w:val="00983926"/>
    <w:rsid w:val="00986A9B"/>
    <w:rsid w:val="00992115"/>
    <w:rsid w:val="009933EC"/>
    <w:rsid w:val="00994F19"/>
    <w:rsid w:val="00996957"/>
    <w:rsid w:val="00996B5C"/>
    <w:rsid w:val="009A397A"/>
    <w:rsid w:val="009A4C02"/>
    <w:rsid w:val="009A4EBB"/>
    <w:rsid w:val="009A6BAC"/>
    <w:rsid w:val="009A7B83"/>
    <w:rsid w:val="009B3313"/>
    <w:rsid w:val="009B3AAA"/>
    <w:rsid w:val="009B5292"/>
    <w:rsid w:val="009B5427"/>
    <w:rsid w:val="009C1289"/>
    <w:rsid w:val="009C128C"/>
    <w:rsid w:val="009C1588"/>
    <w:rsid w:val="009C33E8"/>
    <w:rsid w:val="009C51E3"/>
    <w:rsid w:val="009D1DE3"/>
    <w:rsid w:val="009D3230"/>
    <w:rsid w:val="009E1393"/>
    <w:rsid w:val="009E4FD4"/>
    <w:rsid w:val="009E5A2D"/>
    <w:rsid w:val="009F1D01"/>
    <w:rsid w:val="009F3FD2"/>
    <w:rsid w:val="009F5D0B"/>
    <w:rsid w:val="00A03577"/>
    <w:rsid w:val="00A06113"/>
    <w:rsid w:val="00A07531"/>
    <w:rsid w:val="00A16F08"/>
    <w:rsid w:val="00A17597"/>
    <w:rsid w:val="00A33621"/>
    <w:rsid w:val="00A33B5E"/>
    <w:rsid w:val="00A35FB0"/>
    <w:rsid w:val="00A368FE"/>
    <w:rsid w:val="00A40946"/>
    <w:rsid w:val="00A44439"/>
    <w:rsid w:val="00A45E52"/>
    <w:rsid w:val="00A475E2"/>
    <w:rsid w:val="00A511EC"/>
    <w:rsid w:val="00A548DE"/>
    <w:rsid w:val="00A56B20"/>
    <w:rsid w:val="00A634C8"/>
    <w:rsid w:val="00A64F73"/>
    <w:rsid w:val="00A70772"/>
    <w:rsid w:val="00A70F2E"/>
    <w:rsid w:val="00A74C3F"/>
    <w:rsid w:val="00A753E8"/>
    <w:rsid w:val="00A8243B"/>
    <w:rsid w:val="00A8513E"/>
    <w:rsid w:val="00A900D0"/>
    <w:rsid w:val="00A908C4"/>
    <w:rsid w:val="00A911EA"/>
    <w:rsid w:val="00AA49CE"/>
    <w:rsid w:val="00AA7C9B"/>
    <w:rsid w:val="00AB42AA"/>
    <w:rsid w:val="00AC250E"/>
    <w:rsid w:val="00AC42AF"/>
    <w:rsid w:val="00AC5E12"/>
    <w:rsid w:val="00AC7F8E"/>
    <w:rsid w:val="00AD1B12"/>
    <w:rsid w:val="00AD5A3D"/>
    <w:rsid w:val="00AD7EFB"/>
    <w:rsid w:val="00AE081D"/>
    <w:rsid w:val="00AE3628"/>
    <w:rsid w:val="00AE485D"/>
    <w:rsid w:val="00AE5C11"/>
    <w:rsid w:val="00AE5D3A"/>
    <w:rsid w:val="00AE7C7D"/>
    <w:rsid w:val="00AF12FA"/>
    <w:rsid w:val="00AF3CD1"/>
    <w:rsid w:val="00B01F5E"/>
    <w:rsid w:val="00B049B4"/>
    <w:rsid w:val="00B05445"/>
    <w:rsid w:val="00B11565"/>
    <w:rsid w:val="00B13132"/>
    <w:rsid w:val="00B14203"/>
    <w:rsid w:val="00B16897"/>
    <w:rsid w:val="00B2141F"/>
    <w:rsid w:val="00B27247"/>
    <w:rsid w:val="00B32C6E"/>
    <w:rsid w:val="00B34D27"/>
    <w:rsid w:val="00B34ECC"/>
    <w:rsid w:val="00B3573E"/>
    <w:rsid w:val="00B36693"/>
    <w:rsid w:val="00B3757B"/>
    <w:rsid w:val="00B40285"/>
    <w:rsid w:val="00B4142E"/>
    <w:rsid w:val="00B4617E"/>
    <w:rsid w:val="00B47299"/>
    <w:rsid w:val="00B5116E"/>
    <w:rsid w:val="00B55174"/>
    <w:rsid w:val="00B608AF"/>
    <w:rsid w:val="00B61099"/>
    <w:rsid w:val="00B61A66"/>
    <w:rsid w:val="00B61DD1"/>
    <w:rsid w:val="00B64E5E"/>
    <w:rsid w:val="00B66B1B"/>
    <w:rsid w:val="00B71F82"/>
    <w:rsid w:val="00B72365"/>
    <w:rsid w:val="00B80324"/>
    <w:rsid w:val="00B811A3"/>
    <w:rsid w:val="00B81B15"/>
    <w:rsid w:val="00B825AD"/>
    <w:rsid w:val="00B85D1C"/>
    <w:rsid w:val="00B92671"/>
    <w:rsid w:val="00B94ECF"/>
    <w:rsid w:val="00B95899"/>
    <w:rsid w:val="00B96442"/>
    <w:rsid w:val="00B9729B"/>
    <w:rsid w:val="00BA0E26"/>
    <w:rsid w:val="00BA4C23"/>
    <w:rsid w:val="00BA513F"/>
    <w:rsid w:val="00BC2FAF"/>
    <w:rsid w:val="00BC349B"/>
    <w:rsid w:val="00BC4248"/>
    <w:rsid w:val="00BC4B95"/>
    <w:rsid w:val="00BD1286"/>
    <w:rsid w:val="00BD2205"/>
    <w:rsid w:val="00BD4C80"/>
    <w:rsid w:val="00BE16CA"/>
    <w:rsid w:val="00BE2F61"/>
    <w:rsid w:val="00BE3A81"/>
    <w:rsid w:val="00BF1B77"/>
    <w:rsid w:val="00BF497F"/>
    <w:rsid w:val="00C006B6"/>
    <w:rsid w:val="00C04FE3"/>
    <w:rsid w:val="00C0657F"/>
    <w:rsid w:val="00C1093D"/>
    <w:rsid w:val="00C13889"/>
    <w:rsid w:val="00C200AE"/>
    <w:rsid w:val="00C207FC"/>
    <w:rsid w:val="00C25E9C"/>
    <w:rsid w:val="00C27477"/>
    <w:rsid w:val="00C43D38"/>
    <w:rsid w:val="00C51EC6"/>
    <w:rsid w:val="00C54932"/>
    <w:rsid w:val="00C57A77"/>
    <w:rsid w:val="00C60497"/>
    <w:rsid w:val="00C60647"/>
    <w:rsid w:val="00C607D4"/>
    <w:rsid w:val="00C61A0E"/>
    <w:rsid w:val="00C628CA"/>
    <w:rsid w:val="00C65A92"/>
    <w:rsid w:val="00C7134C"/>
    <w:rsid w:val="00C71A37"/>
    <w:rsid w:val="00C76BAC"/>
    <w:rsid w:val="00C8753F"/>
    <w:rsid w:val="00C8790E"/>
    <w:rsid w:val="00C925C3"/>
    <w:rsid w:val="00CA1A7B"/>
    <w:rsid w:val="00CA5211"/>
    <w:rsid w:val="00CA545B"/>
    <w:rsid w:val="00CA78F2"/>
    <w:rsid w:val="00CB188A"/>
    <w:rsid w:val="00CB22E5"/>
    <w:rsid w:val="00CB2599"/>
    <w:rsid w:val="00CB2CEB"/>
    <w:rsid w:val="00CC0FDD"/>
    <w:rsid w:val="00CC13EE"/>
    <w:rsid w:val="00CC60A6"/>
    <w:rsid w:val="00CD48EB"/>
    <w:rsid w:val="00CD4A78"/>
    <w:rsid w:val="00CE23B5"/>
    <w:rsid w:val="00CE39BF"/>
    <w:rsid w:val="00CE52D0"/>
    <w:rsid w:val="00CF3A6F"/>
    <w:rsid w:val="00CF68E1"/>
    <w:rsid w:val="00D0125D"/>
    <w:rsid w:val="00D012E2"/>
    <w:rsid w:val="00D10894"/>
    <w:rsid w:val="00D12331"/>
    <w:rsid w:val="00D12958"/>
    <w:rsid w:val="00D160AB"/>
    <w:rsid w:val="00D251C1"/>
    <w:rsid w:val="00D2690E"/>
    <w:rsid w:val="00D32380"/>
    <w:rsid w:val="00D36465"/>
    <w:rsid w:val="00D427C6"/>
    <w:rsid w:val="00D4542A"/>
    <w:rsid w:val="00D47A29"/>
    <w:rsid w:val="00D53A83"/>
    <w:rsid w:val="00D562A6"/>
    <w:rsid w:val="00D63CEE"/>
    <w:rsid w:val="00D67A70"/>
    <w:rsid w:val="00D75570"/>
    <w:rsid w:val="00D76A71"/>
    <w:rsid w:val="00D76FB8"/>
    <w:rsid w:val="00D84D72"/>
    <w:rsid w:val="00D86E79"/>
    <w:rsid w:val="00D920A9"/>
    <w:rsid w:val="00D92177"/>
    <w:rsid w:val="00D952F1"/>
    <w:rsid w:val="00D96C73"/>
    <w:rsid w:val="00DA521E"/>
    <w:rsid w:val="00DC1B1A"/>
    <w:rsid w:val="00DC3308"/>
    <w:rsid w:val="00DC3A3E"/>
    <w:rsid w:val="00DC6B56"/>
    <w:rsid w:val="00DC7559"/>
    <w:rsid w:val="00DD0172"/>
    <w:rsid w:val="00DD1F76"/>
    <w:rsid w:val="00DD7096"/>
    <w:rsid w:val="00DE0197"/>
    <w:rsid w:val="00DE041C"/>
    <w:rsid w:val="00DE1AE1"/>
    <w:rsid w:val="00DE270F"/>
    <w:rsid w:val="00DE35B1"/>
    <w:rsid w:val="00DE5C52"/>
    <w:rsid w:val="00DE5DC1"/>
    <w:rsid w:val="00DE7EEA"/>
    <w:rsid w:val="00DF154C"/>
    <w:rsid w:val="00DF1CBC"/>
    <w:rsid w:val="00DF39BE"/>
    <w:rsid w:val="00DF4A4D"/>
    <w:rsid w:val="00DF5F74"/>
    <w:rsid w:val="00DF63EA"/>
    <w:rsid w:val="00DF76FE"/>
    <w:rsid w:val="00DF7C46"/>
    <w:rsid w:val="00E00D22"/>
    <w:rsid w:val="00E022D8"/>
    <w:rsid w:val="00E027F8"/>
    <w:rsid w:val="00E034AD"/>
    <w:rsid w:val="00E1257B"/>
    <w:rsid w:val="00E14B43"/>
    <w:rsid w:val="00E24D15"/>
    <w:rsid w:val="00E250C8"/>
    <w:rsid w:val="00E320FA"/>
    <w:rsid w:val="00E3310C"/>
    <w:rsid w:val="00E33261"/>
    <w:rsid w:val="00E335DD"/>
    <w:rsid w:val="00E42A3E"/>
    <w:rsid w:val="00E50891"/>
    <w:rsid w:val="00E50E0C"/>
    <w:rsid w:val="00E525EC"/>
    <w:rsid w:val="00E534C7"/>
    <w:rsid w:val="00E54411"/>
    <w:rsid w:val="00E550A4"/>
    <w:rsid w:val="00E55C85"/>
    <w:rsid w:val="00E60C7D"/>
    <w:rsid w:val="00E613C9"/>
    <w:rsid w:val="00E616FA"/>
    <w:rsid w:val="00E64B63"/>
    <w:rsid w:val="00E64E61"/>
    <w:rsid w:val="00E65622"/>
    <w:rsid w:val="00E65EAA"/>
    <w:rsid w:val="00E6616C"/>
    <w:rsid w:val="00E72A67"/>
    <w:rsid w:val="00E7509D"/>
    <w:rsid w:val="00E75C38"/>
    <w:rsid w:val="00E81EE7"/>
    <w:rsid w:val="00E86DBF"/>
    <w:rsid w:val="00E90573"/>
    <w:rsid w:val="00E90641"/>
    <w:rsid w:val="00E93A9E"/>
    <w:rsid w:val="00E96B03"/>
    <w:rsid w:val="00E976B7"/>
    <w:rsid w:val="00E97E71"/>
    <w:rsid w:val="00EA2421"/>
    <w:rsid w:val="00EA2B93"/>
    <w:rsid w:val="00EB2B0F"/>
    <w:rsid w:val="00EB3A2A"/>
    <w:rsid w:val="00EB4ED5"/>
    <w:rsid w:val="00EB546E"/>
    <w:rsid w:val="00EC1B70"/>
    <w:rsid w:val="00EC3C94"/>
    <w:rsid w:val="00EC43DC"/>
    <w:rsid w:val="00EC4733"/>
    <w:rsid w:val="00ED2EE0"/>
    <w:rsid w:val="00ED65C2"/>
    <w:rsid w:val="00EE10C9"/>
    <w:rsid w:val="00EE5653"/>
    <w:rsid w:val="00EE5AF1"/>
    <w:rsid w:val="00EE758D"/>
    <w:rsid w:val="00EF03A1"/>
    <w:rsid w:val="00EF22C9"/>
    <w:rsid w:val="00EF2372"/>
    <w:rsid w:val="00EF2B96"/>
    <w:rsid w:val="00EF6824"/>
    <w:rsid w:val="00EF7428"/>
    <w:rsid w:val="00EF7F52"/>
    <w:rsid w:val="00F0394B"/>
    <w:rsid w:val="00F05C96"/>
    <w:rsid w:val="00F07226"/>
    <w:rsid w:val="00F07891"/>
    <w:rsid w:val="00F12733"/>
    <w:rsid w:val="00F129A2"/>
    <w:rsid w:val="00F15FD9"/>
    <w:rsid w:val="00F21DF0"/>
    <w:rsid w:val="00F231ED"/>
    <w:rsid w:val="00F266FC"/>
    <w:rsid w:val="00F26F29"/>
    <w:rsid w:val="00F30566"/>
    <w:rsid w:val="00F3254B"/>
    <w:rsid w:val="00F35FD9"/>
    <w:rsid w:val="00F402BF"/>
    <w:rsid w:val="00F448CF"/>
    <w:rsid w:val="00F46111"/>
    <w:rsid w:val="00F463BB"/>
    <w:rsid w:val="00F4745A"/>
    <w:rsid w:val="00F51D72"/>
    <w:rsid w:val="00F52E79"/>
    <w:rsid w:val="00F5491B"/>
    <w:rsid w:val="00F56CE5"/>
    <w:rsid w:val="00F57272"/>
    <w:rsid w:val="00F60594"/>
    <w:rsid w:val="00F63B0C"/>
    <w:rsid w:val="00F679E5"/>
    <w:rsid w:val="00F70747"/>
    <w:rsid w:val="00F71969"/>
    <w:rsid w:val="00F8383E"/>
    <w:rsid w:val="00F847A3"/>
    <w:rsid w:val="00F851E2"/>
    <w:rsid w:val="00F86819"/>
    <w:rsid w:val="00F977D6"/>
    <w:rsid w:val="00FA0098"/>
    <w:rsid w:val="00FA0EEB"/>
    <w:rsid w:val="00FA0F96"/>
    <w:rsid w:val="00FA1A6B"/>
    <w:rsid w:val="00FA38AA"/>
    <w:rsid w:val="00FA7A04"/>
    <w:rsid w:val="00FB20D2"/>
    <w:rsid w:val="00FB3864"/>
    <w:rsid w:val="00FB3B32"/>
    <w:rsid w:val="00FC45B4"/>
    <w:rsid w:val="00FC67E8"/>
    <w:rsid w:val="00FC6F8D"/>
    <w:rsid w:val="00FC7367"/>
    <w:rsid w:val="00FD0044"/>
    <w:rsid w:val="00FD0A77"/>
    <w:rsid w:val="00FE2659"/>
    <w:rsid w:val="00FE51E7"/>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3"/>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semiHidden/>
    <w:unhideWhenUsed/>
    <w:rsid w:val="00191FBD"/>
    <w:rPr>
      <w:sz w:val="20"/>
      <w:szCs w:val="20"/>
    </w:rPr>
  </w:style>
  <w:style w:type="character" w:customStyle="1" w:styleId="TextocomentarioCar">
    <w:name w:val="Texto comentario Car"/>
    <w:basedOn w:val="Fuentedeprrafopredeter"/>
    <w:link w:val="Textocomentario"/>
    <w:semiHidden/>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5"/>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footer" Target="footer9.xml"/><Relationship Id="rId18" Type="http://schemas.openxmlformats.org/officeDocument/2006/relationships/footer" Target="footer10.xml"/><Relationship Id="rId19" Type="http://schemas.openxmlformats.org/officeDocument/2006/relationships/footer" Target="footer11.xml"/><Relationship Id="rId50" Type="http://schemas.openxmlformats.org/officeDocument/2006/relationships/image" Target="media/image24.jpeg"/><Relationship Id="rId51" Type="http://schemas.openxmlformats.org/officeDocument/2006/relationships/image" Target="media/image25.jpeg"/><Relationship Id="rId52" Type="http://schemas.openxmlformats.org/officeDocument/2006/relationships/image" Target="media/image26.jpeg"/><Relationship Id="rId53" Type="http://schemas.openxmlformats.org/officeDocument/2006/relationships/header" Target="header4.xml"/><Relationship Id="rId54" Type="http://schemas.openxmlformats.org/officeDocument/2006/relationships/header" Target="header5.xml"/><Relationship Id="rId55" Type="http://schemas.openxmlformats.org/officeDocument/2006/relationships/footer" Target="footer14.xml"/><Relationship Id="rId56" Type="http://schemas.openxmlformats.org/officeDocument/2006/relationships/header" Target="header6.xml"/><Relationship Id="rId57" Type="http://schemas.openxmlformats.org/officeDocument/2006/relationships/footer" Target="footer15.xml"/><Relationship Id="rId58" Type="http://schemas.openxmlformats.org/officeDocument/2006/relationships/fontTable" Target="fontTable.xml"/><Relationship Id="rId59" Type="http://schemas.microsoft.com/office/2011/relationships/people" Target="people.xml"/><Relationship Id="rId40" Type="http://schemas.openxmlformats.org/officeDocument/2006/relationships/image" Target="media/image14.tiff"/><Relationship Id="rId41" Type="http://schemas.openxmlformats.org/officeDocument/2006/relationships/image" Target="media/image15.tiff"/><Relationship Id="rId42" Type="http://schemas.openxmlformats.org/officeDocument/2006/relationships/image" Target="media/image16.tiff"/><Relationship Id="rId43" Type="http://schemas.openxmlformats.org/officeDocument/2006/relationships/image" Target="media/image17.tiff"/><Relationship Id="rId44" Type="http://schemas.openxmlformats.org/officeDocument/2006/relationships/image" Target="media/image18.tiff"/><Relationship Id="rId45" Type="http://schemas.openxmlformats.org/officeDocument/2006/relationships/image" Target="media/image19.emf"/><Relationship Id="rId46" Type="http://schemas.openxmlformats.org/officeDocument/2006/relationships/image" Target="media/image20.jpeg"/><Relationship Id="rId47" Type="http://schemas.openxmlformats.org/officeDocument/2006/relationships/image" Target="media/image21.jpeg"/><Relationship Id="rId48" Type="http://schemas.openxmlformats.org/officeDocument/2006/relationships/image" Target="media/image22.emf"/><Relationship Id="rId49" Type="http://schemas.openxmlformats.org/officeDocument/2006/relationships/image" Target="media/image23.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4.tiff"/><Relationship Id="rId31" Type="http://schemas.openxmlformats.org/officeDocument/2006/relationships/image" Target="media/image5.tiff"/><Relationship Id="rId32" Type="http://schemas.openxmlformats.org/officeDocument/2006/relationships/image" Target="media/image6.tiff"/><Relationship Id="rId33" Type="http://schemas.openxmlformats.org/officeDocument/2006/relationships/image" Target="media/image7.tiff"/><Relationship Id="rId34" Type="http://schemas.openxmlformats.org/officeDocument/2006/relationships/image" Target="media/image8.emf"/><Relationship Id="rId35" Type="http://schemas.openxmlformats.org/officeDocument/2006/relationships/image" Target="media/image9.jpeg"/><Relationship Id="rId36" Type="http://schemas.openxmlformats.org/officeDocument/2006/relationships/image" Target="media/image10.png"/><Relationship Id="rId37" Type="http://schemas.openxmlformats.org/officeDocument/2006/relationships/image" Target="media/image11.jpeg"/><Relationship Id="rId38" Type="http://schemas.openxmlformats.org/officeDocument/2006/relationships/image" Target="media/image12.jpg"/><Relationship Id="rId39" Type="http://schemas.openxmlformats.org/officeDocument/2006/relationships/image" Target="media/image13.emf"/><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2.xml"/><Relationship Id="rId23" Type="http://schemas.openxmlformats.org/officeDocument/2006/relationships/header" Target="header3.xml"/><Relationship Id="rId24" Type="http://schemas.openxmlformats.org/officeDocument/2006/relationships/footer" Target="footer13.xml"/><Relationship Id="rId25" Type="http://schemas.openxmlformats.org/officeDocument/2006/relationships/image" Target="media/image2.emf"/><Relationship Id="rId26" Type="http://schemas.openxmlformats.org/officeDocument/2006/relationships/oleObject" Target="embeddings/oleObject1.bin"/><Relationship Id="rId27" Type="http://schemas.openxmlformats.org/officeDocument/2006/relationships/image" Target="media/image3.tiff"/><Relationship Id="rId28" Type="http://schemas.openxmlformats.org/officeDocument/2006/relationships/comments" Target="comments.xml"/><Relationship Id="rId29" Type="http://schemas.microsoft.com/office/2011/relationships/commentsExtended" Target="commentsExtended.xml"/><Relationship Id="rId60"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9C7626-DB54-314A-81DC-426A6FDD5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62</Pages>
  <Words>15490</Words>
  <Characters>85196</Characters>
  <Application>Microsoft Macintosh Word</Application>
  <DocSecurity>0</DocSecurity>
  <Lines>709</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dc:creator>
  <cp:lastModifiedBy>Maria Solana Gonzalez</cp:lastModifiedBy>
  <cp:revision>77</cp:revision>
  <cp:lastPrinted>2016-09-12T14:06:00Z</cp:lastPrinted>
  <dcterms:created xsi:type="dcterms:W3CDTF">2017-03-14T16:11:00Z</dcterms:created>
  <dcterms:modified xsi:type="dcterms:W3CDTF">2017-05-30T06:31:00Z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id="WZ8I86Ka"/&gt;&lt;style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