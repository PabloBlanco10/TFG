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gi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w:t>
        </w:r>
        <w:proofErr w:type="spellStart"/>
        <w:r w:rsidRPr="00DE270F">
          <w:rPr>
            <w:iCs/>
            <w:lang w:val="es-ES"/>
          </w:rPr>
          <w:t>Image</w:t>
        </w:r>
        <w:proofErr w:type="spellEnd"/>
        <w:r w:rsidRPr="00DE270F">
          <w:rPr>
            <w:iCs/>
            <w:lang w:val="es-ES"/>
          </w:rPr>
          <w:t xml:space="preserv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r>
        <w:proofErr w:type="spellStart"/>
        <w:r>
          <w:rPr>
            <w:iCs/>
          </w:rPr>
          <w:t>Tagged</w:t>
        </w:r>
        <w:proofErr w:type="spellEnd"/>
        <w:r>
          <w:rPr>
            <w:iCs/>
          </w:rPr>
          <w:t xml:space="preserve"> </w:t>
        </w:r>
        <w:proofErr w:type="spellStart"/>
        <w:r>
          <w:rPr>
            <w:iCs/>
          </w:rPr>
          <w:t>Image</w:t>
        </w:r>
        <w:proofErr w:type="spellEnd"/>
        <w:r>
          <w:rPr>
            <w:iCs/>
          </w:rPr>
          <w:t xml:space="preserve"> File </w:t>
        </w:r>
        <w:proofErr w:type="spellStart"/>
        <w:r>
          <w:rPr>
            <w:iCs/>
          </w:rPr>
          <w:t>Format</w:t>
        </w:r>
        <w:proofErr w:type="spellEnd"/>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 xml:space="preserve">shop </w:t>
        </w:r>
        <w:proofErr w:type="spellStart"/>
        <w:r>
          <w:rPr>
            <w:iCs/>
          </w:rPr>
          <w:t>Document</w:t>
        </w:r>
      </w:ins>
      <w:proofErr w:type="spellEnd"/>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r>
        <w:proofErr w:type="spellStart"/>
        <w:r>
          <w:rPr>
            <w:iCs/>
          </w:rPr>
          <w:t>Exchangeable</w:t>
        </w:r>
        <w:proofErr w:type="spellEnd"/>
        <w:r>
          <w:rPr>
            <w:iCs/>
          </w:rPr>
          <w:t xml:space="preserve"> </w:t>
        </w:r>
        <w:proofErr w:type="spellStart"/>
        <w:r>
          <w:rPr>
            <w:iCs/>
          </w:rPr>
          <w:t>Image</w:t>
        </w:r>
        <w:proofErr w:type="spellEnd"/>
        <w:r>
          <w:rPr>
            <w:iCs/>
          </w:rPr>
          <w:t xml:space="preserve"> File </w:t>
        </w:r>
        <w:proofErr w:type="spellStart"/>
        <w:r>
          <w:rPr>
            <w:iCs/>
          </w:rPr>
          <w:t>Format</w:t>
        </w:r>
        <w:proofErr w:type="spellEnd"/>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 xml:space="preserve">Global </w:t>
        </w:r>
        <w:proofErr w:type="spellStart"/>
        <w:r>
          <w:rPr>
            <w:iCs/>
          </w:rPr>
          <w:t>Positioning</w:t>
        </w:r>
        <w:proofErr w:type="spellEnd"/>
        <w:r>
          <w:rPr>
            <w:iCs/>
          </w:rPr>
          <w:t xml:space="preserve"> </w:t>
        </w:r>
        <w:proofErr w:type="spellStart"/>
        <w:r>
          <w:rPr>
            <w:iCs/>
          </w:rPr>
          <w:t>System</w:t>
        </w:r>
        <w:proofErr w:type="spellEnd"/>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r>
        <w:proofErr w:type="spellStart"/>
        <w:r>
          <w:rPr>
            <w:iCs/>
          </w:rPr>
          <w:t>Expectation-Maximation</w:t>
        </w:r>
        <w:proofErr w:type="spellEnd"/>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 xml:space="preserve">Error </w:t>
        </w:r>
        <w:proofErr w:type="spellStart"/>
        <w:r>
          <w:rPr>
            <w:iCs/>
          </w:rPr>
          <w:t>Cumulants</w:t>
        </w:r>
        <w:proofErr w:type="spellEnd"/>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r>
        <w:proofErr w:type="spellStart"/>
        <w:r>
          <w:rPr>
            <w:iCs/>
          </w:rPr>
          <w:t>Normalized</w:t>
        </w:r>
        <w:proofErr w:type="spellEnd"/>
        <w:r>
          <w:rPr>
            <w:iCs/>
          </w:rPr>
          <w:t xml:space="preserve"> </w:t>
        </w:r>
        <w:proofErr w:type="spellStart"/>
        <w:r>
          <w:rPr>
            <w:iCs/>
          </w:rPr>
          <w:t>Group</w:t>
        </w:r>
        <w:proofErr w:type="spellEnd"/>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r>
        <w:proofErr w:type="spellStart"/>
        <w:r>
          <w:rPr>
            <w:iCs/>
          </w:rPr>
          <w:t>Eigenfeature</w:t>
        </w:r>
        <w:proofErr w:type="spellEnd"/>
        <w:r>
          <w:rPr>
            <w:iCs/>
          </w:rPr>
          <w:t xml:space="preserve"> </w:t>
        </w:r>
        <w:proofErr w:type="spellStart"/>
        <w:r>
          <w:rPr>
            <w:iCs/>
          </w:rPr>
          <w:t>Regularization</w:t>
        </w:r>
        <w:proofErr w:type="spellEnd"/>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r>
        <w:proofErr w:type="spellStart"/>
        <w:r>
          <w:rPr>
            <w:iCs/>
          </w:rPr>
          <w:t>First</w:t>
        </w:r>
        <w:proofErr w:type="spellEnd"/>
        <w:r>
          <w:rPr>
            <w:iCs/>
          </w:rPr>
          <w:t xml:space="preserve"> </w:t>
        </w:r>
        <w:proofErr w:type="spellStart"/>
        <w:r>
          <w:rPr>
            <w:iCs/>
          </w:rPr>
          <w:t>Nearest</w:t>
        </w:r>
        <w:proofErr w:type="spellEnd"/>
        <w:r>
          <w:rPr>
            <w:iCs/>
          </w:rPr>
          <w:t xml:space="preserve"> </w:t>
        </w:r>
        <w:proofErr w:type="spellStart"/>
        <w:r>
          <w:rPr>
            <w:iCs/>
          </w:rPr>
          <w:t>Neighbor</w:t>
        </w:r>
        <w:proofErr w:type="spellEnd"/>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r>
        <w:proofErr w:type="spellStart"/>
        <w:r>
          <w:rPr>
            <w:iCs/>
          </w:rPr>
          <w:t>Probabilistic</w:t>
        </w:r>
        <w:proofErr w:type="spellEnd"/>
        <w:r>
          <w:rPr>
            <w:iCs/>
          </w:rPr>
          <w:t xml:space="preserve"> </w:t>
        </w:r>
        <w:proofErr w:type="spellStart"/>
        <w:r>
          <w:rPr>
            <w:iCs/>
          </w:rPr>
          <w:t>Support</w:t>
        </w:r>
        <w:proofErr w:type="spellEnd"/>
        <w:r>
          <w:rPr>
            <w:iCs/>
          </w:rPr>
          <w:t xml:space="preserve">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r>
        <w:proofErr w:type="spellStart"/>
        <w:r>
          <w:rPr>
            <w:iCs/>
          </w:rPr>
          <w:t>Image</w:t>
        </w:r>
        <w:proofErr w:type="spellEnd"/>
        <w:r>
          <w:rPr>
            <w:iCs/>
          </w:rPr>
          <w:t xml:space="preserve"> </w:t>
        </w:r>
        <w:proofErr w:type="spellStart"/>
        <w:r>
          <w:rPr>
            <w:iCs/>
          </w:rPr>
          <w:t>Quality</w:t>
        </w:r>
        <w:proofErr w:type="spellEnd"/>
        <w:r>
          <w:rPr>
            <w:iCs/>
          </w:rPr>
          <w:t xml:space="preserve"> </w:t>
        </w:r>
        <w:proofErr w:type="spellStart"/>
        <w:r>
          <w:rPr>
            <w:iCs/>
          </w:rPr>
          <w:t>Metrics</w:t>
        </w:r>
        <w:proofErr w:type="spellEnd"/>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r>
        <w:proofErr w:type="spellStart"/>
        <w:r>
          <w:rPr>
            <w:iCs/>
          </w:rPr>
          <w:t>Support</w:t>
        </w:r>
        <w:proofErr w:type="spellEnd"/>
        <w:r>
          <w:rPr>
            <w:iCs/>
          </w:rPr>
          <w:t xml:space="preserve">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r>
        <w:proofErr w:type="spellStart"/>
        <w:r>
          <w:rPr>
            <w:iCs/>
          </w:rPr>
          <w:t>Quadrature</w:t>
        </w:r>
        <w:proofErr w:type="spellEnd"/>
        <w:r>
          <w:rPr>
            <w:iCs/>
          </w:rPr>
          <w:t xml:space="preserve"> </w:t>
        </w:r>
        <w:proofErr w:type="spellStart"/>
        <w:r>
          <w:rPr>
            <w:iCs/>
          </w:rPr>
          <w:t>Mirror</w:t>
        </w:r>
        <w:proofErr w:type="spellEnd"/>
        <w:r>
          <w:rPr>
            <w:iCs/>
          </w:rPr>
          <w:t xml:space="preserve"> </w:t>
        </w:r>
        <w:proofErr w:type="spellStart"/>
        <w:r>
          <w:rPr>
            <w:iCs/>
          </w:rPr>
          <w:t>Filter</w:t>
        </w:r>
        <w:proofErr w:type="spellEnd"/>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r>
        <w:proofErr w:type="spellStart"/>
        <w:r>
          <w:rPr>
            <w:iCs/>
          </w:rPr>
          <w:t>Sequential</w:t>
        </w:r>
        <w:proofErr w:type="spellEnd"/>
        <w:r>
          <w:rPr>
            <w:iCs/>
          </w:rPr>
          <w:t xml:space="preserve"> </w:t>
        </w:r>
        <w:proofErr w:type="spellStart"/>
        <w:r>
          <w:rPr>
            <w:iCs/>
          </w:rPr>
          <w:t>Floating</w:t>
        </w:r>
        <w:proofErr w:type="spellEnd"/>
        <w:r>
          <w:rPr>
            <w:iCs/>
          </w:rPr>
          <w:t xml:space="preserve"> Forward </w:t>
        </w:r>
        <w:proofErr w:type="spellStart"/>
        <w:r>
          <w:rPr>
            <w:iCs/>
          </w:rPr>
          <w:t>Selection</w:t>
        </w:r>
      </w:ins>
      <w:proofErr w:type="spellEnd"/>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 xml:space="preserve">Sensor </w:t>
        </w:r>
        <w:proofErr w:type="spellStart"/>
        <w:r>
          <w:rPr>
            <w:iCs/>
          </w:rPr>
          <w:t>Pattern</w:t>
        </w:r>
        <w:proofErr w:type="spellEnd"/>
        <w:r>
          <w:rPr>
            <w:iCs/>
          </w:rPr>
          <w:t xml:space="preserve"> </w:t>
        </w:r>
        <w:proofErr w:type="spellStart"/>
        <w:r>
          <w:rPr>
            <w:iCs/>
          </w:rPr>
          <w:t>Noise</w:t>
        </w:r>
        <w:proofErr w:type="spellEnd"/>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r>
        <w:proofErr w:type="spellStart"/>
        <w:r>
          <w:rPr>
            <w:iCs/>
          </w:rPr>
          <w:t>Region</w:t>
        </w:r>
        <w:proofErr w:type="spellEnd"/>
        <w:r>
          <w:rPr>
            <w:iCs/>
          </w:rPr>
          <w:t xml:space="preserve"> Of </w:t>
        </w:r>
        <w:proofErr w:type="spellStart"/>
        <w:r>
          <w:rPr>
            <w:iCs/>
          </w:rPr>
          <w:t>Interest</w:t>
        </w:r>
        <w:proofErr w:type="spellEnd"/>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r>
        <w:proofErr w:type="spellStart"/>
        <w:r>
          <w:rPr>
            <w:iCs/>
          </w:rPr>
          <w:t>Decision</w:t>
        </w:r>
        <w:proofErr w:type="spellEnd"/>
        <w:r>
          <w:rPr>
            <w:iCs/>
          </w:rPr>
          <w:t xml:space="preserve"> </w:t>
        </w:r>
        <w:proofErr w:type="spellStart"/>
        <w:r>
          <w:rPr>
            <w:iCs/>
          </w:rPr>
          <w:t>Boundary</w:t>
        </w:r>
        <w:proofErr w:type="spellEnd"/>
        <w:r>
          <w:rPr>
            <w:iCs/>
          </w:rPr>
          <w:t xml:space="preserve"> </w:t>
        </w:r>
        <w:proofErr w:type="spellStart"/>
        <w:r>
          <w:rPr>
            <w:iCs/>
          </w:rPr>
          <w:t>Carving</w:t>
        </w:r>
        <w:proofErr w:type="spellEnd"/>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r>
        <w:proofErr w:type="spellStart"/>
        <w:r>
          <w:rPr>
            <w:iCs/>
          </w:rPr>
          <w:t>Qualify</w:t>
        </w:r>
        <w:proofErr w:type="spellEnd"/>
        <w:r>
          <w:rPr>
            <w:iCs/>
          </w:rPr>
          <w:t xml:space="preserve"> Factor</w:t>
        </w:r>
      </w:ins>
    </w:p>
    <w:p w14:paraId="6FD330D8" w14:textId="63205711"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p>
    <w:p w14:paraId="396141A6" w14:textId="59E3E008" w:rsidR="007D1D77" w:rsidRDefault="007D1D77" w:rsidP="00B27247">
      <w:pPr>
        <w:pStyle w:val="Estilo12ptPrimeralnea05cm"/>
        <w:spacing w:before="120" w:after="360"/>
        <w:ind w:left="1559" w:hanging="1559"/>
        <w:rPr>
          <w:ins w:id="108" w:author="Maria Solana Gonzalez" w:date="2017-05-29T22:58:00Z"/>
          <w:iCs/>
        </w:rPr>
      </w:pPr>
      <w:ins w:id="109" w:author="Maria Solana Gonzalez" w:date="2017-05-29T22:58:00Z">
        <w:r>
          <w:rPr>
            <w:iCs/>
          </w:rPr>
          <w:t>FDR</w:t>
        </w:r>
      </w:ins>
    </w:p>
    <w:p w14:paraId="6AB9183E" w14:textId="4804A660" w:rsidR="007D1D77" w:rsidRDefault="007D1D77" w:rsidP="00B27247">
      <w:pPr>
        <w:pStyle w:val="Estilo12ptPrimeralnea05cm"/>
        <w:spacing w:before="120" w:after="360"/>
        <w:ind w:left="1559" w:hanging="1559"/>
        <w:rPr>
          <w:ins w:id="110" w:author="Maria Solana Gonzalez" w:date="2017-05-29T22:56:00Z"/>
          <w:iCs/>
        </w:rPr>
      </w:pPr>
      <w:ins w:id="111" w:author="Maria Solana Gonzalez" w:date="2017-05-29T22:58:00Z">
        <w:r>
          <w:rPr>
            <w:iCs/>
          </w:rPr>
          <w:lastRenderedPageBreak/>
          <w:t>BPPM</w:t>
        </w:r>
        <w:r>
          <w:rPr>
            <w:iCs/>
          </w:rPr>
          <w:tab/>
          <w:t>Mapa de Probabilidad Posterior en Bloque</w:t>
        </w:r>
      </w:ins>
    </w:p>
    <w:p w14:paraId="1C74A77C" w14:textId="77777777" w:rsidR="007D1D77" w:rsidRDefault="007D1D77" w:rsidP="00B27247">
      <w:pPr>
        <w:pStyle w:val="Estilo12ptPrimeralnea05cm"/>
        <w:spacing w:before="120" w:after="360"/>
        <w:ind w:left="1559" w:hanging="1559"/>
        <w:rPr>
          <w:ins w:id="112"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3"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4"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5"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6"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7"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18" w:author="Maria Solana Gonzalez" w:date="2017-05-29T23:11:00Z"/>
          <w:rFonts w:asciiTheme="minorHAnsi" w:eastAsiaTheme="minorEastAsia" w:hAnsiTheme="minorHAnsi" w:cstheme="minorBidi"/>
          <w:smallCaps w:val="0"/>
          <w:sz w:val="24"/>
          <w:szCs w:val="24"/>
          <w:lang w:eastAsia="es-ES_tradnl"/>
        </w:rPr>
      </w:pPr>
      <w:ins w:id="119"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0"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1" w:author="Maria Solana Gonzalez" w:date="2017-05-29T23:11:00Z"/>
          <w:rFonts w:asciiTheme="minorHAnsi" w:eastAsiaTheme="minorEastAsia" w:hAnsiTheme="minorHAnsi" w:cstheme="minorBidi"/>
          <w:smallCaps w:val="0"/>
          <w:sz w:val="24"/>
          <w:szCs w:val="24"/>
          <w:lang w:eastAsia="es-ES_tradnl"/>
        </w:rPr>
      </w:pPr>
      <w:ins w:id="122"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3"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4" w:author="Maria Solana Gonzalez" w:date="2017-05-29T23:11:00Z"/>
          <w:rFonts w:asciiTheme="minorHAnsi" w:eastAsiaTheme="minorEastAsia" w:hAnsiTheme="minorHAnsi" w:cstheme="minorBidi"/>
          <w:smallCaps w:val="0"/>
          <w:sz w:val="24"/>
          <w:szCs w:val="24"/>
          <w:lang w:eastAsia="es-ES_tradnl"/>
        </w:rPr>
      </w:pPr>
      <w:ins w:id="125"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6"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7" w:author="Maria Solana Gonzalez" w:date="2017-05-29T23:11:00Z"/>
          <w:rFonts w:asciiTheme="minorHAnsi" w:eastAsiaTheme="minorEastAsia" w:hAnsiTheme="minorHAnsi" w:cstheme="minorBidi"/>
          <w:smallCaps w:val="0"/>
          <w:sz w:val="24"/>
          <w:szCs w:val="24"/>
          <w:lang w:eastAsia="es-ES_tradnl"/>
        </w:rPr>
      </w:pPr>
      <w:ins w:id="128"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29"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0" w:author="Maria Solana Gonzalez" w:date="2017-05-29T23:11:00Z"/>
          <w:rFonts w:asciiTheme="minorHAnsi" w:eastAsiaTheme="minorEastAsia" w:hAnsiTheme="minorHAnsi" w:cstheme="minorBidi"/>
          <w:b w:val="0"/>
          <w:caps w:val="0"/>
          <w:sz w:val="24"/>
          <w:szCs w:val="24"/>
          <w:lang w:eastAsia="es-ES_tradnl"/>
        </w:rPr>
      </w:pPr>
      <w:ins w:id="131"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2"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3" w:author="Maria Solana Gonzalez" w:date="2017-05-29T23:11:00Z"/>
          <w:rFonts w:asciiTheme="minorHAnsi" w:eastAsiaTheme="minorEastAsia" w:hAnsiTheme="minorHAnsi" w:cstheme="minorBidi"/>
          <w:smallCaps w:val="0"/>
          <w:sz w:val="24"/>
          <w:szCs w:val="24"/>
          <w:lang w:eastAsia="es-ES_tradnl"/>
        </w:rPr>
      </w:pPr>
      <w:ins w:id="134"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5"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6" w:author="Maria Solana Gonzalez" w:date="2017-05-29T23:11:00Z"/>
          <w:rFonts w:asciiTheme="minorHAnsi" w:eastAsiaTheme="minorEastAsia" w:hAnsiTheme="minorHAnsi" w:cstheme="minorBidi"/>
          <w:smallCaps w:val="0"/>
          <w:sz w:val="24"/>
          <w:szCs w:val="24"/>
          <w:lang w:eastAsia="es-ES_tradnl"/>
        </w:rPr>
      </w:pPr>
      <w:ins w:id="137"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38"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39" w:author="Maria Solana Gonzalez" w:date="2017-05-29T23:11:00Z"/>
          <w:rFonts w:asciiTheme="minorHAnsi" w:eastAsiaTheme="minorEastAsia" w:hAnsiTheme="minorHAnsi" w:cstheme="minorBidi"/>
          <w:smallCaps w:val="0"/>
          <w:sz w:val="24"/>
          <w:szCs w:val="24"/>
          <w:lang w:eastAsia="es-ES_tradnl"/>
        </w:rPr>
      </w:pPr>
      <w:ins w:id="140"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1"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2" w:author="Maria Solana Gonzalez" w:date="2017-05-29T23:11:00Z"/>
          <w:rFonts w:asciiTheme="minorHAnsi" w:eastAsiaTheme="minorEastAsia" w:hAnsiTheme="minorHAnsi" w:cstheme="minorBidi"/>
          <w:smallCaps w:val="0"/>
          <w:sz w:val="24"/>
          <w:szCs w:val="24"/>
          <w:lang w:eastAsia="es-ES_tradnl"/>
        </w:rPr>
      </w:pPr>
      <w:ins w:id="143"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4"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5" w:author="Maria Solana Gonzalez" w:date="2017-05-29T23:11:00Z"/>
          <w:rFonts w:asciiTheme="minorHAnsi" w:eastAsiaTheme="minorEastAsia" w:hAnsiTheme="minorHAnsi" w:cstheme="minorBidi"/>
          <w:sz w:val="24"/>
          <w:szCs w:val="24"/>
          <w:lang w:eastAsia="es-ES_tradnl"/>
        </w:rPr>
      </w:pPr>
      <w:ins w:id="146"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7"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48" w:author="Maria Solana Gonzalez" w:date="2017-05-29T23:11:00Z"/>
          <w:rFonts w:asciiTheme="minorHAnsi" w:eastAsiaTheme="minorEastAsia" w:hAnsiTheme="minorHAnsi" w:cstheme="minorBidi"/>
          <w:sz w:val="24"/>
          <w:szCs w:val="24"/>
          <w:lang w:eastAsia="es-ES_tradnl"/>
        </w:rPr>
      </w:pPr>
      <w:ins w:id="149"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0"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1" w:author="Maria Solana Gonzalez" w:date="2017-05-29T23:11:00Z"/>
          <w:rFonts w:asciiTheme="minorHAnsi" w:eastAsiaTheme="minorEastAsia" w:hAnsiTheme="minorHAnsi" w:cstheme="minorBidi"/>
          <w:smallCaps w:val="0"/>
          <w:sz w:val="24"/>
          <w:szCs w:val="24"/>
          <w:lang w:eastAsia="es-ES_tradnl"/>
        </w:rPr>
      </w:pPr>
      <w:ins w:id="152"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3"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4" w:author="Maria Solana Gonzalez" w:date="2017-05-29T23:11:00Z"/>
          <w:rFonts w:asciiTheme="minorHAnsi" w:eastAsiaTheme="minorEastAsia" w:hAnsiTheme="minorHAnsi" w:cstheme="minorBidi"/>
          <w:sz w:val="24"/>
          <w:szCs w:val="24"/>
          <w:lang w:eastAsia="es-ES_tradnl"/>
        </w:rPr>
      </w:pPr>
      <w:ins w:id="155"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6"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7" w:author="Maria Solana Gonzalez" w:date="2017-05-29T23:11:00Z"/>
          <w:rFonts w:asciiTheme="minorHAnsi" w:eastAsiaTheme="minorEastAsia" w:hAnsiTheme="minorHAnsi" w:cstheme="minorBidi"/>
          <w:sz w:val="24"/>
          <w:szCs w:val="24"/>
          <w:lang w:eastAsia="es-ES_tradnl"/>
        </w:rPr>
      </w:pPr>
      <w:ins w:id="158"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59"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0" w:author="Maria Solana Gonzalez" w:date="2017-05-29T23:11:00Z"/>
          <w:rFonts w:asciiTheme="minorHAnsi" w:eastAsiaTheme="minorEastAsia" w:hAnsiTheme="minorHAnsi" w:cstheme="minorBidi"/>
          <w:smallCaps w:val="0"/>
          <w:sz w:val="24"/>
          <w:szCs w:val="24"/>
          <w:lang w:eastAsia="es-ES_tradnl"/>
        </w:rPr>
      </w:pPr>
      <w:ins w:id="161"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2"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3" w:author="Maria Solana Gonzalez" w:date="2017-05-29T23:11:00Z"/>
          <w:rFonts w:asciiTheme="minorHAnsi" w:eastAsiaTheme="minorEastAsia" w:hAnsiTheme="minorHAnsi" w:cstheme="minorBidi"/>
          <w:smallCaps w:val="0"/>
          <w:sz w:val="24"/>
          <w:szCs w:val="24"/>
          <w:lang w:eastAsia="es-ES_tradnl"/>
        </w:rPr>
      </w:pPr>
      <w:ins w:id="164"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5"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6" w:author="Maria Solana Gonzalez" w:date="2017-05-29T23:11:00Z"/>
          <w:rFonts w:asciiTheme="minorHAnsi" w:eastAsiaTheme="minorEastAsia" w:hAnsiTheme="minorHAnsi" w:cstheme="minorBidi"/>
          <w:sz w:val="24"/>
          <w:szCs w:val="24"/>
          <w:lang w:eastAsia="es-ES_tradnl"/>
        </w:rPr>
      </w:pPr>
      <w:ins w:id="167"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68"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69" w:author="Maria Solana Gonzalez" w:date="2017-05-29T23:11:00Z"/>
          <w:rFonts w:asciiTheme="minorHAnsi" w:eastAsiaTheme="minorEastAsia" w:hAnsiTheme="minorHAnsi" w:cstheme="minorBidi"/>
          <w:sz w:val="24"/>
          <w:szCs w:val="24"/>
          <w:lang w:eastAsia="es-ES_tradnl"/>
        </w:rPr>
      </w:pPr>
      <w:ins w:id="170"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1"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2" w:author="Maria Solana Gonzalez" w:date="2017-05-29T23:11:00Z"/>
          <w:rFonts w:asciiTheme="minorHAnsi" w:eastAsiaTheme="minorEastAsia" w:hAnsiTheme="minorHAnsi" w:cstheme="minorBidi"/>
          <w:sz w:val="24"/>
          <w:szCs w:val="24"/>
          <w:lang w:eastAsia="es-ES_tradnl"/>
        </w:rPr>
      </w:pPr>
      <w:ins w:id="173"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4"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5" w:author="Maria Solana Gonzalez" w:date="2017-05-29T23:11:00Z"/>
          <w:rFonts w:asciiTheme="minorHAnsi" w:eastAsiaTheme="minorEastAsia" w:hAnsiTheme="minorHAnsi" w:cstheme="minorBidi"/>
          <w:sz w:val="24"/>
          <w:szCs w:val="24"/>
          <w:lang w:eastAsia="es-ES_tradnl"/>
        </w:rPr>
      </w:pPr>
      <w:ins w:id="176"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7"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78" w:author="Maria Solana Gonzalez" w:date="2017-05-29T23:11:00Z"/>
          <w:rFonts w:asciiTheme="minorHAnsi" w:eastAsiaTheme="minorEastAsia" w:hAnsiTheme="minorHAnsi" w:cstheme="minorBidi"/>
          <w:sz w:val="24"/>
          <w:szCs w:val="24"/>
          <w:lang w:eastAsia="es-ES_tradnl"/>
        </w:rPr>
      </w:pPr>
      <w:ins w:id="179"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0"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1" w:author="Maria Solana Gonzalez" w:date="2017-05-29T23:11:00Z"/>
          <w:rFonts w:asciiTheme="minorHAnsi" w:eastAsiaTheme="minorEastAsia" w:hAnsiTheme="minorHAnsi" w:cstheme="minorBidi"/>
          <w:sz w:val="24"/>
          <w:szCs w:val="24"/>
          <w:lang w:eastAsia="es-ES_tradnl"/>
        </w:rPr>
      </w:pPr>
      <w:ins w:id="182"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3"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4" w:author="Maria Solana Gonzalez" w:date="2017-05-29T23:11:00Z"/>
          <w:rFonts w:asciiTheme="minorHAnsi" w:eastAsiaTheme="minorEastAsia" w:hAnsiTheme="minorHAnsi" w:cstheme="minorBidi"/>
          <w:b w:val="0"/>
          <w:caps w:val="0"/>
          <w:sz w:val="24"/>
          <w:szCs w:val="24"/>
          <w:lang w:eastAsia="es-ES_tradnl"/>
        </w:rPr>
      </w:pPr>
      <w:ins w:id="185"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6"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7" w:author="Maria Solana Gonzalez" w:date="2017-05-29T23:11:00Z"/>
          <w:rFonts w:asciiTheme="minorHAnsi" w:eastAsiaTheme="minorEastAsia" w:hAnsiTheme="minorHAnsi" w:cstheme="minorBidi"/>
          <w:smallCaps w:val="0"/>
          <w:sz w:val="24"/>
          <w:szCs w:val="24"/>
          <w:lang w:eastAsia="es-ES_tradnl"/>
        </w:rPr>
      </w:pPr>
      <w:ins w:id="188"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89"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0" w:author="Maria Solana Gonzalez" w:date="2017-05-29T23:11:00Z"/>
          <w:rFonts w:asciiTheme="minorHAnsi" w:eastAsiaTheme="minorEastAsia" w:hAnsiTheme="minorHAnsi" w:cstheme="minorBidi"/>
          <w:smallCaps w:val="0"/>
          <w:sz w:val="24"/>
          <w:szCs w:val="24"/>
          <w:lang w:eastAsia="es-ES_tradnl"/>
        </w:rPr>
      </w:pPr>
      <w:ins w:id="191"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2"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3" w:author="Maria Solana Gonzalez" w:date="2017-05-29T23:11:00Z"/>
          <w:rFonts w:asciiTheme="minorHAnsi" w:eastAsiaTheme="minorEastAsia" w:hAnsiTheme="minorHAnsi" w:cstheme="minorBidi"/>
          <w:smallCaps w:val="0"/>
          <w:sz w:val="24"/>
          <w:szCs w:val="24"/>
          <w:lang w:eastAsia="es-ES_tradnl"/>
        </w:rPr>
      </w:pPr>
      <w:ins w:id="194"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5"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6" w:author="Maria Solana Gonzalez" w:date="2017-05-29T23:11:00Z"/>
          <w:rFonts w:asciiTheme="minorHAnsi" w:eastAsiaTheme="minorEastAsia" w:hAnsiTheme="minorHAnsi" w:cstheme="minorBidi"/>
          <w:b w:val="0"/>
          <w:caps w:val="0"/>
          <w:sz w:val="24"/>
          <w:szCs w:val="24"/>
          <w:lang w:eastAsia="es-ES_tradnl"/>
        </w:rPr>
      </w:pPr>
      <w:ins w:id="197"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198"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199" w:author="Maria Solana Gonzalez" w:date="2017-05-29T23:11:00Z"/>
          <w:rFonts w:asciiTheme="minorHAnsi" w:eastAsiaTheme="minorEastAsia" w:hAnsiTheme="minorHAnsi" w:cstheme="minorBidi"/>
          <w:smallCaps w:val="0"/>
          <w:sz w:val="24"/>
          <w:szCs w:val="24"/>
          <w:lang w:eastAsia="es-ES_tradnl"/>
        </w:rPr>
      </w:pPr>
      <w:ins w:id="200"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1"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2" w:author="Maria Solana Gonzalez" w:date="2017-05-29T23:11:00Z"/>
          <w:rFonts w:asciiTheme="minorHAnsi" w:eastAsiaTheme="minorEastAsia" w:hAnsiTheme="minorHAnsi" w:cstheme="minorBidi"/>
          <w:smallCaps w:val="0"/>
          <w:sz w:val="24"/>
          <w:szCs w:val="24"/>
          <w:lang w:eastAsia="es-ES_tradnl"/>
        </w:rPr>
      </w:pPr>
      <w:ins w:id="203"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4"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5" w:author="Maria Solana Gonzalez" w:date="2017-05-29T23:11:00Z"/>
          <w:rFonts w:asciiTheme="minorHAnsi" w:eastAsiaTheme="minorEastAsia" w:hAnsiTheme="minorHAnsi" w:cstheme="minorBidi"/>
          <w:b w:val="0"/>
          <w:caps w:val="0"/>
          <w:sz w:val="24"/>
          <w:szCs w:val="24"/>
          <w:lang w:eastAsia="es-ES_tradnl"/>
        </w:rPr>
      </w:pPr>
      <w:ins w:id="206"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7"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08" w:author="Maria Solana Gonzalez" w:date="2017-05-29T23:11:00Z"/>
          <w:rFonts w:asciiTheme="minorHAnsi" w:eastAsiaTheme="minorEastAsia" w:hAnsiTheme="minorHAnsi" w:cstheme="minorBidi"/>
          <w:smallCaps w:val="0"/>
          <w:sz w:val="24"/>
          <w:szCs w:val="24"/>
          <w:lang w:eastAsia="es-ES_tradnl"/>
        </w:rPr>
      </w:pPr>
      <w:ins w:id="209"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0"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1" w:author="Maria Solana Gonzalez" w:date="2017-05-29T23:11:00Z"/>
          <w:rFonts w:asciiTheme="minorHAnsi" w:eastAsiaTheme="minorEastAsia" w:hAnsiTheme="minorHAnsi" w:cstheme="minorBidi"/>
          <w:smallCaps w:val="0"/>
          <w:sz w:val="24"/>
          <w:szCs w:val="24"/>
          <w:lang w:eastAsia="es-ES_tradnl"/>
        </w:rPr>
      </w:pPr>
      <w:ins w:id="212"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3"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4" w:author="Maria Solana Gonzalez" w:date="2017-05-29T23:11:00Z"/>
          <w:rFonts w:asciiTheme="minorHAnsi" w:eastAsiaTheme="minorEastAsia" w:hAnsiTheme="minorHAnsi" w:cstheme="minorBidi"/>
          <w:smallCaps w:val="0"/>
          <w:sz w:val="24"/>
          <w:szCs w:val="24"/>
          <w:lang w:eastAsia="es-ES_tradnl"/>
        </w:rPr>
      </w:pPr>
      <w:ins w:id="215"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6"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7" w:author="Maria Solana Gonzalez" w:date="2017-05-29T23:11:00Z"/>
          <w:rFonts w:asciiTheme="minorHAnsi" w:eastAsiaTheme="minorEastAsia" w:hAnsiTheme="minorHAnsi" w:cstheme="minorBidi"/>
          <w:b w:val="0"/>
          <w:caps w:val="0"/>
          <w:sz w:val="24"/>
          <w:szCs w:val="24"/>
          <w:lang w:eastAsia="es-ES_tradnl"/>
        </w:rPr>
      </w:pPr>
      <w:del w:id="218"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19" w:author="Maria Solana Gonzalez" w:date="2017-05-29T23:11:00Z"/>
          <w:rFonts w:asciiTheme="minorHAnsi" w:eastAsiaTheme="minorEastAsia" w:hAnsiTheme="minorHAnsi" w:cstheme="minorBidi"/>
          <w:smallCaps w:val="0"/>
          <w:sz w:val="24"/>
          <w:szCs w:val="24"/>
          <w:lang w:eastAsia="es-ES_tradnl"/>
        </w:rPr>
      </w:pPr>
      <w:del w:id="220"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7" w:author="Maria Solana Gonzalez" w:date="2017-05-29T23:11:00Z"/>
          <w:rFonts w:asciiTheme="minorHAnsi" w:eastAsiaTheme="minorEastAsia" w:hAnsiTheme="minorHAnsi" w:cstheme="minorBidi"/>
          <w:b w:val="0"/>
          <w:caps w:val="0"/>
          <w:sz w:val="24"/>
          <w:szCs w:val="24"/>
          <w:lang w:eastAsia="es-ES_tradnl"/>
        </w:rPr>
      </w:pPr>
      <w:del w:id="228"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29" w:author="Maria Solana Gonzalez" w:date="2017-05-29T23:11:00Z"/>
          <w:rFonts w:asciiTheme="minorHAnsi" w:eastAsiaTheme="minorEastAsia" w:hAnsiTheme="minorHAnsi" w:cstheme="minorBidi"/>
          <w:smallCaps w:val="0"/>
          <w:sz w:val="24"/>
          <w:szCs w:val="24"/>
          <w:lang w:eastAsia="es-ES_tradnl"/>
        </w:rPr>
      </w:pPr>
      <w:del w:id="230"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1" w:author="Maria Solana Gonzalez" w:date="2017-05-29T23:11:00Z"/>
          <w:rFonts w:asciiTheme="minorHAnsi" w:eastAsiaTheme="minorEastAsia" w:hAnsiTheme="minorHAnsi" w:cstheme="minorBidi"/>
          <w:b w:val="0"/>
          <w:caps w:val="0"/>
          <w:sz w:val="24"/>
          <w:szCs w:val="24"/>
          <w:lang w:eastAsia="es-ES_tradnl"/>
        </w:rPr>
      </w:pPr>
      <w:del w:id="232"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3" w:author="Maria Solana Gonzalez" w:date="2017-05-29T23:11:00Z"/>
          <w:rFonts w:asciiTheme="minorHAnsi" w:eastAsiaTheme="minorEastAsia" w:hAnsiTheme="minorHAnsi" w:cstheme="minorBidi"/>
          <w:smallCaps w:val="0"/>
          <w:sz w:val="24"/>
          <w:szCs w:val="24"/>
          <w:lang w:eastAsia="es-ES_tradnl"/>
        </w:rPr>
      </w:pPr>
      <w:del w:id="234"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39" w:author="Maria Solana Gonzalez" w:date="2017-05-29T23:11:00Z"/>
          <w:rFonts w:asciiTheme="minorHAnsi" w:eastAsiaTheme="minorEastAsia" w:hAnsiTheme="minorHAnsi" w:cstheme="minorBidi"/>
          <w:sz w:val="24"/>
          <w:szCs w:val="24"/>
          <w:lang w:eastAsia="es-ES_tradnl"/>
        </w:rPr>
      </w:pPr>
      <w:del w:id="240"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3" w:author="Maria Solana Gonzalez" w:date="2017-05-29T23:11:00Z"/>
          <w:rFonts w:asciiTheme="minorHAnsi" w:eastAsiaTheme="minorEastAsia" w:hAnsiTheme="minorHAnsi" w:cstheme="minorBidi"/>
          <w:smallCaps w:val="0"/>
          <w:sz w:val="24"/>
          <w:szCs w:val="24"/>
          <w:lang w:eastAsia="es-ES_tradnl"/>
        </w:rPr>
      </w:pPr>
      <w:del w:id="244"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5" w:author="Maria Solana Gonzalez" w:date="2017-05-29T23:11:00Z"/>
          <w:rFonts w:asciiTheme="minorHAnsi" w:eastAsiaTheme="minorEastAsia" w:hAnsiTheme="minorHAnsi" w:cstheme="minorBidi"/>
          <w:sz w:val="24"/>
          <w:szCs w:val="24"/>
          <w:lang w:eastAsia="es-ES_tradnl"/>
        </w:rPr>
      </w:pPr>
      <w:del w:id="246"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49" w:author="Maria Solana Gonzalez" w:date="2017-05-29T23:11:00Z"/>
          <w:rFonts w:asciiTheme="minorHAnsi" w:eastAsiaTheme="minorEastAsia" w:hAnsiTheme="minorHAnsi" w:cstheme="minorBidi"/>
          <w:smallCaps w:val="0"/>
          <w:sz w:val="24"/>
          <w:szCs w:val="24"/>
          <w:lang w:eastAsia="es-ES_tradnl"/>
        </w:rPr>
      </w:pPr>
      <w:del w:id="250"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3" w:author="Maria Solana Gonzalez" w:date="2017-05-29T23:11:00Z"/>
          <w:rFonts w:asciiTheme="minorHAnsi" w:eastAsiaTheme="minorEastAsia" w:hAnsiTheme="minorHAnsi" w:cstheme="minorBidi"/>
          <w:sz w:val="24"/>
          <w:szCs w:val="24"/>
          <w:lang w:eastAsia="es-ES_tradnl"/>
        </w:rPr>
      </w:pPr>
      <w:del w:id="254"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5" w:author="Maria Solana Gonzalez" w:date="2017-05-29T23:11:00Z"/>
          <w:rFonts w:asciiTheme="minorHAnsi" w:eastAsiaTheme="minorEastAsia" w:hAnsiTheme="minorHAnsi" w:cstheme="minorBidi"/>
          <w:b w:val="0"/>
          <w:caps w:val="0"/>
          <w:sz w:val="24"/>
          <w:szCs w:val="24"/>
          <w:lang w:eastAsia="es-ES_tradnl"/>
        </w:rPr>
      </w:pPr>
      <w:del w:id="266"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7" w:author="Maria Solana Gonzalez" w:date="2017-05-29T23:11:00Z"/>
          <w:rFonts w:asciiTheme="minorHAnsi" w:eastAsiaTheme="minorEastAsia" w:hAnsiTheme="minorHAnsi" w:cstheme="minorBidi"/>
          <w:smallCaps w:val="0"/>
          <w:sz w:val="24"/>
          <w:szCs w:val="24"/>
          <w:lang w:eastAsia="es-ES_tradnl"/>
        </w:rPr>
      </w:pPr>
      <w:del w:id="268"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3" w:author="Maria Solana Gonzalez" w:date="2017-05-29T23:11:00Z"/>
          <w:rFonts w:asciiTheme="minorHAnsi" w:eastAsiaTheme="minorEastAsia" w:hAnsiTheme="minorHAnsi" w:cstheme="minorBidi"/>
          <w:b w:val="0"/>
          <w:caps w:val="0"/>
          <w:sz w:val="24"/>
          <w:szCs w:val="24"/>
          <w:lang w:eastAsia="es-ES_tradnl"/>
        </w:rPr>
      </w:pPr>
      <w:del w:id="274"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5" w:author="Maria Solana Gonzalez" w:date="2017-05-29T23:11:00Z"/>
          <w:rFonts w:asciiTheme="minorHAnsi" w:eastAsiaTheme="minorEastAsia" w:hAnsiTheme="minorHAnsi" w:cstheme="minorBidi"/>
          <w:smallCaps w:val="0"/>
          <w:sz w:val="24"/>
          <w:szCs w:val="24"/>
          <w:lang w:eastAsia="es-ES_tradnl"/>
        </w:rPr>
      </w:pPr>
      <w:del w:id="276"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1" w:author="Maria Solana Gonzalez" w:date="2017-05-29T23:11:00Z"/>
          <w:rFonts w:asciiTheme="minorHAnsi" w:eastAsiaTheme="minorEastAsia" w:hAnsiTheme="minorHAnsi" w:cstheme="minorBidi"/>
          <w:b w:val="0"/>
          <w:caps w:val="0"/>
          <w:sz w:val="24"/>
          <w:szCs w:val="24"/>
          <w:lang w:eastAsia="es-ES_tradnl"/>
        </w:rPr>
      </w:pPr>
      <w:del w:id="282"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3" w:author="Maria Solana Gonzalez" w:date="2017-05-29T23:11:00Z"/>
          <w:rFonts w:asciiTheme="minorHAnsi" w:eastAsiaTheme="minorEastAsia" w:hAnsiTheme="minorHAnsi" w:cstheme="minorBidi"/>
          <w:smallCaps w:val="0"/>
          <w:sz w:val="24"/>
          <w:szCs w:val="24"/>
          <w:lang w:eastAsia="es-ES_tradnl"/>
        </w:rPr>
      </w:pPr>
      <w:del w:id="284"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1" w:author="Maria Solana Gonzalez" w:date="2017-05-29T23:11:00Z"/>
          <w:rFonts w:asciiTheme="minorHAnsi" w:eastAsiaTheme="minorEastAsia" w:hAnsiTheme="minorHAnsi" w:cstheme="minorBidi"/>
          <w:b w:val="0"/>
          <w:caps w:val="0"/>
          <w:sz w:val="24"/>
          <w:szCs w:val="24"/>
          <w:lang w:eastAsia="es-ES_tradnl"/>
        </w:rPr>
      </w:pPr>
      <w:del w:id="292" w:author="Maria Solana Gonzalez" w:date="2017-05-29T23:11:00Z">
        <w:r w:rsidRPr="00EB4ED5" w:rsidDel="00FA0EEB">
          <w:rPr>
            <w:rPrChange w:id="293" w:author="Pablo Blanco Peris" w:date="2017-05-24T18:33:00Z">
              <w:rPr>
                <w:rStyle w:val="Hipervnculo"/>
                <w:b w:val="0"/>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4" w:author="Pablo Blanco Peris" w:date="2017-05-24T18:33:00Z">
              <w:rPr>
                <w:rStyle w:val="Hipervnculo"/>
                <w:b w:val="0"/>
                <w:caps w:val="0"/>
              </w:rPr>
            </w:rPrChange>
          </w:rPr>
          <w:delText>Introducción</w:delText>
        </w:r>
        <w:r w:rsidDel="00FA0EEB">
          <w:rPr>
            <w:webHidden/>
          </w:rPr>
          <w:tab/>
          <w:delText>1</w:delText>
        </w:r>
      </w:del>
    </w:p>
    <w:p w14:paraId="1063DF7F" w14:textId="77777777" w:rsidR="0091210C" w:rsidDel="00FA0EEB" w:rsidRDefault="0091210C">
      <w:pPr>
        <w:pStyle w:val="TDC2"/>
        <w:rPr>
          <w:del w:id="295" w:author="Maria Solana Gonzalez" w:date="2017-05-29T23:11:00Z"/>
          <w:rFonts w:asciiTheme="minorHAnsi" w:eastAsiaTheme="minorEastAsia" w:hAnsiTheme="minorHAnsi" w:cstheme="minorBidi"/>
          <w:smallCaps w:val="0"/>
          <w:sz w:val="24"/>
          <w:szCs w:val="24"/>
          <w:lang w:eastAsia="es-ES_tradnl"/>
        </w:rPr>
      </w:pPr>
      <w:del w:id="296" w:author="Maria Solana Gonzalez" w:date="2017-05-29T23:11:00Z">
        <w:r w:rsidRPr="00EB4ED5" w:rsidDel="00FA0EEB">
          <w:rPr>
            <w:rPrChange w:id="297" w:author="Pablo Blanco Peris" w:date="2017-05-24T18:33:00Z">
              <w:rPr>
                <w:rStyle w:val="Hipervnculo"/>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298" w:author="Pablo Blanco Peris" w:date="2017-05-24T18:33:00Z">
              <w:rPr>
                <w:rStyle w:val="Hipervnculo"/>
                <w:smallCaps w:val="0"/>
              </w:rPr>
            </w:rPrChange>
          </w:rPr>
          <w:delText>Motivación</w:delText>
        </w:r>
        <w:r w:rsidDel="00FA0EEB">
          <w:rPr>
            <w:webHidden/>
          </w:rPr>
          <w:tab/>
          <w:delText>1</w:delText>
        </w:r>
      </w:del>
    </w:p>
    <w:p w14:paraId="6281BC83" w14:textId="77777777" w:rsidR="0091210C" w:rsidDel="00FA0EEB" w:rsidRDefault="0091210C">
      <w:pPr>
        <w:pStyle w:val="TDC2"/>
        <w:rPr>
          <w:del w:id="299" w:author="Maria Solana Gonzalez" w:date="2017-05-29T23:11:00Z"/>
          <w:rFonts w:asciiTheme="minorHAnsi" w:eastAsiaTheme="minorEastAsia" w:hAnsiTheme="minorHAnsi" w:cstheme="minorBidi"/>
          <w:smallCaps w:val="0"/>
          <w:sz w:val="24"/>
          <w:szCs w:val="24"/>
          <w:lang w:eastAsia="es-ES_tradnl"/>
        </w:rPr>
      </w:pPr>
      <w:del w:id="300" w:author="Maria Solana Gonzalez" w:date="2017-05-29T23:11:00Z">
        <w:r w:rsidRPr="00EB4ED5" w:rsidDel="00FA0EEB">
          <w:rPr>
            <w:rPrChange w:id="301" w:author="Pablo Blanco Peris" w:date="2017-05-24T18:33:00Z">
              <w:rPr>
                <w:rStyle w:val="Hipervnculo"/>
                <w:smallCaps w:val="0"/>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2" w:author="Pablo Blanco Peris" w:date="2017-05-24T18:33:00Z">
              <w:rPr>
                <w:rStyle w:val="Hipervnculo"/>
                <w:smallCaps w:val="0"/>
              </w:rPr>
            </w:rPrChange>
          </w:rPr>
          <w:delText>Objetivos</w:delText>
        </w:r>
        <w:r w:rsidDel="00FA0EEB">
          <w:rPr>
            <w:webHidden/>
          </w:rPr>
          <w:tab/>
          <w:delText>1</w:delText>
        </w:r>
      </w:del>
    </w:p>
    <w:p w14:paraId="2629E254" w14:textId="77777777" w:rsidR="0091210C" w:rsidDel="00FA0EEB" w:rsidRDefault="0091210C">
      <w:pPr>
        <w:pStyle w:val="TDC2"/>
        <w:rPr>
          <w:del w:id="303" w:author="Maria Solana Gonzalez" w:date="2017-05-29T23:11:00Z"/>
          <w:rFonts w:asciiTheme="minorHAnsi" w:eastAsiaTheme="minorEastAsia" w:hAnsiTheme="minorHAnsi" w:cstheme="minorBidi"/>
          <w:smallCaps w:val="0"/>
          <w:sz w:val="24"/>
          <w:szCs w:val="24"/>
          <w:lang w:eastAsia="es-ES_tradnl"/>
        </w:rPr>
      </w:pPr>
      <w:del w:id="304" w:author="Maria Solana Gonzalez" w:date="2017-05-29T23:11:00Z">
        <w:r w:rsidRPr="00EB4ED5" w:rsidDel="00FA0EEB">
          <w:rPr>
            <w:rPrChange w:id="305" w:author="Pablo Blanco Peris" w:date="2017-05-24T18:33:00Z">
              <w:rPr>
                <w:rStyle w:val="Hipervnculo"/>
                <w:smallCaps w:val="0"/>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6" w:author="Pablo Blanco Peris" w:date="2017-05-24T18:33:00Z">
              <w:rPr>
                <w:rStyle w:val="Hipervnculo"/>
                <w:smallCaps w:val="0"/>
              </w:rPr>
            </w:rPrChange>
          </w:rPr>
          <w:delText>Plan de Trabajo</w:delText>
        </w:r>
        <w:r w:rsidDel="00FA0EEB">
          <w:rPr>
            <w:webHidden/>
          </w:rPr>
          <w:tab/>
          <w:delText>2</w:delText>
        </w:r>
      </w:del>
    </w:p>
    <w:p w14:paraId="2FDC8A35" w14:textId="77777777" w:rsidR="0091210C" w:rsidDel="00FA0EEB" w:rsidRDefault="0091210C">
      <w:pPr>
        <w:pStyle w:val="TDC2"/>
        <w:rPr>
          <w:del w:id="307" w:author="Maria Solana Gonzalez" w:date="2017-05-29T23:11:00Z"/>
          <w:rFonts w:asciiTheme="minorHAnsi" w:eastAsiaTheme="minorEastAsia" w:hAnsiTheme="minorHAnsi" w:cstheme="minorBidi"/>
          <w:smallCaps w:val="0"/>
          <w:sz w:val="24"/>
          <w:szCs w:val="24"/>
          <w:lang w:eastAsia="es-ES_tradnl"/>
        </w:rPr>
      </w:pPr>
      <w:del w:id="308" w:author="Maria Solana Gonzalez" w:date="2017-05-29T23:11:00Z">
        <w:r w:rsidRPr="00EB4ED5" w:rsidDel="00FA0EEB">
          <w:rPr>
            <w:rPrChange w:id="309" w:author="Pablo Blanco Peris" w:date="2017-05-24T18:33:00Z">
              <w:rPr>
                <w:rStyle w:val="Hipervnculo"/>
                <w:smallCaps w:val="0"/>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0" w:author="Pablo Blanco Peris" w:date="2017-05-24T18:33:00Z">
              <w:rPr>
                <w:rStyle w:val="Hipervnculo"/>
                <w:smallCaps w:val="0"/>
              </w:rPr>
            </w:rPrChange>
          </w:rPr>
          <w:delText>Estructura de la memoria</w:delText>
        </w:r>
        <w:r w:rsidDel="00FA0EEB">
          <w:rPr>
            <w:webHidden/>
          </w:rPr>
          <w:tab/>
          <w:delText>4</w:delText>
        </w:r>
      </w:del>
    </w:p>
    <w:p w14:paraId="3AAED6FD" w14:textId="77777777" w:rsidR="0091210C" w:rsidDel="00FA0EEB" w:rsidRDefault="0091210C">
      <w:pPr>
        <w:pStyle w:val="TDC1"/>
        <w:rPr>
          <w:del w:id="311" w:author="Maria Solana Gonzalez" w:date="2017-05-29T23:11:00Z"/>
          <w:rFonts w:asciiTheme="minorHAnsi" w:eastAsiaTheme="minorEastAsia" w:hAnsiTheme="minorHAnsi" w:cstheme="minorBidi"/>
          <w:b w:val="0"/>
          <w:caps w:val="0"/>
          <w:sz w:val="24"/>
          <w:szCs w:val="24"/>
          <w:lang w:eastAsia="es-ES_tradnl"/>
        </w:rPr>
      </w:pPr>
      <w:del w:id="312" w:author="Maria Solana Gonzalez" w:date="2017-05-29T23:11:00Z">
        <w:r w:rsidRPr="00EB4ED5" w:rsidDel="00FA0EEB">
          <w:rPr>
            <w:rPrChange w:id="313" w:author="Pablo Blanco Peris" w:date="2017-05-24T18:33:00Z">
              <w:rPr>
                <w:rStyle w:val="Hipervnculo"/>
                <w:b w:val="0"/>
                <w:bCs/>
                <w:caps w:val="0"/>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4" w:author="Pablo Blanco Peris" w:date="2017-05-24T18:33:00Z">
              <w:rPr>
                <w:rStyle w:val="Hipervnculo"/>
                <w:b w:val="0"/>
                <w:bCs/>
                <w:caps w:val="0"/>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5" w:author="Maria Solana Gonzalez" w:date="2017-05-29T23:11:00Z"/>
          <w:rFonts w:asciiTheme="minorHAnsi" w:eastAsiaTheme="minorEastAsia" w:hAnsiTheme="minorHAnsi" w:cstheme="minorBidi"/>
          <w:smallCaps w:val="0"/>
          <w:sz w:val="24"/>
          <w:szCs w:val="24"/>
          <w:lang w:eastAsia="es-ES_tradnl"/>
        </w:rPr>
      </w:pPr>
      <w:del w:id="316" w:author="Maria Solana Gonzalez" w:date="2017-05-29T23:11:00Z">
        <w:r w:rsidRPr="00EB4ED5" w:rsidDel="00FA0EEB">
          <w:rPr>
            <w:rPrChange w:id="317" w:author="Pablo Blanco Peris" w:date="2017-05-24T18:33:00Z">
              <w:rPr>
                <w:rStyle w:val="Hipervnculo"/>
                <w:bCs/>
                <w:iCs/>
                <w:smallCaps w:val="0"/>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18" w:author="Pablo Blanco Peris" w:date="2017-05-24T18:33:00Z">
              <w:rPr>
                <w:rStyle w:val="Hipervnculo"/>
                <w:bCs/>
                <w:iCs/>
                <w:smallCaps w:val="0"/>
              </w:rPr>
            </w:rPrChange>
          </w:rPr>
          <w:delText>Falsificación</w:delText>
        </w:r>
        <w:r w:rsidDel="00FA0EEB">
          <w:rPr>
            <w:webHidden/>
          </w:rPr>
          <w:tab/>
          <w:delText>7</w:delText>
        </w:r>
      </w:del>
    </w:p>
    <w:p w14:paraId="57FB66F9" w14:textId="77777777" w:rsidR="0091210C" w:rsidDel="00FA0EEB" w:rsidRDefault="0091210C">
      <w:pPr>
        <w:pStyle w:val="TDC1"/>
        <w:rPr>
          <w:del w:id="319" w:author="Maria Solana Gonzalez" w:date="2017-05-29T23:11:00Z"/>
          <w:rFonts w:asciiTheme="minorHAnsi" w:eastAsiaTheme="minorEastAsia" w:hAnsiTheme="minorHAnsi" w:cstheme="minorBidi"/>
          <w:b w:val="0"/>
          <w:caps w:val="0"/>
          <w:sz w:val="24"/>
          <w:szCs w:val="24"/>
          <w:lang w:eastAsia="es-ES_tradnl"/>
        </w:rPr>
      </w:pPr>
      <w:del w:id="320" w:author="Maria Solana Gonzalez" w:date="2017-05-29T23:11:00Z">
        <w:r w:rsidRPr="00EB4ED5" w:rsidDel="00FA0EEB">
          <w:rPr>
            <w:rPrChange w:id="321" w:author="Pablo Blanco Peris" w:date="2017-05-24T18:33:00Z">
              <w:rPr>
                <w:rStyle w:val="Hipervnculo"/>
                <w:b w:val="0"/>
                <w:bCs/>
                <w:caps w:val="0"/>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2" w:author="Pablo Blanco Peris" w:date="2017-05-24T18:33:00Z">
              <w:rPr>
                <w:rStyle w:val="Hipervnculo"/>
                <w:b w:val="0"/>
                <w:bCs/>
                <w:caps w:val="0"/>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3" w:author="Maria Solana Gonzalez" w:date="2017-05-29T23:11:00Z"/>
          <w:rFonts w:asciiTheme="minorHAnsi" w:eastAsiaTheme="minorEastAsia" w:hAnsiTheme="minorHAnsi" w:cstheme="minorBidi"/>
          <w:smallCaps w:val="0"/>
          <w:sz w:val="24"/>
          <w:szCs w:val="24"/>
          <w:lang w:eastAsia="es-ES_tradnl"/>
        </w:rPr>
      </w:pPr>
      <w:del w:id="324" w:author="Maria Solana Gonzalez" w:date="2017-05-29T23:11:00Z">
        <w:r w:rsidRPr="00EB4ED5" w:rsidDel="00FA0EEB">
          <w:rPr>
            <w:rPrChange w:id="325" w:author="Pablo Blanco Peris" w:date="2017-05-24T18:33:00Z">
              <w:rPr>
                <w:rStyle w:val="Hipervnculo"/>
                <w:bCs/>
                <w:smallCaps w:val="0"/>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6" w:author="Pablo Blanco Peris" w:date="2017-05-24T18:33:00Z">
              <w:rPr>
                <w:rStyle w:val="Hipervnculo"/>
                <w:bCs/>
                <w:smallCaps w:val="0"/>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7" w:author="Maria Solana Gonzalez" w:date="2017-05-29T23:11:00Z"/>
          <w:rFonts w:asciiTheme="minorHAnsi" w:eastAsiaTheme="minorEastAsia" w:hAnsiTheme="minorHAnsi" w:cstheme="minorBidi"/>
          <w:smallCaps w:val="0"/>
          <w:sz w:val="24"/>
          <w:szCs w:val="24"/>
          <w:lang w:eastAsia="es-ES_tradnl"/>
        </w:rPr>
      </w:pPr>
      <w:del w:id="328" w:author="Maria Solana Gonzalez" w:date="2017-05-29T23:11:00Z">
        <w:r w:rsidRPr="00EB4ED5" w:rsidDel="00FA0EEB">
          <w:rPr>
            <w:rPrChange w:id="329" w:author="Pablo Blanco Peris" w:date="2017-05-24T18:33:00Z">
              <w:rPr>
                <w:rStyle w:val="Hipervnculo"/>
                <w:bCs/>
                <w:smallCaps w:val="0"/>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0" w:author="Pablo Blanco Peris" w:date="2017-05-24T18:33:00Z">
              <w:rPr>
                <w:rStyle w:val="Hipervnculo"/>
                <w:bCs/>
                <w:smallCaps w:val="0"/>
              </w:rPr>
            </w:rPrChange>
          </w:rPr>
          <w:delText>Filtros de color</w:delText>
        </w:r>
        <w:r w:rsidDel="00FA0EEB">
          <w:rPr>
            <w:webHidden/>
          </w:rPr>
          <w:tab/>
          <w:delText>12</w:delText>
        </w:r>
      </w:del>
    </w:p>
    <w:p w14:paraId="77E3FAD2" w14:textId="77777777" w:rsidR="0091210C" w:rsidDel="00FA0EEB" w:rsidRDefault="0091210C">
      <w:pPr>
        <w:pStyle w:val="TDC2"/>
        <w:rPr>
          <w:del w:id="331" w:author="Maria Solana Gonzalez" w:date="2017-05-29T23:11:00Z"/>
          <w:rFonts w:asciiTheme="minorHAnsi" w:eastAsiaTheme="minorEastAsia" w:hAnsiTheme="minorHAnsi" w:cstheme="minorBidi"/>
          <w:smallCaps w:val="0"/>
          <w:sz w:val="24"/>
          <w:szCs w:val="24"/>
          <w:lang w:eastAsia="es-ES_tradnl"/>
        </w:rPr>
      </w:pPr>
      <w:del w:id="332" w:author="Maria Solana Gonzalez" w:date="2017-05-29T23:11:00Z">
        <w:r w:rsidRPr="00EB4ED5" w:rsidDel="00FA0EEB">
          <w:rPr>
            <w:rPrChange w:id="333" w:author="Pablo Blanco Peris" w:date="2017-05-24T18:33:00Z">
              <w:rPr>
                <w:rStyle w:val="Hipervnculo"/>
                <w:bCs/>
                <w:smallCaps w:val="0"/>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4" w:author="Pablo Blanco Peris" w:date="2017-05-24T18:33:00Z">
              <w:rPr>
                <w:rStyle w:val="Hipervnculo"/>
                <w:bCs/>
                <w:smallCaps w:val="0"/>
              </w:rPr>
            </w:rPrChange>
          </w:rPr>
          <w:delText>Tipos de sensores</w:delText>
        </w:r>
        <w:r w:rsidDel="00FA0EEB">
          <w:rPr>
            <w:webHidden/>
          </w:rPr>
          <w:tab/>
          <w:delText>12</w:delText>
        </w:r>
      </w:del>
    </w:p>
    <w:p w14:paraId="001A4207" w14:textId="77777777" w:rsidR="0091210C" w:rsidDel="00FA0EEB" w:rsidRDefault="0091210C">
      <w:pPr>
        <w:pStyle w:val="TDC3"/>
        <w:rPr>
          <w:del w:id="335" w:author="Maria Solana Gonzalez" w:date="2017-05-29T23:11:00Z"/>
          <w:rFonts w:asciiTheme="minorHAnsi" w:eastAsiaTheme="minorEastAsia" w:hAnsiTheme="minorHAnsi" w:cstheme="minorBidi"/>
          <w:sz w:val="24"/>
          <w:szCs w:val="24"/>
          <w:lang w:eastAsia="es-ES_tradnl"/>
        </w:rPr>
      </w:pPr>
      <w:del w:id="336" w:author="Maria Solana Gonzalez" w:date="2017-05-29T23:11:00Z">
        <w:r w:rsidRPr="00EB4ED5" w:rsidDel="00FA0EEB">
          <w:rPr>
            <w:rPrChange w:id="337"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38"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39" w:author="Maria Solana Gonzalez" w:date="2017-05-29T23:11:00Z"/>
          <w:rFonts w:asciiTheme="minorHAnsi" w:eastAsiaTheme="minorEastAsia" w:hAnsiTheme="minorHAnsi" w:cstheme="minorBidi"/>
          <w:sz w:val="24"/>
          <w:szCs w:val="24"/>
          <w:lang w:eastAsia="es-ES_tradnl"/>
        </w:rPr>
      </w:pPr>
      <w:del w:id="340" w:author="Maria Solana Gonzalez" w:date="2017-05-29T23:11:00Z">
        <w:r w:rsidRPr="00EB4ED5" w:rsidDel="00FA0EEB">
          <w:rPr>
            <w:rPrChange w:id="341"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2"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3" w:author="Maria Solana Gonzalez" w:date="2017-05-29T23:11:00Z"/>
          <w:rFonts w:asciiTheme="minorHAnsi" w:eastAsiaTheme="minorEastAsia" w:hAnsiTheme="minorHAnsi" w:cstheme="minorBidi"/>
          <w:smallCaps w:val="0"/>
          <w:sz w:val="24"/>
          <w:szCs w:val="24"/>
          <w:lang w:eastAsia="es-ES_tradnl"/>
        </w:rPr>
      </w:pPr>
      <w:del w:id="344" w:author="Maria Solana Gonzalez" w:date="2017-05-29T23:11:00Z">
        <w:r w:rsidRPr="00EB4ED5" w:rsidDel="00FA0EEB">
          <w:rPr>
            <w:rPrChange w:id="345" w:author="Pablo Blanco Peris" w:date="2017-05-24T18:33:00Z">
              <w:rPr>
                <w:rStyle w:val="Hipervnculo"/>
                <w:smallCaps w:val="0"/>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6" w:author="Pablo Blanco Peris" w:date="2017-05-24T18:33:00Z">
              <w:rPr>
                <w:rStyle w:val="Hipervnculo"/>
                <w:bCs/>
                <w:smallCaps w:val="0"/>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7" w:author="Maria Solana Gonzalez" w:date="2017-05-29T23:11:00Z"/>
          <w:rFonts w:asciiTheme="minorHAnsi" w:eastAsiaTheme="minorEastAsia" w:hAnsiTheme="minorHAnsi" w:cstheme="minorBidi"/>
          <w:sz w:val="24"/>
          <w:szCs w:val="24"/>
          <w:lang w:eastAsia="es-ES_tradnl"/>
        </w:rPr>
      </w:pPr>
      <w:del w:id="348" w:author="Maria Solana Gonzalez" w:date="2017-05-29T23:11:00Z">
        <w:r w:rsidRPr="00EB4ED5" w:rsidDel="00FA0EEB">
          <w:rPr>
            <w:rPrChange w:id="349"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0"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1" w:author="Maria Solana Gonzalez" w:date="2017-05-29T23:11:00Z"/>
          <w:rFonts w:asciiTheme="minorHAnsi" w:eastAsiaTheme="minorEastAsia" w:hAnsiTheme="minorHAnsi" w:cstheme="minorBidi"/>
          <w:sz w:val="24"/>
          <w:szCs w:val="24"/>
          <w:lang w:eastAsia="es-ES_tradnl"/>
        </w:rPr>
      </w:pPr>
      <w:del w:id="352" w:author="Maria Solana Gonzalez" w:date="2017-05-29T23:11:00Z">
        <w:r w:rsidRPr="00EB4ED5" w:rsidDel="00FA0EEB">
          <w:rPr>
            <w:rPrChange w:id="353"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4"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5" w:author="Maria Solana Gonzalez" w:date="2017-05-29T23:11:00Z"/>
          <w:rFonts w:asciiTheme="minorHAnsi" w:eastAsiaTheme="minorEastAsia" w:hAnsiTheme="minorHAnsi" w:cstheme="minorBidi"/>
          <w:smallCaps w:val="0"/>
          <w:sz w:val="24"/>
          <w:szCs w:val="24"/>
          <w:lang w:eastAsia="es-ES_tradnl"/>
        </w:rPr>
      </w:pPr>
      <w:del w:id="356" w:author="Maria Solana Gonzalez" w:date="2017-05-29T23:11:00Z">
        <w:r w:rsidRPr="00EB4ED5" w:rsidDel="00FA0EEB">
          <w:rPr>
            <w:rPrChange w:id="357" w:author="Pablo Blanco Peris" w:date="2017-05-24T18:33:00Z">
              <w:rPr>
                <w:rStyle w:val="Hipervnculo"/>
                <w:bCs/>
                <w:smallCaps w:val="0"/>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58" w:author="Pablo Blanco Peris" w:date="2017-05-24T18:33:00Z">
              <w:rPr>
                <w:rStyle w:val="Hipervnculo"/>
                <w:bCs/>
                <w:smallCaps w:val="0"/>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59" w:author="Maria Solana Gonzalez" w:date="2017-05-29T23:11:00Z"/>
          <w:rFonts w:asciiTheme="minorHAnsi" w:eastAsiaTheme="minorEastAsia" w:hAnsiTheme="minorHAnsi" w:cstheme="minorBidi"/>
          <w:smallCaps w:val="0"/>
          <w:sz w:val="24"/>
          <w:szCs w:val="24"/>
          <w:lang w:eastAsia="es-ES_tradnl"/>
        </w:rPr>
      </w:pPr>
      <w:del w:id="360" w:author="Maria Solana Gonzalez" w:date="2017-05-29T23:11:00Z">
        <w:r w:rsidRPr="00EB4ED5" w:rsidDel="00FA0EEB">
          <w:rPr>
            <w:rPrChange w:id="361" w:author="Pablo Blanco Peris" w:date="2017-05-24T18:33:00Z">
              <w:rPr>
                <w:rStyle w:val="Hipervnculo"/>
                <w:bCs/>
                <w:smallCaps w:val="0"/>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2" w:author="Pablo Blanco Peris" w:date="2017-05-24T18:33:00Z">
              <w:rPr>
                <w:rStyle w:val="Hipervnculo"/>
                <w:bCs/>
                <w:smallCaps w:val="0"/>
              </w:rPr>
            </w:rPrChange>
          </w:rPr>
          <w:delText>Técnicas de análisis forense</w:delText>
        </w:r>
        <w:r w:rsidDel="00FA0EEB">
          <w:rPr>
            <w:webHidden/>
          </w:rPr>
          <w:tab/>
          <w:delText>16</w:delText>
        </w:r>
      </w:del>
    </w:p>
    <w:p w14:paraId="2288DDC2" w14:textId="77777777" w:rsidR="0091210C" w:rsidDel="00FA0EEB" w:rsidRDefault="0091210C">
      <w:pPr>
        <w:pStyle w:val="TDC3"/>
        <w:rPr>
          <w:del w:id="363" w:author="Maria Solana Gonzalez" w:date="2017-05-29T23:11:00Z"/>
          <w:rFonts w:asciiTheme="minorHAnsi" w:eastAsiaTheme="minorEastAsia" w:hAnsiTheme="minorHAnsi" w:cstheme="minorBidi"/>
          <w:sz w:val="24"/>
          <w:szCs w:val="24"/>
          <w:lang w:eastAsia="es-ES_tradnl"/>
        </w:rPr>
      </w:pPr>
      <w:del w:id="364" w:author="Maria Solana Gonzalez" w:date="2017-05-29T23:11:00Z">
        <w:r w:rsidRPr="00EB4ED5" w:rsidDel="00FA0EEB">
          <w:rPr>
            <w:rPrChange w:id="365"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6"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7" w:author="Maria Solana Gonzalez" w:date="2017-05-29T23:11:00Z"/>
          <w:rFonts w:asciiTheme="minorHAnsi" w:eastAsiaTheme="minorEastAsia" w:hAnsiTheme="minorHAnsi" w:cstheme="minorBidi"/>
          <w:sz w:val="24"/>
          <w:szCs w:val="24"/>
          <w:lang w:eastAsia="es-ES_tradnl"/>
        </w:rPr>
      </w:pPr>
      <w:del w:id="368" w:author="Maria Solana Gonzalez" w:date="2017-05-29T23:11:00Z">
        <w:r w:rsidRPr="00EB4ED5" w:rsidDel="00FA0EEB">
          <w:rPr>
            <w:rPrChange w:id="369"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0"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1" w:author="Maria Solana Gonzalez" w:date="2017-05-29T23:11:00Z"/>
          <w:rFonts w:asciiTheme="minorHAnsi" w:eastAsiaTheme="minorEastAsia" w:hAnsiTheme="minorHAnsi" w:cstheme="minorBidi"/>
          <w:sz w:val="24"/>
          <w:szCs w:val="24"/>
          <w:lang w:eastAsia="es-ES_tradnl"/>
        </w:rPr>
      </w:pPr>
      <w:del w:id="372" w:author="Maria Solana Gonzalez" w:date="2017-05-29T23:11:00Z">
        <w:r w:rsidRPr="00EB4ED5" w:rsidDel="00FA0EEB">
          <w:rPr>
            <w:rPrChange w:id="373"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4"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5" w:author="Maria Solana Gonzalez" w:date="2017-05-29T23:11:00Z"/>
          <w:rFonts w:asciiTheme="minorHAnsi" w:eastAsiaTheme="minorEastAsia" w:hAnsiTheme="minorHAnsi" w:cstheme="minorBidi"/>
          <w:sz w:val="24"/>
          <w:szCs w:val="24"/>
          <w:lang w:eastAsia="es-ES_tradnl"/>
        </w:rPr>
      </w:pPr>
      <w:del w:id="376" w:author="Maria Solana Gonzalez" w:date="2017-05-29T23:11:00Z">
        <w:r w:rsidRPr="00EB4ED5" w:rsidDel="00FA0EEB">
          <w:rPr>
            <w:rPrChange w:id="377"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78"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79" w:author="Maria Solana Gonzalez" w:date="2017-05-29T23:11:00Z"/>
          <w:rFonts w:asciiTheme="minorHAnsi" w:eastAsiaTheme="minorEastAsia" w:hAnsiTheme="minorHAnsi" w:cstheme="minorBidi"/>
          <w:sz w:val="24"/>
          <w:szCs w:val="24"/>
          <w:lang w:eastAsia="es-ES_tradnl"/>
        </w:rPr>
      </w:pPr>
      <w:del w:id="380" w:author="Maria Solana Gonzalez" w:date="2017-05-29T23:11:00Z">
        <w:r w:rsidRPr="00EB4ED5" w:rsidDel="00FA0EEB">
          <w:rPr>
            <w:rPrChange w:id="381"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2"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3" w:author="Maria Solana Gonzalez" w:date="2017-05-29T23:11:00Z"/>
          <w:rFonts w:asciiTheme="minorHAnsi" w:eastAsiaTheme="minorEastAsia" w:hAnsiTheme="minorHAnsi" w:cstheme="minorBidi"/>
          <w:sz w:val="24"/>
          <w:szCs w:val="24"/>
          <w:lang w:eastAsia="es-ES_tradnl"/>
        </w:rPr>
      </w:pPr>
      <w:del w:id="384" w:author="Maria Solana Gonzalez" w:date="2017-05-29T23:11:00Z">
        <w:r w:rsidRPr="00EB4ED5" w:rsidDel="00FA0EEB">
          <w:rPr>
            <w:rPrChange w:id="385"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6"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7" w:author="Maria Solana Gonzalez" w:date="2017-05-29T23:11:00Z"/>
          <w:rFonts w:asciiTheme="minorHAnsi" w:eastAsiaTheme="minorEastAsia" w:hAnsiTheme="minorHAnsi" w:cstheme="minorBidi"/>
          <w:b w:val="0"/>
          <w:caps w:val="0"/>
          <w:sz w:val="24"/>
          <w:szCs w:val="24"/>
          <w:lang w:eastAsia="es-ES_tradnl"/>
        </w:rPr>
      </w:pPr>
      <w:del w:id="388" w:author="Maria Solana Gonzalez" w:date="2017-05-29T23:11:00Z">
        <w:r w:rsidRPr="00EB4ED5" w:rsidDel="00FA0EEB">
          <w:rPr>
            <w:rPrChange w:id="389" w:author="Pablo Blanco Peris" w:date="2017-05-24T18:33:00Z">
              <w:rPr>
                <w:rStyle w:val="Hipervnculo"/>
                <w:b w:val="0"/>
                <w:bCs/>
                <w:caps w:val="0"/>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0" w:author="Pablo Blanco Peris" w:date="2017-05-24T18:33:00Z">
              <w:rPr>
                <w:rStyle w:val="Hipervnculo"/>
                <w:b w:val="0"/>
                <w:bCs/>
                <w:caps w:val="0"/>
              </w:rPr>
            </w:rPrChange>
          </w:rPr>
          <w:delText>TÉCNICAS DE FALSIFICACIÓN</w:delText>
        </w:r>
        <w:r w:rsidDel="00FA0EEB">
          <w:rPr>
            <w:webHidden/>
          </w:rPr>
          <w:tab/>
          <w:delText>20</w:delText>
        </w:r>
      </w:del>
    </w:p>
    <w:p w14:paraId="3D5680D8" w14:textId="77777777" w:rsidR="0091210C" w:rsidDel="00FA0EEB" w:rsidRDefault="0091210C">
      <w:pPr>
        <w:pStyle w:val="TDC2"/>
        <w:rPr>
          <w:del w:id="391" w:author="Maria Solana Gonzalez" w:date="2017-05-29T23:11:00Z"/>
          <w:rFonts w:asciiTheme="minorHAnsi" w:eastAsiaTheme="minorEastAsia" w:hAnsiTheme="minorHAnsi" w:cstheme="minorBidi"/>
          <w:smallCaps w:val="0"/>
          <w:sz w:val="24"/>
          <w:szCs w:val="24"/>
          <w:lang w:eastAsia="es-ES_tradnl"/>
        </w:rPr>
      </w:pPr>
      <w:del w:id="392" w:author="Maria Solana Gonzalez" w:date="2017-05-29T23:11:00Z">
        <w:r w:rsidRPr="00EB4ED5" w:rsidDel="00FA0EEB">
          <w:rPr>
            <w:rPrChange w:id="393" w:author="Pablo Blanco Peris" w:date="2017-05-24T18:33:00Z">
              <w:rPr>
                <w:rStyle w:val="Hipervnculo"/>
                <w:smallCaps w:val="0"/>
              </w:rPr>
            </w:rPrChange>
          </w:rPr>
          <w:delText>3.1 Retoque de imágenes</w:delText>
        </w:r>
        <w:r w:rsidDel="00FA0EEB">
          <w:rPr>
            <w:webHidden/>
          </w:rPr>
          <w:tab/>
          <w:delText>21</w:delText>
        </w:r>
      </w:del>
    </w:p>
    <w:p w14:paraId="3A99C5B8" w14:textId="77777777" w:rsidR="0091210C" w:rsidDel="00FA0EEB" w:rsidRDefault="0091210C">
      <w:pPr>
        <w:pStyle w:val="TDC2"/>
        <w:rPr>
          <w:del w:id="394" w:author="Maria Solana Gonzalez" w:date="2017-05-29T23:11:00Z"/>
          <w:rFonts w:asciiTheme="minorHAnsi" w:eastAsiaTheme="minorEastAsia" w:hAnsiTheme="minorHAnsi" w:cstheme="minorBidi"/>
          <w:smallCaps w:val="0"/>
          <w:sz w:val="24"/>
          <w:szCs w:val="24"/>
          <w:lang w:eastAsia="es-ES_tradnl"/>
        </w:rPr>
      </w:pPr>
      <w:del w:id="395" w:author="Maria Solana Gonzalez" w:date="2017-05-29T23:11:00Z">
        <w:r w:rsidRPr="00EB4ED5" w:rsidDel="00FA0EEB">
          <w:rPr>
            <w:rPrChange w:id="396" w:author="Pablo Blanco Peris" w:date="2017-05-24T18:33:00Z">
              <w:rPr>
                <w:rStyle w:val="Hipervnculo"/>
                <w:bCs/>
                <w:smallCaps w:val="0"/>
              </w:rPr>
            </w:rPrChange>
          </w:rPr>
          <w:delText>3.2 Copia-pega</w:delText>
        </w:r>
        <w:r w:rsidDel="00FA0EEB">
          <w:rPr>
            <w:webHidden/>
          </w:rPr>
          <w:tab/>
          <w:delText>22</w:delText>
        </w:r>
      </w:del>
    </w:p>
    <w:p w14:paraId="38430939" w14:textId="77777777" w:rsidR="0091210C" w:rsidDel="00FA0EEB" w:rsidRDefault="0091210C">
      <w:pPr>
        <w:pStyle w:val="TDC2"/>
        <w:rPr>
          <w:del w:id="397" w:author="Maria Solana Gonzalez" w:date="2017-05-29T23:11:00Z"/>
          <w:rFonts w:asciiTheme="minorHAnsi" w:eastAsiaTheme="minorEastAsia" w:hAnsiTheme="minorHAnsi" w:cstheme="minorBidi"/>
          <w:smallCaps w:val="0"/>
          <w:sz w:val="24"/>
          <w:szCs w:val="24"/>
          <w:lang w:eastAsia="es-ES_tradnl"/>
        </w:rPr>
      </w:pPr>
      <w:del w:id="398" w:author="Maria Solana Gonzalez" w:date="2017-05-29T23:11:00Z">
        <w:r w:rsidRPr="00EB4ED5" w:rsidDel="00FA0EEB">
          <w:rPr>
            <w:rPrChange w:id="399" w:author="Pablo Blanco Peris" w:date="2017-05-24T18:33:00Z">
              <w:rPr>
                <w:rStyle w:val="Hipervnculo"/>
                <w:bCs/>
                <w:smallCaps w:val="0"/>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0" w:author="Maria Solana Gonzalez" w:date="2017-05-29T23:11:00Z"/>
          <w:rFonts w:asciiTheme="minorHAnsi" w:eastAsiaTheme="minorEastAsia" w:hAnsiTheme="minorHAnsi" w:cstheme="minorBidi"/>
          <w:b w:val="0"/>
          <w:caps w:val="0"/>
          <w:sz w:val="24"/>
          <w:szCs w:val="24"/>
          <w:lang w:eastAsia="es-ES_tradnl"/>
        </w:rPr>
      </w:pPr>
      <w:del w:id="401" w:author="Maria Solana Gonzalez" w:date="2017-05-29T23:11:00Z">
        <w:r w:rsidRPr="00EB4ED5" w:rsidDel="00FA0EEB">
          <w:rPr>
            <w:rPrChange w:id="402" w:author="Pablo Blanco Peris" w:date="2017-05-24T18:33:00Z">
              <w:rPr>
                <w:rStyle w:val="Hipervnculo"/>
                <w:b w:val="0"/>
                <w:bCs/>
                <w:caps w:val="0"/>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3" w:author="Pablo Blanco Peris" w:date="2017-05-24T18:33:00Z">
              <w:rPr>
                <w:rStyle w:val="Hipervnculo"/>
                <w:b w:val="0"/>
                <w:bCs/>
                <w:caps w:val="0"/>
              </w:rPr>
            </w:rPrChange>
          </w:rPr>
          <w:delText>FORMATO COMPRESIÓN JPG</w:delText>
        </w:r>
        <w:r w:rsidDel="00FA0EEB">
          <w:rPr>
            <w:webHidden/>
          </w:rPr>
          <w:tab/>
          <w:delText>23</w:delText>
        </w:r>
      </w:del>
    </w:p>
    <w:p w14:paraId="7EA4A16F" w14:textId="77777777" w:rsidR="0091210C" w:rsidDel="00FA0EEB" w:rsidRDefault="0091210C">
      <w:pPr>
        <w:pStyle w:val="TDC2"/>
        <w:rPr>
          <w:del w:id="404" w:author="Maria Solana Gonzalez" w:date="2017-05-29T23:11:00Z"/>
          <w:rFonts w:asciiTheme="minorHAnsi" w:eastAsiaTheme="minorEastAsia" w:hAnsiTheme="minorHAnsi" w:cstheme="minorBidi"/>
          <w:smallCaps w:val="0"/>
          <w:sz w:val="24"/>
          <w:szCs w:val="24"/>
          <w:lang w:eastAsia="es-ES_tradnl"/>
        </w:rPr>
      </w:pPr>
      <w:del w:id="405" w:author="Maria Solana Gonzalez" w:date="2017-05-29T23:11:00Z">
        <w:r w:rsidRPr="00EB4ED5" w:rsidDel="00FA0EEB">
          <w:rPr>
            <w:rPrChange w:id="406" w:author="Pablo Blanco Peris" w:date="2017-05-24T18:33:00Z">
              <w:rPr>
                <w:rStyle w:val="Hipervnculo"/>
                <w:bCs/>
                <w:smallCaps w:val="0"/>
              </w:rPr>
            </w:rPrChange>
          </w:rPr>
          <w:delText>4.1 Estándar JPEG</w:delText>
        </w:r>
        <w:r w:rsidDel="00FA0EEB">
          <w:rPr>
            <w:webHidden/>
          </w:rPr>
          <w:tab/>
          <w:delText>23</w:delText>
        </w:r>
      </w:del>
    </w:p>
    <w:p w14:paraId="0CD22753" w14:textId="77777777" w:rsidR="0091210C" w:rsidDel="00FA0EEB" w:rsidRDefault="0091210C">
      <w:pPr>
        <w:pStyle w:val="TDC2"/>
        <w:rPr>
          <w:del w:id="407" w:author="Maria Solana Gonzalez" w:date="2017-05-29T23:11:00Z"/>
          <w:rFonts w:asciiTheme="minorHAnsi" w:eastAsiaTheme="minorEastAsia" w:hAnsiTheme="minorHAnsi" w:cstheme="minorBidi"/>
          <w:smallCaps w:val="0"/>
          <w:sz w:val="24"/>
          <w:szCs w:val="24"/>
          <w:lang w:eastAsia="es-ES_tradnl"/>
        </w:rPr>
      </w:pPr>
      <w:del w:id="408" w:author="Maria Solana Gonzalez" w:date="2017-05-29T23:11:00Z">
        <w:r w:rsidRPr="00EB4ED5" w:rsidDel="00FA0EEB">
          <w:rPr>
            <w:rPrChange w:id="409" w:author="Pablo Blanco Peris" w:date="2017-05-24T18:33:00Z">
              <w:rPr>
                <w:rStyle w:val="Hipervnculo"/>
                <w:bCs/>
                <w:smallCaps w:val="0"/>
              </w:rPr>
            </w:rPrChange>
          </w:rPr>
          <w:delText>4.2 Integridad de imagen JPEG</w:delText>
        </w:r>
        <w:r w:rsidDel="00FA0EEB">
          <w:rPr>
            <w:webHidden/>
          </w:rPr>
          <w:tab/>
          <w:delText>23</w:delText>
        </w:r>
      </w:del>
    </w:p>
    <w:p w14:paraId="753B4256" w14:textId="77777777" w:rsidR="0091210C" w:rsidDel="00FA0EEB" w:rsidRDefault="0091210C">
      <w:pPr>
        <w:pStyle w:val="TDC2"/>
        <w:rPr>
          <w:del w:id="410" w:author="Maria Solana Gonzalez" w:date="2017-05-29T23:11:00Z"/>
          <w:rFonts w:asciiTheme="minorHAnsi" w:eastAsiaTheme="minorEastAsia" w:hAnsiTheme="minorHAnsi" w:cstheme="minorBidi"/>
          <w:smallCaps w:val="0"/>
          <w:sz w:val="24"/>
          <w:szCs w:val="24"/>
          <w:lang w:eastAsia="es-ES_tradnl"/>
        </w:rPr>
      </w:pPr>
      <w:del w:id="411" w:author="Maria Solana Gonzalez" w:date="2017-05-29T23:11:00Z">
        <w:r w:rsidRPr="00EB4ED5" w:rsidDel="00FA0EEB">
          <w:rPr>
            <w:rPrChange w:id="412" w:author="Pablo Blanco Peris" w:date="2017-05-24T18:33:00Z">
              <w:rPr>
                <w:rStyle w:val="Hipervnculo"/>
                <w:bCs/>
                <w:smallCaps w:val="0"/>
              </w:rPr>
            </w:rPrChange>
          </w:rPr>
          <w:delText>4.3 Otros formatos</w:delText>
        </w:r>
        <w:r w:rsidDel="00FA0EEB">
          <w:rPr>
            <w:webHidden/>
          </w:rPr>
          <w:tab/>
          <w:delText>23</w:delText>
        </w:r>
      </w:del>
    </w:p>
    <w:p w14:paraId="7D6CDD5E" w14:textId="77777777" w:rsidR="0091210C" w:rsidDel="00FA0EEB" w:rsidRDefault="0091210C">
      <w:pPr>
        <w:pStyle w:val="TDC2"/>
        <w:rPr>
          <w:del w:id="413" w:author="Maria Solana Gonzalez" w:date="2017-05-29T23:11:00Z"/>
          <w:rFonts w:asciiTheme="minorHAnsi" w:eastAsiaTheme="minorEastAsia" w:hAnsiTheme="minorHAnsi" w:cstheme="minorBidi"/>
          <w:smallCaps w:val="0"/>
          <w:sz w:val="24"/>
          <w:szCs w:val="24"/>
          <w:lang w:eastAsia="es-ES_tradnl"/>
        </w:rPr>
      </w:pPr>
      <w:del w:id="414" w:author="Maria Solana Gonzalez" w:date="2017-05-29T23:11:00Z">
        <w:r w:rsidRPr="00EB4ED5" w:rsidDel="00FA0EEB">
          <w:rPr>
            <w:rPrChange w:id="415" w:author="Pablo Blanco Peris" w:date="2017-05-24T18:33:00Z">
              <w:rPr>
                <w:rStyle w:val="Hipervnculo"/>
                <w:bCs/>
                <w:smallCaps w:val="0"/>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6" w:name="_Toc358848239"/>
      <w:bookmarkStart w:id="417" w:name="_Toc358848860"/>
      <w:bookmarkStart w:id="418" w:name="_Toc358886620"/>
      <w:r w:rsidRPr="001F1BB4">
        <w:rPr>
          <w:rFonts w:ascii="Book Antiqua" w:hAnsi="Book Antiqua"/>
          <w:b/>
          <w:sz w:val="28"/>
        </w:rPr>
        <w:lastRenderedPageBreak/>
        <w:t>ÍNDICE DE TABLAS</w:t>
      </w:r>
      <w:bookmarkEnd w:id="416"/>
      <w:bookmarkEnd w:id="417"/>
      <w:bookmarkEnd w:id="418"/>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19" w:name="_Toc358848240"/>
      <w:bookmarkStart w:id="420" w:name="_Toc358848861"/>
      <w:bookmarkStart w:id="421" w:name="_Toc358886621"/>
      <w:r w:rsidRPr="001F1BB4">
        <w:rPr>
          <w:rFonts w:ascii="Book Antiqua" w:hAnsi="Book Antiqua"/>
          <w:b/>
          <w:sz w:val="28"/>
        </w:rPr>
        <w:lastRenderedPageBreak/>
        <w:t>ÍNDICE DE FIGURAS</w:t>
      </w:r>
      <w:bookmarkEnd w:id="419"/>
      <w:bookmarkEnd w:id="420"/>
      <w:bookmarkEnd w:id="421"/>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66536E">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2" w:name="_Toc358848241"/>
      <w:bookmarkStart w:id="423" w:name="_Toc483862795"/>
      <w:r w:rsidRPr="001F1BB4">
        <w:lastRenderedPageBreak/>
        <w:t>Introducción</w:t>
      </w:r>
      <w:bookmarkEnd w:id="422"/>
      <w:bookmarkEnd w:id="423"/>
    </w:p>
    <w:p w14:paraId="68D87F63" w14:textId="77777777" w:rsidR="00FF5EEA" w:rsidRPr="001F1BB4" w:rsidRDefault="00FF5EEA" w:rsidP="00AC5E12">
      <w:pPr>
        <w:pStyle w:val="Ttulo2"/>
        <w:numPr>
          <w:ilvl w:val="1"/>
          <w:numId w:val="1"/>
        </w:numPr>
        <w:ind w:left="709" w:hanging="709"/>
      </w:pPr>
      <w:bookmarkStart w:id="424" w:name="_Toc483862796"/>
      <w:bookmarkStart w:id="425" w:name="_Toc358848242"/>
      <w:r w:rsidRPr="001F1BB4">
        <w:t>Motivación</w:t>
      </w:r>
      <w:bookmarkEnd w:id="424"/>
    </w:p>
    <w:p w14:paraId="549BDC05" w14:textId="77777777" w:rsidR="00510A34" w:rsidRPr="001F1BB4" w:rsidRDefault="005806D3" w:rsidP="00510A34">
      <w:pPr>
        <w:pStyle w:val="Estilo12ptPrimeralnea05cm"/>
        <w:ind w:firstLine="0"/>
      </w:pPr>
      <w:proofErr w:type="spellStart"/>
      <w:r>
        <w:t>xxxx</w:t>
      </w:r>
      <w:proofErr w:type="spellEnd"/>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426" w:name="_Toc483862797"/>
      <w:bookmarkEnd w:id="425"/>
      <w:r w:rsidRPr="001F1BB4">
        <w:t>Objet</w:t>
      </w:r>
      <w:r w:rsidR="00045865" w:rsidRPr="001F1BB4">
        <w:t>ivos</w:t>
      </w:r>
      <w:bookmarkEnd w:id="426"/>
    </w:p>
    <w:p w14:paraId="2563C544" w14:textId="77777777" w:rsidR="00445D65" w:rsidRPr="001F1BB4" w:rsidRDefault="00445D65" w:rsidP="00AC5E12">
      <w:pPr>
        <w:pStyle w:val="Estilo12ptPrimeralnea05cm"/>
        <w:ind w:firstLine="0"/>
      </w:pPr>
      <w:bookmarkStart w:id="427"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28" w:name="_Toc483862798"/>
      <w:bookmarkEnd w:id="427"/>
      <w:r w:rsidRPr="001F1BB4">
        <w:lastRenderedPageBreak/>
        <w:t>Plan de Trabajo</w:t>
      </w:r>
      <w:bookmarkEnd w:id="428"/>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29"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30">
          <w:tblGrid>
            <w:gridCol w:w="4798"/>
            <w:gridCol w:w="1312"/>
            <w:gridCol w:w="1086"/>
            <w:gridCol w:w="1025"/>
          </w:tblGrid>
        </w:tblGridChange>
      </w:tblGrid>
      <w:tr w:rsidR="008D31E7" w:rsidRPr="001F1BB4" w14:paraId="0CE19A2C" w14:textId="77777777" w:rsidTr="00666848">
        <w:trPr>
          <w:jc w:val="center"/>
          <w:trPrChange w:id="431" w:author="Pablo Blanco Peris" w:date="2017-05-24T18:30:00Z">
            <w:trPr>
              <w:jc w:val="center"/>
            </w:trPr>
          </w:trPrChange>
        </w:trPr>
        <w:tc>
          <w:tcPr>
            <w:tcW w:w="4798" w:type="dxa"/>
            <w:shd w:val="clear" w:color="auto" w:fill="C6D9F1" w:themeFill="text2" w:themeFillTint="33"/>
            <w:vAlign w:val="center"/>
            <w:hideMark/>
            <w:tcPrChange w:id="432"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433"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434"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435"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3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3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4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4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5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5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1"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2"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3"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7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7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8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8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9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9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7"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8"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9"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0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0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6"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7"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2"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3"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8"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9"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20" w:name="_Toc398136770"/>
      <w:bookmarkStart w:id="521"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20"/>
      <w:bookmarkEnd w:id="521"/>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2pt;height:260.8pt" o:ole="">
            <v:imagedata r:id="rId25" o:title=""/>
          </v:shape>
          <o:OLEObject Type="Embed" ProgID="Photoshop.Image.11" ShapeID="_x0000_i1025" DrawAspect="Content" ObjectID="_1557657419" r:id="rId26">
            <o:FieldCodes>\s</o:FieldCodes>
          </o:OLEObject>
        </w:object>
      </w:r>
    </w:p>
    <w:p w14:paraId="0A3FEBFE" w14:textId="77777777" w:rsidR="00FF78B0" w:rsidRPr="001F1BB4" w:rsidRDefault="00FF78B0" w:rsidP="00D920A9">
      <w:pPr>
        <w:pStyle w:val="Figprot"/>
        <w:rPr>
          <w:bCs/>
        </w:rPr>
      </w:pPr>
      <w:bookmarkStart w:id="522" w:name="_Toc398136787"/>
      <w:bookmarkStart w:id="523"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22"/>
      <w:bookmarkEnd w:id="523"/>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24" w:name="_Toc483862799"/>
      <w:r w:rsidRPr="001F1BB4">
        <w:lastRenderedPageBreak/>
        <w:t>Estructura de la memoria</w:t>
      </w:r>
      <w:bookmarkEnd w:id="524"/>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25" w:name="_Toc476940437"/>
      <w:bookmarkStart w:id="526" w:name="_Toc483862800"/>
      <w:r w:rsidRPr="00CB188A">
        <w:lastRenderedPageBreak/>
        <w:t>Análisis Forense de Imágenes Digitales</w:t>
      </w:r>
      <w:bookmarkEnd w:id="525"/>
      <w:bookmarkEnd w:id="526"/>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27" w:author="Pablo Blanco Peris" w:date="2017-05-24T18:31:00Z">
        <w:r w:rsidR="00666848">
          <w:t xml:space="preserve"> NASA,</w:t>
        </w:r>
      </w:ins>
      <w:r>
        <w:t xml:space="preserve"> </w:t>
      </w:r>
      <w:del w:id="528"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29" w:author="Pablo Blanco Peris" w:date="2017-05-24T18:41:00Z">
            <w:rPr/>
          </w:rPrChange>
        </w:rPr>
      </w:pPr>
      <w:r w:rsidRPr="00DE270F">
        <w:rPr>
          <w:i/>
          <w:rPrChange w:id="530"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31" w:name="_Toc476940439"/>
      <w:bookmarkStart w:id="532" w:name="_Toc483862801"/>
      <w:r w:rsidRPr="00EE5AF1">
        <w:t>Falsificación</w:t>
      </w:r>
      <w:bookmarkEnd w:id="531"/>
      <w:bookmarkEnd w:id="532"/>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533" w:author="Pablo Blanco Peris" w:date="2017-05-24T16:55:00Z">
        <w:r w:rsidR="00DE5C52">
          <w:rPr>
            <w:iCs/>
          </w:rPr>
          <w:t xml:space="preserve"> un claro ejemplo de manipulación </w:t>
        </w:r>
      </w:ins>
      <w:ins w:id="534" w:author="Pablo Blanco Peris" w:date="2017-05-24T16:56:00Z">
        <w:r w:rsidR="00DE5C52">
          <w:rPr>
            <w:iCs/>
          </w:rPr>
          <w:t xml:space="preserve">de fotografías desde los principios de la </w:t>
        </w:r>
      </w:ins>
      <w:ins w:id="535" w:author="Pablo Blanco Peris" w:date="2017-05-24T16:59:00Z">
        <w:r w:rsidR="00DE5C52">
          <w:rPr>
            <w:iCs/>
          </w:rPr>
          <w:t xml:space="preserve">propia </w:t>
        </w:r>
      </w:ins>
      <w:ins w:id="536" w:author="Pablo Blanco Peris" w:date="2017-05-24T16:56:00Z">
        <w:r w:rsidR="00DE5C52">
          <w:rPr>
            <w:iCs/>
          </w:rPr>
          <w:t>fotografía</w:t>
        </w:r>
      </w:ins>
      <w:del w:id="537" w:author="Pablo Blanco Peris" w:date="2017-05-24T16:56:00Z">
        <w:r w:rsidR="00EE5AF1" w:rsidDel="00DE5C52">
          <w:rPr>
            <w:iCs/>
          </w:rPr>
          <w:delText xml:space="preserve"> </w:delText>
        </w:r>
        <w:commentRangeStart w:id="538"/>
        <w:r w:rsidR="00C76BAC" w:rsidDel="00DE5C52">
          <w:rPr>
            <w:iCs/>
          </w:rPr>
          <w:delText>una fotografía XXXX</w:delText>
        </w:r>
        <w:commentRangeEnd w:id="538"/>
        <w:r w:rsidR="00C76BAC" w:rsidDel="00DE5C52">
          <w:rPr>
            <w:rStyle w:val="Refdecomentario"/>
            <w:rFonts w:ascii="Times New Roman" w:hAnsi="Times New Roman"/>
            <w:lang w:val="es-ES"/>
          </w:rPr>
          <w:commentReference w:id="538"/>
        </w:r>
      </w:del>
      <w:r w:rsidR="00C76BAC">
        <w:rPr>
          <w:iCs/>
        </w:rPr>
        <w:t>.</w:t>
      </w:r>
      <w:del w:id="539"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540" w:author="Pablo Blanco Peris" w:date="2017-05-24T16:51:00Z">
        <w:r w:rsidR="00711BA8">
          <w:t xml:space="preserve"> </w:t>
        </w:r>
        <w:r w:rsidR="00711BA8" w:rsidRPr="00711BA8">
          <w:rPr>
            <w:lang w:val="es-ES"/>
          </w:rPr>
          <w:t>En la imagen 1 se muestra la fotografía de Lenin y Trotsky</w:t>
        </w:r>
      </w:ins>
      <w:ins w:id="541" w:author="Pablo Blanco Peris" w:date="2017-05-24T16:56:00Z">
        <w:r w:rsidR="00DE5C52">
          <w:rPr>
            <w:lang w:val="es-ES"/>
          </w:rPr>
          <w:t>, de la Unión Soviética</w:t>
        </w:r>
      </w:ins>
      <w:ins w:id="542" w:author="Pablo Blanco Peris" w:date="2017-05-24T16:51:00Z">
        <w:r w:rsidR="00711BA8" w:rsidRPr="00711BA8">
          <w:rPr>
            <w:lang w:val="es-ES"/>
          </w:rPr>
          <w:t>, mientras que en la 2 se muestra la misma imagen manipulada, donde Trotsky y otra persona fueron removidas</w:t>
        </w:r>
      </w:ins>
      <w:ins w:id="543" w:author="Pablo Blanco Peris" w:date="2017-05-24T16:57:00Z">
        <w:r w:rsidR="00DE5C52">
          <w:rPr>
            <w:lang w:val="es-ES"/>
          </w:rPr>
          <w:t xml:space="preserve"> por motivos políticos, ya que, Trotsky, al ser un personaje no grato para la </w:t>
        </w:r>
      </w:ins>
      <w:ins w:id="544" w:author="Pablo Blanco Peris" w:date="2017-05-24T16:58:00Z">
        <w:r w:rsidR="00DE5C52">
          <w:rPr>
            <w:lang w:val="es-ES"/>
          </w:rPr>
          <w:t>vida política de dicho país fue removido de muchas de las im</w:t>
        </w:r>
      </w:ins>
      <w:ins w:id="545" w:author="Pablo Blanco Peris" w:date="2017-05-24T16:59:00Z">
        <w:r w:rsidR="00DE5C52">
          <w:rPr>
            <w:lang w:val="es-ES"/>
          </w:rPr>
          <w:t>ágenes</w:t>
        </w:r>
      </w:ins>
      <w:ins w:id="546"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547" w:author="Pablo Blanco Peris" w:date="2017-05-24T18:41:00Z">
            <w:rPr>
              <w:rStyle w:val="nfasis"/>
              <w:i w:val="0"/>
              <w:iCs w:val="0"/>
            </w:rPr>
          </w:rPrChange>
        </w:rPr>
      </w:pPr>
      <w:r w:rsidRPr="00DE270F">
        <w:rPr>
          <w:rFonts w:ascii="Book Antiqua" w:hAnsi="Book Antiqua"/>
          <w:i/>
          <w:sz w:val="20"/>
          <w:rPrChange w:id="548" w:author="Pablo Blanco Peris" w:date="2017-05-24T18:41:00Z">
            <w:rPr>
              <w:i/>
              <w:iCs/>
            </w:rPr>
          </w:rPrChange>
        </w:rPr>
        <w:tab/>
      </w:r>
      <w:ins w:id="549" w:author="Pablo Blanco Peris" w:date="2017-05-24T18:35:00Z">
        <w:r w:rsidR="00EB4ED5" w:rsidRPr="00DE270F">
          <w:rPr>
            <w:rFonts w:ascii="Book Antiqua" w:hAnsi="Book Antiqua"/>
            <w:i/>
            <w:sz w:val="20"/>
            <w:rPrChange w:id="550" w:author="Pablo Blanco Peris" w:date="2017-05-24T18:41:00Z">
              <w:rPr/>
            </w:rPrChange>
          </w:rPr>
          <w:t>(</w:t>
        </w:r>
      </w:ins>
      <w:r w:rsidR="00AE7C7D" w:rsidRPr="00DE270F">
        <w:rPr>
          <w:rFonts w:ascii="Book Antiqua" w:hAnsi="Book Antiqua"/>
          <w:i/>
          <w:sz w:val="20"/>
          <w:rPrChange w:id="551" w:author="Pablo Blanco Peris" w:date="2017-05-24T18:41:00Z">
            <w:rPr/>
          </w:rPrChange>
        </w:rPr>
        <w:t>a</w:t>
      </w:r>
      <w:ins w:id="552" w:author="Pablo Blanco Peris" w:date="2017-05-24T18:35:00Z">
        <w:r w:rsidR="00EB4ED5" w:rsidRPr="00DE270F">
          <w:rPr>
            <w:rFonts w:ascii="Book Antiqua" w:hAnsi="Book Antiqua"/>
            <w:i/>
            <w:sz w:val="20"/>
            <w:rPrChange w:id="553" w:author="Pablo Blanco Peris" w:date="2017-05-24T18:41:00Z">
              <w:rPr/>
            </w:rPrChange>
          </w:rPr>
          <w:t>)</w:t>
        </w:r>
      </w:ins>
      <w:del w:id="554" w:author="Pablo Blanco Peris" w:date="2017-05-24T18:35:00Z">
        <w:r w:rsidR="00AE7C7D" w:rsidRPr="00DE270F" w:rsidDel="00EB4ED5">
          <w:rPr>
            <w:rFonts w:ascii="Book Antiqua" w:hAnsi="Book Antiqua"/>
            <w:i/>
            <w:sz w:val="20"/>
            <w:rPrChange w:id="555" w:author="Pablo Blanco Peris" w:date="2017-05-24T18:41:00Z">
              <w:rPr/>
            </w:rPrChange>
          </w:rPr>
          <w:delText>.</w:delText>
        </w:r>
      </w:del>
      <w:r w:rsidR="00AE7C7D" w:rsidRPr="00DE270F">
        <w:rPr>
          <w:rFonts w:ascii="Book Antiqua" w:hAnsi="Book Antiqua"/>
          <w:i/>
          <w:sz w:val="20"/>
          <w:rPrChange w:id="556" w:author="Pablo Blanco Peris" w:date="2017-05-24T18:41:00Z">
            <w:rPr/>
          </w:rPrChange>
        </w:rPr>
        <w:t xml:space="preserve"> Imagen real</w:t>
      </w:r>
      <w:r w:rsidRPr="00DE270F">
        <w:rPr>
          <w:rFonts w:ascii="Book Antiqua" w:hAnsi="Book Antiqua"/>
          <w:i/>
          <w:sz w:val="20"/>
          <w:rPrChange w:id="557" w:author="Pablo Blanco Peris" w:date="2017-05-24T18:41:00Z">
            <w:rPr/>
          </w:rPrChange>
        </w:rPr>
        <w:tab/>
      </w:r>
      <w:ins w:id="558" w:author="Pablo Blanco Peris" w:date="2017-05-24T18:35:00Z">
        <w:r w:rsidR="00EB4ED5" w:rsidRPr="00DE270F">
          <w:rPr>
            <w:rFonts w:ascii="Book Antiqua" w:hAnsi="Book Antiqua"/>
            <w:i/>
            <w:sz w:val="20"/>
            <w:rPrChange w:id="559" w:author="Pablo Blanco Peris" w:date="2017-05-24T18:41:00Z">
              <w:rPr/>
            </w:rPrChange>
          </w:rPr>
          <w:t>(</w:t>
        </w:r>
      </w:ins>
      <w:r w:rsidR="00AE7C7D" w:rsidRPr="00DE270F">
        <w:rPr>
          <w:rFonts w:ascii="Book Antiqua" w:hAnsi="Book Antiqua"/>
          <w:i/>
          <w:sz w:val="20"/>
          <w:rPrChange w:id="560" w:author="Pablo Blanco Peris" w:date="2017-05-24T18:41:00Z">
            <w:rPr/>
          </w:rPrChange>
        </w:rPr>
        <w:t>b</w:t>
      </w:r>
      <w:ins w:id="561" w:author="Pablo Blanco Peris" w:date="2017-05-24T18:35:00Z">
        <w:r w:rsidR="00EB4ED5" w:rsidRPr="00DE270F">
          <w:rPr>
            <w:rFonts w:ascii="Book Antiqua" w:hAnsi="Book Antiqua"/>
            <w:i/>
            <w:sz w:val="20"/>
            <w:rPrChange w:id="562" w:author="Pablo Blanco Peris" w:date="2017-05-24T18:41:00Z">
              <w:rPr/>
            </w:rPrChange>
          </w:rPr>
          <w:t>)</w:t>
        </w:r>
      </w:ins>
      <w:del w:id="563" w:author="Pablo Blanco Peris" w:date="2017-05-24T18:35:00Z">
        <w:r w:rsidR="00AE7C7D" w:rsidRPr="00DE270F" w:rsidDel="00EB4ED5">
          <w:rPr>
            <w:rFonts w:ascii="Book Antiqua" w:hAnsi="Book Antiqua"/>
            <w:i/>
            <w:sz w:val="20"/>
            <w:rPrChange w:id="564" w:author="Pablo Blanco Peris" w:date="2017-05-24T18:41:00Z">
              <w:rPr/>
            </w:rPrChange>
          </w:rPr>
          <w:delText>.</w:delText>
        </w:r>
      </w:del>
      <w:r w:rsidR="00AE7C7D" w:rsidRPr="00DE270F">
        <w:rPr>
          <w:rFonts w:ascii="Book Antiqua" w:hAnsi="Book Antiqua"/>
          <w:i/>
          <w:sz w:val="20"/>
          <w:rPrChange w:id="565" w:author="Pablo Blanco Peris" w:date="2017-05-24T18:41:00Z">
            <w:rPr/>
          </w:rPrChange>
        </w:rPr>
        <w:t xml:space="preserve"> Imagen manipulada</w:t>
      </w:r>
      <w:r w:rsidR="00AE7C7D" w:rsidRPr="00DE270F" w:rsidDel="00AE7C7D">
        <w:rPr>
          <w:rFonts w:ascii="Book Antiqua" w:hAnsi="Book Antiqua"/>
          <w:i/>
          <w:sz w:val="20"/>
          <w:rPrChange w:id="566" w:author="Pablo Blanco Peris" w:date="2017-05-24T18:41:00Z">
            <w:rPr/>
          </w:rPrChange>
        </w:rPr>
        <w:t xml:space="preserve"> </w:t>
      </w:r>
    </w:p>
    <w:p w14:paraId="188BE0B2" w14:textId="2D77097A" w:rsidR="00E022D8" w:rsidRPr="00DE270F" w:rsidRDefault="00711BA8" w:rsidP="00E022D8">
      <w:pPr>
        <w:pStyle w:val="Figprot"/>
        <w:rPr>
          <w:i/>
          <w:rPrChange w:id="567" w:author="Pablo Blanco Peris" w:date="2017-05-24T18:42:00Z">
            <w:rPr/>
          </w:rPrChange>
        </w:rPr>
      </w:pPr>
      <w:ins w:id="568" w:author="Pablo Blanco Peris" w:date="2017-05-24T16:52:00Z">
        <w:r w:rsidRPr="00DE270F">
          <w:rPr>
            <w:i/>
            <w:rPrChange w:id="569" w:author="Pablo Blanco Peris" w:date="2017-05-24T18:42:00Z">
              <w:rPr/>
            </w:rPrChange>
          </w:rPr>
          <w:lastRenderedPageBreak/>
          <w:t>Figura</w:t>
        </w:r>
      </w:ins>
      <w:ins w:id="570" w:author="Pablo Blanco Peris" w:date="2017-05-24T18:42:00Z">
        <w:r w:rsidR="00DE270F">
          <w:rPr>
            <w:i/>
          </w:rPr>
          <w:t xml:space="preserve"> </w:t>
        </w:r>
      </w:ins>
      <w:ins w:id="571" w:author="Pablo Blanco Peris" w:date="2017-05-24T16:52:00Z">
        <w:r w:rsidR="00DE270F">
          <w:rPr>
            <w:i/>
          </w:rPr>
          <w:t>2</w:t>
        </w:r>
      </w:ins>
      <w:del w:id="572" w:author="Pablo Blanco Peris" w:date="2017-05-24T16:52:00Z">
        <w:r w:rsidR="00E022D8" w:rsidRPr="00DE270F" w:rsidDel="00711BA8">
          <w:rPr>
            <w:i/>
            <w:rPrChange w:id="573" w:author="Pablo Blanco Peris" w:date="2017-05-24T18:42:00Z">
              <w:rPr/>
            </w:rPrChange>
          </w:rPr>
          <w:delText>Imagen 1</w:delText>
        </w:r>
      </w:del>
      <w:r w:rsidR="00E022D8" w:rsidRPr="00DE270F">
        <w:rPr>
          <w:i/>
          <w:rPrChange w:id="574" w:author="Pablo Blanco Peris" w:date="2017-05-24T18:42:00Z">
            <w:rPr/>
          </w:rPrChange>
        </w:rPr>
        <w:t>.2</w:t>
      </w:r>
      <w:ins w:id="575" w:author="Pablo Blanco Peris" w:date="2017-05-24T16:52:00Z">
        <w:r w:rsidRPr="00DE270F">
          <w:rPr>
            <w:i/>
            <w:rPrChange w:id="576" w:author="Pablo Blanco Peris" w:date="2017-05-24T18:42:00Z">
              <w:rPr/>
            </w:rPrChange>
          </w:rPr>
          <w:t>:</w:t>
        </w:r>
      </w:ins>
      <w:del w:id="577" w:author="Pablo Blanco Peris" w:date="2017-05-24T16:52:00Z">
        <w:r w:rsidR="00E022D8" w:rsidRPr="00DE270F" w:rsidDel="00711BA8">
          <w:rPr>
            <w:i/>
            <w:rPrChange w:id="578" w:author="Pablo Blanco Peris" w:date="2017-05-24T18:42:00Z">
              <w:rPr/>
            </w:rPrChange>
          </w:rPr>
          <w:delText>:</w:delText>
        </w:r>
      </w:del>
      <w:r w:rsidR="00E022D8" w:rsidRPr="00DE270F">
        <w:rPr>
          <w:i/>
          <w:rPrChange w:id="579" w:author="Pablo Blanco Peris" w:date="2017-05-24T18:42:00Z">
            <w:rPr/>
          </w:rPrChange>
        </w:rPr>
        <w:t xml:space="preserve"> </w:t>
      </w:r>
      <w:ins w:id="580" w:author="Pablo Blanco Peris" w:date="2017-05-24T16:54:00Z">
        <w:r w:rsidR="00DE5C52" w:rsidRPr="00DE270F">
          <w:rPr>
            <w:i/>
            <w:rPrChange w:id="581" w:author="Pablo Blanco Peris" w:date="2017-05-24T18:42:00Z">
              <w:rPr/>
            </w:rPrChange>
          </w:rPr>
          <w:t>Lenin y Trotsky</w:t>
        </w:r>
      </w:ins>
      <w:del w:id="582" w:author="Pablo Blanco Peris" w:date="2017-05-24T16:51:00Z">
        <w:r w:rsidR="00E022D8" w:rsidRPr="00DE270F" w:rsidDel="00711BA8">
          <w:rPr>
            <w:i/>
            <w:rPrChange w:id="583"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584" w:author="Pablo Blanco Peris" w:date="2017-05-24T18:26:00Z">
        <w:r w:rsidR="007F6789">
          <w:t xml:space="preserve"> que </w:t>
        </w:r>
      </w:ins>
      <w:r w:rsidR="00AE7C7D">
        <w:t>muestra un</w:t>
      </w:r>
      <w:ins w:id="585" w:author="Pablo Blanco Peris" w:date="2017-05-24T18:27:00Z">
        <w:r w:rsidR="001012B1">
          <w:t>a</w:t>
        </w:r>
      </w:ins>
      <w:del w:id="586" w:author="Pablo Blanco Peris" w:date="2017-05-24T18:27:00Z">
        <w:r w:rsidR="00AE7C7D" w:rsidDel="001012B1">
          <w:delText>a</w:delText>
        </w:r>
      </w:del>
      <w:r w:rsidRPr="00C61687">
        <w:t xml:space="preserve"> </w:t>
      </w:r>
      <w:del w:id="587" w:author="Pablo Blanco Peris" w:date="2017-05-24T18:27:00Z">
        <w:r w:rsidRPr="00C61687" w:rsidDel="001012B1">
          <w:delText xml:space="preserve">imagen que </w:delText>
        </w:r>
      </w:del>
      <w:r w:rsidRPr="00C61687">
        <w:t xml:space="preserve">de las </w:t>
      </w:r>
      <w:ins w:id="588"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589" w:author="Pablo Blanco Peris" w:date="2017-05-24T17:18:00Z">
        <w:r w:rsidR="00AE5C11">
          <w:t>.</w:t>
        </w:r>
      </w:ins>
      <w:ins w:id="590" w:author="Pablo Blanco Peris" w:date="2017-05-24T18:34:00Z">
        <w:r w:rsidR="00EB4ED5">
          <w:t xml:space="preserve"> La imagen a está manipulada, ya que en realidad es la mezcla de las imágenes b y c.</w:t>
        </w:r>
        <w:r w:rsidR="00EB4ED5" w:rsidRPr="00C61687" w:rsidDel="00AE5C11">
          <w:t xml:space="preserve"> </w:t>
        </w:r>
      </w:ins>
      <w:del w:id="591"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592" w:author="Pablo Blanco Peris" w:date="2017-05-24T18:41:00Z">
            <w:rPr>
              <w:rStyle w:val="nfasis"/>
              <w:i w:val="0"/>
            </w:rPr>
          </w:rPrChange>
        </w:rPr>
      </w:pPr>
      <w:ins w:id="593" w:author="Pablo Blanco Peris" w:date="2017-05-24T18:35:00Z">
        <w:r w:rsidRPr="00DE270F">
          <w:rPr>
            <w:rStyle w:val="nfasis"/>
            <w:rFonts w:ascii="Book Antiqua" w:hAnsi="Book Antiqua"/>
            <w:sz w:val="20"/>
            <w:rPrChange w:id="594" w:author="Pablo Blanco Peris" w:date="2017-05-24T18:41:00Z">
              <w:rPr>
                <w:rStyle w:val="nfasis"/>
              </w:rPr>
            </w:rPrChange>
          </w:rPr>
          <w:t>(</w:t>
        </w:r>
      </w:ins>
      <w:r w:rsidR="00AE7C7D" w:rsidRPr="00DE270F">
        <w:rPr>
          <w:rStyle w:val="nfasis"/>
          <w:rFonts w:ascii="Book Antiqua" w:hAnsi="Book Antiqua"/>
          <w:sz w:val="20"/>
          <w:rPrChange w:id="595" w:author="Pablo Blanco Peris" w:date="2017-05-24T18:41:00Z">
            <w:rPr>
              <w:rStyle w:val="nfasis"/>
            </w:rPr>
          </w:rPrChange>
        </w:rPr>
        <w:t>a</w:t>
      </w:r>
      <w:ins w:id="596" w:author="Pablo Blanco Peris" w:date="2017-05-24T18:35:00Z">
        <w:r w:rsidRPr="00DE270F">
          <w:rPr>
            <w:rStyle w:val="nfasis"/>
            <w:rFonts w:ascii="Book Antiqua" w:hAnsi="Book Antiqua"/>
            <w:sz w:val="20"/>
            <w:rPrChange w:id="597" w:author="Pablo Blanco Peris" w:date="2017-05-24T18:41:00Z">
              <w:rPr>
                <w:rStyle w:val="nfasis"/>
              </w:rPr>
            </w:rPrChange>
          </w:rPr>
          <w:t>)</w:t>
        </w:r>
      </w:ins>
      <w:del w:id="598" w:author="Pablo Blanco Peris" w:date="2017-05-24T18:35:00Z">
        <w:r w:rsidR="00AE7C7D" w:rsidRPr="00DE270F" w:rsidDel="00EB4ED5">
          <w:rPr>
            <w:rStyle w:val="nfasis"/>
            <w:rFonts w:ascii="Book Antiqua" w:hAnsi="Book Antiqua"/>
            <w:sz w:val="20"/>
            <w:rPrChange w:id="599" w:author="Pablo Blanco Peris" w:date="2017-05-24T18:41:00Z">
              <w:rPr>
                <w:rStyle w:val="nfasis"/>
              </w:rPr>
            </w:rPrChange>
          </w:rPr>
          <w:delText>.</w:delText>
        </w:r>
      </w:del>
      <w:r w:rsidR="00AE7C7D" w:rsidRPr="00DE270F">
        <w:rPr>
          <w:rStyle w:val="nfasis"/>
          <w:rFonts w:ascii="Book Antiqua" w:hAnsi="Book Antiqua"/>
          <w:sz w:val="20"/>
          <w:rPrChange w:id="600"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601" w:author="Pablo Blanco Peris" w:date="2017-05-24T18:35:00Z"/>
          <w:rStyle w:val="nfasis"/>
          <w:rFonts w:ascii="Book Antiqua" w:hAnsi="Book Antiqua"/>
          <w:sz w:val="20"/>
          <w:rPrChange w:id="602" w:author="Pablo Blanco Peris" w:date="2017-05-24T18:41:00Z">
            <w:rPr>
              <w:ins w:id="603" w:author="Pablo Blanco Peris" w:date="2017-05-24T18:35:00Z"/>
              <w:rStyle w:val="nfasis"/>
            </w:rPr>
          </w:rPrChange>
        </w:rPr>
      </w:pPr>
      <w:r w:rsidRPr="00DE270F">
        <w:rPr>
          <w:rStyle w:val="nfasis"/>
          <w:rFonts w:ascii="Book Antiqua" w:hAnsi="Book Antiqua"/>
          <w:sz w:val="20"/>
          <w:rPrChange w:id="604" w:author="Pablo Blanco Peris" w:date="2017-05-24T18:41:00Z">
            <w:rPr>
              <w:rStyle w:val="nfasis"/>
            </w:rPr>
          </w:rPrChange>
        </w:rPr>
        <w:tab/>
      </w:r>
      <w:ins w:id="605" w:author="Pablo Blanco Peris" w:date="2017-05-24T18:35:00Z">
        <w:r w:rsidR="00EB4ED5" w:rsidRPr="00DE270F">
          <w:rPr>
            <w:rStyle w:val="nfasis"/>
            <w:rFonts w:ascii="Book Antiqua" w:hAnsi="Book Antiqua"/>
            <w:sz w:val="20"/>
            <w:rPrChange w:id="606" w:author="Pablo Blanco Peris" w:date="2017-05-24T18:41:00Z">
              <w:rPr>
                <w:rStyle w:val="nfasis"/>
              </w:rPr>
            </w:rPrChange>
          </w:rPr>
          <w:t>(</w:t>
        </w:r>
      </w:ins>
      <w:r w:rsidR="00AE7C7D" w:rsidRPr="00DE270F">
        <w:rPr>
          <w:rStyle w:val="nfasis"/>
          <w:rFonts w:ascii="Book Antiqua" w:hAnsi="Book Antiqua"/>
          <w:sz w:val="20"/>
          <w:rPrChange w:id="607" w:author="Pablo Blanco Peris" w:date="2017-05-24T18:41:00Z">
            <w:rPr>
              <w:rStyle w:val="nfasis"/>
            </w:rPr>
          </w:rPrChange>
        </w:rPr>
        <w:t>b</w:t>
      </w:r>
      <w:ins w:id="608" w:author="Pablo Blanco Peris" w:date="2017-05-24T18:35:00Z">
        <w:r w:rsidR="00EB4ED5" w:rsidRPr="00DE270F">
          <w:rPr>
            <w:rStyle w:val="nfasis"/>
            <w:rFonts w:ascii="Book Antiqua" w:hAnsi="Book Antiqua"/>
            <w:sz w:val="20"/>
            <w:rPrChange w:id="609" w:author="Pablo Blanco Peris" w:date="2017-05-24T18:41:00Z">
              <w:rPr>
                <w:rStyle w:val="nfasis"/>
              </w:rPr>
            </w:rPrChange>
          </w:rPr>
          <w:t>)</w:t>
        </w:r>
      </w:ins>
      <w:del w:id="610" w:author="Pablo Blanco Peris" w:date="2017-05-24T18:35:00Z">
        <w:r w:rsidR="00AE7C7D" w:rsidRPr="00DE270F" w:rsidDel="00EB4ED5">
          <w:rPr>
            <w:rStyle w:val="nfasis"/>
            <w:rFonts w:ascii="Book Antiqua" w:hAnsi="Book Antiqua"/>
            <w:sz w:val="20"/>
            <w:rPrChange w:id="611" w:author="Pablo Blanco Peris" w:date="2017-05-24T18:41:00Z">
              <w:rPr>
                <w:rStyle w:val="nfasis"/>
              </w:rPr>
            </w:rPrChange>
          </w:rPr>
          <w:delText>.</w:delText>
        </w:r>
      </w:del>
      <w:r w:rsidR="00AE7C7D" w:rsidRPr="00DE270F">
        <w:rPr>
          <w:rStyle w:val="nfasis"/>
          <w:rFonts w:ascii="Book Antiqua" w:hAnsi="Book Antiqua"/>
          <w:sz w:val="20"/>
          <w:rPrChange w:id="612" w:author="Pablo Blanco Peris" w:date="2017-05-24T18:41:00Z">
            <w:rPr>
              <w:rStyle w:val="nfasis"/>
            </w:rPr>
          </w:rPrChange>
        </w:rPr>
        <w:t xml:space="preserve"> Imagen (1)</w:t>
      </w:r>
      <w:r w:rsidRPr="00DE270F">
        <w:rPr>
          <w:rStyle w:val="nfasis"/>
          <w:rFonts w:ascii="Book Antiqua" w:hAnsi="Book Antiqua"/>
          <w:sz w:val="20"/>
          <w:rPrChange w:id="613" w:author="Pablo Blanco Peris" w:date="2017-05-24T18:41:00Z">
            <w:rPr>
              <w:rStyle w:val="nfasis"/>
            </w:rPr>
          </w:rPrChange>
        </w:rPr>
        <w:tab/>
      </w:r>
      <w:ins w:id="614" w:author="Pablo Blanco Peris" w:date="2017-05-24T18:35:00Z">
        <w:r w:rsidR="00EB4ED5" w:rsidRPr="00DE270F">
          <w:rPr>
            <w:rStyle w:val="nfasis"/>
            <w:rFonts w:ascii="Book Antiqua" w:hAnsi="Book Antiqua"/>
            <w:sz w:val="20"/>
            <w:rPrChange w:id="615" w:author="Pablo Blanco Peris" w:date="2017-05-24T18:41:00Z">
              <w:rPr>
                <w:rStyle w:val="nfasis"/>
              </w:rPr>
            </w:rPrChange>
          </w:rPr>
          <w:t>(</w:t>
        </w:r>
      </w:ins>
      <w:r w:rsidR="00AE7C7D" w:rsidRPr="00DE270F">
        <w:rPr>
          <w:rStyle w:val="nfasis"/>
          <w:rFonts w:ascii="Book Antiqua" w:hAnsi="Book Antiqua"/>
          <w:sz w:val="20"/>
          <w:rPrChange w:id="616" w:author="Pablo Blanco Peris" w:date="2017-05-24T18:41:00Z">
            <w:rPr>
              <w:rStyle w:val="nfasis"/>
            </w:rPr>
          </w:rPrChange>
        </w:rPr>
        <w:t>c</w:t>
      </w:r>
      <w:ins w:id="617" w:author="Pablo Blanco Peris" w:date="2017-05-24T18:35:00Z">
        <w:r w:rsidR="00EB4ED5" w:rsidRPr="00DE270F">
          <w:rPr>
            <w:rStyle w:val="nfasis"/>
            <w:rFonts w:ascii="Book Antiqua" w:hAnsi="Book Antiqua"/>
            <w:sz w:val="20"/>
            <w:rPrChange w:id="618" w:author="Pablo Blanco Peris" w:date="2017-05-24T18:41:00Z">
              <w:rPr>
                <w:rStyle w:val="nfasis"/>
              </w:rPr>
            </w:rPrChange>
          </w:rPr>
          <w:t>)</w:t>
        </w:r>
      </w:ins>
      <w:del w:id="619" w:author="Pablo Blanco Peris" w:date="2017-05-24T18:35:00Z">
        <w:r w:rsidR="00AE7C7D" w:rsidRPr="00DE270F" w:rsidDel="00EB4ED5">
          <w:rPr>
            <w:rStyle w:val="nfasis"/>
            <w:rFonts w:ascii="Book Antiqua" w:hAnsi="Book Antiqua"/>
            <w:sz w:val="20"/>
            <w:rPrChange w:id="620" w:author="Pablo Blanco Peris" w:date="2017-05-24T18:41:00Z">
              <w:rPr>
                <w:rStyle w:val="nfasis"/>
              </w:rPr>
            </w:rPrChange>
          </w:rPr>
          <w:delText>.</w:delText>
        </w:r>
      </w:del>
      <w:r w:rsidR="00AE7C7D" w:rsidRPr="00DE270F">
        <w:rPr>
          <w:rStyle w:val="nfasis"/>
          <w:rFonts w:ascii="Book Antiqua" w:hAnsi="Book Antiqua"/>
          <w:sz w:val="20"/>
          <w:rPrChange w:id="621"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22" w:author="Pablo Blanco Peris" w:date="2017-05-24T18:36:00Z"/>
          <w:rStyle w:val="nfasis"/>
          <w:rFonts w:ascii="Book Antiqua" w:hAnsi="Book Antiqua"/>
          <w:sz w:val="20"/>
          <w:rPrChange w:id="623" w:author="Pablo Blanco Peris" w:date="2017-05-24T18:42:00Z">
            <w:rPr>
              <w:del w:id="624" w:author="Pablo Blanco Peris" w:date="2017-05-24T18:36:00Z"/>
              <w:rStyle w:val="nfasis"/>
            </w:rPr>
          </w:rPrChange>
        </w:rPr>
        <w:pPrChange w:id="625" w:author="Pablo Blanco Peris" w:date="2017-05-24T18:42:00Z">
          <w:pPr>
            <w:tabs>
              <w:tab w:val="left" w:pos="1792"/>
              <w:tab w:val="left" w:pos="6272"/>
            </w:tabs>
          </w:pPr>
        </w:pPrChange>
      </w:pPr>
      <w:del w:id="626" w:author="Pablo Blanco Peris" w:date="2017-05-24T18:35:00Z">
        <w:r w:rsidRPr="00DE270F" w:rsidDel="00EB4ED5">
          <w:rPr>
            <w:rStyle w:val="nfasis"/>
            <w:rFonts w:ascii="Book Antiqua" w:hAnsi="Book Antiqua"/>
            <w:sz w:val="20"/>
            <w:rPrChange w:id="627" w:author="Pablo Blanco Peris" w:date="2017-05-24T18:42:00Z">
              <w:rPr>
                <w:rStyle w:val="nfasis"/>
              </w:rPr>
            </w:rPrChange>
          </w:rPr>
          <w:delText xml:space="preserve">Imagen </w:delText>
        </w:r>
      </w:del>
      <w:ins w:id="628" w:author="Pablo Blanco Peris" w:date="2017-05-24T18:35:00Z">
        <w:r w:rsidR="00EB4ED5" w:rsidRPr="00DE270F">
          <w:rPr>
            <w:rStyle w:val="nfasis"/>
            <w:rFonts w:ascii="Book Antiqua" w:hAnsi="Book Antiqua"/>
            <w:sz w:val="20"/>
            <w:rPrChange w:id="629" w:author="Pablo Blanco Peris" w:date="2017-05-24T18:42:00Z">
              <w:rPr>
                <w:rStyle w:val="nfasis"/>
              </w:rPr>
            </w:rPrChange>
          </w:rPr>
          <w:t xml:space="preserve">Figura </w:t>
        </w:r>
      </w:ins>
      <w:ins w:id="630" w:author="Pablo Blanco Peris" w:date="2017-05-24T18:34:00Z">
        <w:r w:rsidR="00EB4ED5" w:rsidRPr="00DE270F">
          <w:rPr>
            <w:rStyle w:val="nfasis"/>
            <w:rFonts w:ascii="Book Antiqua" w:hAnsi="Book Antiqua"/>
            <w:sz w:val="20"/>
            <w:rPrChange w:id="631" w:author="Pablo Blanco Peris" w:date="2017-05-24T18:42:00Z">
              <w:rPr>
                <w:rStyle w:val="nfasis"/>
              </w:rPr>
            </w:rPrChange>
          </w:rPr>
          <w:t>2</w:t>
        </w:r>
      </w:ins>
      <w:del w:id="632" w:author="Pablo Blanco Peris" w:date="2017-05-24T18:34:00Z">
        <w:r w:rsidRPr="00DE270F" w:rsidDel="00EB4ED5">
          <w:rPr>
            <w:rStyle w:val="nfasis"/>
            <w:rFonts w:ascii="Book Antiqua" w:hAnsi="Book Antiqua"/>
            <w:sz w:val="20"/>
            <w:rPrChange w:id="633" w:author="Pablo Blanco Peris" w:date="2017-05-24T18:42:00Z">
              <w:rPr>
                <w:rStyle w:val="nfasis"/>
              </w:rPr>
            </w:rPrChange>
          </w:rPr>
          <w:delText>1</w:delText>
        </w:r>
      </w:del>
      <w:r w:rsidRPr="00DE270F">
        <w:rPr>
          <w:rStyle w:val="nfasis"/>
          <w:rFonts w:ascii="Book Antiqua" w:hAnsi="Book Antiqua"/>
          <w:sz w:val="20"/>
          <w:rPrChange w:id="634" w:author="Pablo Blanco Peris" w:date="2017-05-24T18:42:00Z">
            <w:rPr>
              <w:rStyle w:val="nfasis"/>
            </w:rPr>
          </w:rPrChange>
        </w:rPr>
        <w:t>.3</w:t>
      </w:r>
      <w:del w:id="635" w:author="Pablo Blanco Peris" w:date="2017-05-24T18:34:00Z">
        <w:r w:rsidRPr="00DE270F" w:rsidDel="00EB4ED5">
          <w:rPr>
            <w:rStyle w:val="nfasis"/>
            <w:rFonts w:ascii="Book Antiqua" w:hAnsi="Book Antiqua"/>
            <w:sz w:val="20"/>
            <w:rPrChange w:id="636" w:author="Pablo Blanco Peris" w:date="2017-05-24T18:42:00Z">
              <w:rPr>
                <w:rStyle w:val="nfasis"/>
              </w:rPr>
            </w:rPrChange>
          </w:rPr>
          <w:delText>: La imagen 1 está manipulada, ya que en realidad es la mezcla de las imágenes 2 y 3.</w:delText>
        </w:r>
      </w:del>
      <w:ins w:id="637" w:author="Pablo Blanco Peris" w:date="2017-05-24T18:34:00Z">
        <w:r w:rsidR="00EB4ED5" w:rsidRPr="00DE270F">
          <w:rPr>
            <w:rStyle w:val="nfasis"/>
            <w:rFonts w:ascii="Book Antiqua" w:hAnsi="Book Antiqua"/>
            <w:sz w:val="20"/>
            <w:rPrChange w:id="638"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639" w:author="Pablo Blanco Peris" w:date="2017-05-24T18:42:00Z">
          <w:pPr/>
        </w:pPrChange>
      </w:pPr>
    </w:p>
    <w:p w14:paraId="5ABC55F9" w14:textId="77777777" w:rsidR="00EB4ED5" w:rsidRDefault="00EB4ED5" w:rsidP="00E022D8">
      <w:pPr>
        <w:jc w:val="center"/>
        <w:rPr>
          <w:ins w:id="640" w:author="Pablo Blanco Peris" w:date="2017-05-24T18:36:00Z"/>
          <w:rStyle w:val="nfasis"/>
          <w:i w:val="0"/>
        </w:rPr>
      </w:pPr>
    </w:p>
    <w:p w14:paraId="063B236D" w14:textId="77777777" w:rsidR="00EB4ED5" w:rsidRDefault="00EB4ED5" w:rsidP="00E022D8">
      <w:pPr>
        <w:jc w:val="center"/>
        <w:rPr>
          <w:ins w:id="641" w:author="Pablo Blanco Peris" w:date="2017-05-24T18:36:00Z"/>
          <w:rStyle w:val="nfasis"/>
          <w:i w:val="0"/>
        </w:rPr>
      </w:pPr>
    </w:p>
    <w:p w14:paraId="25CACAA4" w14:textId="77777777" w:rsidR="00EB4ED5" w:rsidRDefault="00EB4ED5" w:rsidP="00E022D8">
      <w:pPr>
        <w:jc w:val="center"/>
        <w:rPr>
          <w:ins w:id="642" w:author="Pablo Blanco Peris" w:date="2017-05-24T18:36:00Z"/>
          <w:rStyle w:val="nfasis"/>
          <w:i w:val="0"/>
        </w:rPr>
      </w:pPr>
    </w:p>
    <w:p w14:paraId="6FCCB856" w14:textId="77777777" w:rsidR="00EB4ED5" w:rsidRDefault="00EB4ED5" w:rsidP="00E022D8">
      <w:pPr>
        <w:jc w:val="center"/>
        <w:rPr>
          <w:ins w:id="643" w:author="Pablo Blanco Peris" w:date="2017-05-24T18:36:00Z"/>
          <w:rStyle w:val="nfasis"/>
          <w:i w:val="0"/>
        </w:rPr>
      </w:pPr>
    </w:p>
    <w:p w14:paraId="1BC8B561" w14:textId="453AA5D3" w:rsidR="00EB4ED5" w:rsidRPr="00AE5D3A" w:rsidRDefault="00AE5D3A">
      <w:pPr>
        <w:jc w:val="both"/>
        <w:rPr>
          <w:ins w:id="644" w:author="Pablo Blanco Peris" w:date="2017-05-24T18:36:00Z"/>
          <w:rStyle w:val="nfasis"/>
          <w:rFonts w:ascii="Book Antiqua" w:hAnsi="Book Antiqua"/>
          <w:i w:val="0"/>
          <w:rPrChange w:id="645" w:author="Pablo Blanco Peris" w:date="2017-05-24T18:38:00Z">
            <w:rPr>
              <w:ins w:id="646" w:author="Pablo Blanco Peris" w:date="2017-05-24T18:36:00Z"/>
              <w:rStyle w:val="nfasis"/>
              <w:i w:val="0"/>
            </w:rPr>
          </w:rPrChange>
        </w:rPr>
        <w:pPrChange w:id="647" w:author="Pablo Blanco Peris" w:date="2017-05-24T18:38:00Z">
          <w:pPr>
            <w:jc w:val="center"/>
          </w:pPr>
        </w:pPrChange>
      </w:pPr>
      <w:ins w:id="648"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649" w:author="Pablo Blanco Peris" w:date="2017-05-24T18:39:00Z">
        <w:r>
          <w:rPr>
            <w:rStyle w:val="nfasis"/>
            <w:rFonts w:ascii="Book Antiqua" w:hAnsi="Book Antiqua"/>
            <w:i w:val="0"/>
          </w:rPr>
          <w:t>las</w:t>
        </w:r>
      </w:ins>
      <w:ins w:id="650" w:author="Pablo Blanco Peris" w:date="2017-05-24T18:38:00Z">
        <w:r>
          <w:rPr>
            <w:rStyle w:val="nfasis"/>
            <w:rFonts w:ascii="Book Antiqua" w:hAnsi="Book Antiqua"/>
            <w:i w:val="0"/>
          </w:rPr>
          <w:t xml:space="preserve"> personas que aparecen</w:t>
        </w:r>
      </w:ins>
      <w:ins w:id="651" w:author="Pablo Blanco Peris" w:date="2017-05-24T18:39:00Z">
        <w:r>
          <w:rPr>
            <w:rStyle w:val="nfasis"/>
            <w:rFonts w:ascii="Book Antiqua" w:hAnsi="Book Antiqua"/>
            <w:i w:val="0"/>
          </w:rPr>
          <w:t xml:space="preserve"> detrás del hombre que está en primer plano</w:t>
        </w:r>
      </w:ins>
      <w:ins w:id="652"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653" w:author="Pablo Blanco Peris" w:date="2017-05-24T18:36:00Z"/>
          <w:rStyle w:val="nfasis"/>
          <w:i w:val="0"/>
        </w:rPr>
      </w:pPr>
    </w:p>
    <w:p w14:paraId="089F21FC" w14:textId="77777777" w:rsidR="00EB4ED5" w:rsidRDefault="00EB4ED5" w:rsidP="00E022D8">
      <w:pPr>
        <w:jc w:val="center"/>
        <w:rPr>
          <w:ins w:id="654" w:author="Pablo Blanco Peris" w:date="2017-05-24T18:36:00Z"/>
          <w:rStyle w:val="nfasis"/>
          <w:i w:val="0"/>
        </w:rPr>
      </w:pPr>
    </w:p>
    <w:p w14:paraId="5BE76855" w14:textId="77777777" w:rsidR="00EB4ED5" w:rsidRDefault="00EB4ED5" w:rsidP="00E022D8">
      <w:pPr>
        <w:jc w:val="center"/>
        <w:rPr>
          <w:ins w:id="655"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656" w:author="Pablo Blanco Peris" w:date="2017-05-24T18:42:00Z">
            <w:rPr>
              <w:rStyle w:val="nfasis"/>
              <w:i w:val="0"/>
            </w:rPr>
          </w:rPrChange>
        </w:rPr>
      </w:pPr>
      <w:ins w:id="657" w:author="Pablo Blanco Peris" w:date="2017-05-24T18:36:00Z">
        <w:r w:rsidRPr="00DE270F">
          <w:rPr>
            <w:rStyle w:val="nfasis"/>
            <w:rFonts w:ascii="Book Antiqua" w:hAnsi="Book Antiqua"/>
            <w:sz w:val="20"/>
            <w:rPrChange w:id="658" w:author="Pablo Blanco Peris" w:date="2017-05-24T18:42:00Z">
              <w:rPr>
                <w:rStyle w:val="nfasis"/>
              </w:rPr>
            </w:rPrChange>
          </w:rPr>
          <w:t>(</w:t>
        </w:r>
      </w:ins>
      <w:r w:rsidR="008A19B5" w:rsidRPr="00DE270F">
        <w:rPr>
          <w:rStyle w:val="nfasis"/>
          <w:rFonts w:ascii="Book Antiqua" w:hAnsi="Book Antiqua"/>
          <w:sz w:val="20"/>
          <w:rPrChange w:id="659" w:author="Pablo Blanco Peris" w:date="2017-05-24T18:42:00Z">
            <w:rPr>
              <w:rStyle w:val="nfasis"/>
            </w:rPr>
          </w:rPrChange>
        </w:rPr>
        <w:t>a</w:t>
      </w:r>
      <w:ins w:id="660" w:author="Pablo Blanco Peris" w:date="2017-05-24T18:36:00Z">
        <w:r w:rsidRPr="00DE270F">
          <w:rPr>
            <w:rStyle w:val="nfasis"/>
            <w:rFonts w:ascii="Book Antiqua" w:hAnsi="Book Antiqua"/>
            <w:sz w:val="20"/>
            <w:rPrChange w:id="661" w:author="Pablo Blanco Peris" w:date="2017-05-24T18:42:00Z">
              <w:rPr>
                <w:rStyle w:val="nfasis"/>
              </w:rPr>
            </w:rPrChange>
          </w:rPr>
          <w:t>)</w:t>
        </w:r>
      </w:ins>
      <w:r w:rsidR="008A19B5" w:rsidRPr="00DE270F">
        <w:rPr>
          <w:rStyle w:val="nfasis"/>
          <w:rFonts w:ascii="Book Antiqua" w:hAnsi="Book Antiqua"/>
          <w:sz w:val="20"/>
          <w:rPrChange w:id="662" w:author="Pablo Blanco Peris" w:date="2017-05-24T18:42:00Z">
            <w:rPr>
              <w:rStyle w:val="nfasis"/>
            </w:rPr>
          </w:rPrChange>
        </w:rPr>
        <w:tab/>
      </w:r>
      <w:ins w:id="663" w:author="Pablo Blanco Peris" w:date="2017-05-24T18:36:00Z">
        <w:r w:rsidRPr="00DE270F">
          <w:rPr>
            <w:rStyle w:val="nfasis"/>
            <w:rFonts w:ascii="Book Antiqua" w:hAnsi="Book Antiqua"/>
            <w:sz w:val="20"/>
            <w:rPrChange w:id="664" w:author="Pablo Blanco Peris" w:date="2017-05-24T18:42:00Z">
              <w:rPr>
                <w:rStyle w:val="nfasis"/>
              </w:rPr>
            </w:rPrChange>
          </w:rPr>
          <w:t>(</w:t>
        </w:r>
      </w:ins>
      <w:r w:rsidR="008A19B5" w:rsidRPr="00DE270F">
        <w:rPr>
          <w:rStyle w:val="nfasis"/>
          <w:rFonts w:ascii="Book Antiqua" w:hAnsi="Book Antiqua"/>
          <w:sz w:val="20"/>
          <w:rPrChange w:id="665" w:author="Pablo Blanco Peris" w:date="2017-05-24T18:42:00Z">
            <w:rPr>
              <w:rStyle w:val="nfasis"/>
            </w:rPr>
          </w:rPrChange>
        </w:rPr>
        <w:t>b</w:t>
      </w:r>
      <w:ins w:id="666" w:author="Pablo Blanco Peris" w:date="2017-05-24T18:36:00Z">
        <w:r w:rsidRPr="00DE270F">
          <w:rPr>
            <w:rStyle w:val="nfasis"/>
            <w:rFonts w:ascii="Book Antiqua" w:hAnsi="Book Antiqua"/>
            <w:sz w:val="20"/>
            <w:rPrChange w:id="667"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668" w:author="Pablo Blanco Peris" w:date="2017-05-24T18:36:00Z"/>
          <w:rStyle w:val="nfasis"/>
          <w:rFonts w:ascii="Book Antiqua" w:hAnsi="Book Antiqua"/>
          <w:sz w:val="20"/>
          <w:rPrChange w:id="669" w:author="Pablo Blanco Peris" w:date="2017-05-24T18:42:00Z">
            <w:rPr>
              <w:ins w:id="670" w:author="Pablo Blanco Peris" w:date="2017-05-24T18:36:00Z"/>
              <w:rStyle w:val="nfasis"/>
            </w:rPr>
          </w:rPrChange>
        </w:rPr>
        <w:pPrChange w:id="671" w:author="Pablo Blanco Peris" w:date="2017-05-24T18:53:00Z">
          <w:pPr>
            <w:tabs>
              <w:tab w:val="left" w:pos="2336"/>
              <w:tab w:val="left" w:pos="5744"/>
            </w:tabs>
          </w:pPr>
        </w:pPrChange>
      </w:pPr>
      <w:ins w:id="672" w:author="Pablo Blanco Peris" w:date="2017-05-24T18:36:00Z">
        <w:r w:rsidRPr="00DE270F">
          <w:rPr>
            <w:rStyle w:val="nfasis"/>
            <w:rFonts w:ascii="Book Antiqua" w:hAnsi="Book Antiqua"/>
            <w:sz w:val="20"/>
            <w:rPrChange w:id="673"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674" w:author="Pablo Blanco Peris" w:date="2017-05-24T18:39:00Z"/>
          <w:rStyle w:val="nfasis"/>
          <w:sz w:val="20"/>
          <w:rPrChange w:id="675" w:author="Pablo Blanco Peris" w:date="2017-05-24T18:42:00Z">
            <w:rPr>
              <w:ins w:id="676" w:author="Pablo Blanco Peris" w:date="2017-05-24T18:39:00Z"/>
              <w:rStyle w:val="nfasis"/>
              <w:rFonts w:ascii="Times New Roman" w:hAnsi="Times New Roman"/>
              <w:szCs w:val="24"/>
              <w:lang w:val="es-ES"/>
            </w:rPr>
          </w:rPrChange>
        </w:rPr>
        <w:pPrChange w:id="677"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678" w:author="Pablo Blanco Peris" w:date="2017-05-24T18:39:00Z"/>
          <w:rStyle w:val="nfasis"/>
          <w:rFonts w:ascii="Book Antiqua" w:hAnsi="Book Antiqua"/>
          <w:szCs w:val="20"/>
          <w:lang w:val="es-ES_tradnl"/>
        </w:rPr>
      </w:pPr>
      <w:del w:id="679"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680"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681" w:author="Pablo Blanco Peris" w:date="2017-05-24T18:40:00Z">
        <w:r w:rsidDel="00AE5D3A">
          <w:rPr>
            <w:iCs/>
          </w:rPr>
          <w:delText xml:space="preserve">acabo </w:delText>
        </w:r>
      </w:del>
      <w:ins w:id="682" w:author="Pablo Blanco Peris" w:date="2017-05-24T18:40:00Z">
        <w:r w:rsidR="00AE5D3A">
          <w:rPr>
            <w:iCs/>
          </w:rPr>
          <w:t xml:space="preserve">acabado </w:t>
        </w:r>
      </w:ins>
      <w:r>
        <w:rPr>
          <w:iCs/>
        </w:rPr>
        <w:t xml:space="preserve">final tiene una calidad muy alta que hace </w:t>
      </w:r>
      <w:del w:id="683" w:author="Pablo Blanco Peris" w:date="2017-05-24T18:40:00Z">
        <w:r w:rsidR="00E022D8" w:rsidRPr="00C61687" w:rsidDel="00AE5D3A">
          <w:rPr>
            <w:iCs/>
          </w:rPr>
          <w:delText xml:space="preserve">imposible </w:delText>
        </w:r>
      </w:del>
      <w:ins w:id="684" w:author="Pablo Blanco Peris" w:date="2017-05-24T18:40:00Z">
        <w:r w:rsidR="00AE5D3A">
          <w:rPr>
            <w:iCs/>
          </w:rPr>
          <w:t>prácticamente imposible</w:t>
        </w:r>
      </w:ins>
      <w:del w:id="685"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686" w:author="Pablo Blanco Peris" w:date="2017-05-24T18:55:00Z"/>
          <w:bCs/>
          <w:smallCaps w:val="0"/>
        </w:rPr>
      </w:pPr>
      <w:bookmarkStart w:id="687" w:name="_Toc476940440"/>
      <w:del w:id="688" w:author="Pablo Blanco Peris" w:date="2017-05-24T18:55:00Z">
        <w:r w:rsidRPr="00C61687" w:rsidDel="008F6738">
          <w:rPr>
            <w:bCs/>
            <w:smallCaps w:val="0"/>
          </w:rPr>
          <w:delText>ANÁLISIS FORENSE DE IMÁGENES DIGITALES</w:delText>
        </w:r>
        <w:bookmarkEnd w:id="68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689" w:name="_Toc476940441"/>
      <w:bookmarkStart w:id="690" w:name="_Toc483862802"/>
      <w:r w:rsidRPr="00C61687">
        <w:rPr>
          <w:bCs/>
        </w:rPr>
        <w:t>Formación de una imagen digital</w:t>
      </w:r>
      <w:bookmarkEnd w:id="689"/>
      <w:bookmarkEnd w:id="690"/>
    </w:p>
    <w:p w14:paraId="685D9F88" w14:textId="77777777" w:rsidR="00E022D8" w:rsidRPr="00C61687" w:rsidRDefault="00E022D8">
      <w:pPr>
        <w:pStyle w:val="Estilo12ptPrimeralnea05cm"/>
        <w:ind w:left="284" w:firstLine="0"/>
        <w:rPr>
          <w:iCs/>
        </w:rPr>
        <w:pPrChange w:id="69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69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69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694" w:author="Pablo Blanco Peris" w:date="2017-05-24T18:43:00Z">
        <w:r w:rsidRPr="00C61687" w:rsidDel="00DE270F">
          <w:rPr>
            <w:iCs/>
          </w:rPr>
          <w:delText xml:space="preserve"> “</w:delText>
        </w:r>
      </w:del>
      <w:del w:id="695" w:author="Pablo Blanco Peris" w:date="2017-05-24T18:42:00Z">
        <w:r w:rsidRPr="00C61687" w:rsidDel="00DE270F">
          <w:rPr>
            <w:iCs/>
          </w:rPr>
          <w:delText>Digital Image Processor”</w:delText>
        </w:r>
      </w:del>
      <w:r w:rsidRPr="00C61687">
        <w:rPr>
          <w:iCs/>
        </w:rPr>
        <w:t xml:space="preserve"> </w:t>
      </w:r>
      <w:del w:id="696" w:author="Pablo Blanco Peris" w:date="2017-05-24T18:43:00Z">
        <w:r w:rsidRPr="00C61687" w:rsidDel="00DE270F">
          <w:rPr>
            <w:iCs/>
          </w:rPr>
          <w:delText>(</w:delText>
        </w:r>
      </w:del>
      <w:r w:rsidRPr="00C61687">
        <w:rPr>
          <w:iCs/>
        </w:rPr>
        <w:t>DIP</w:t>
      </w:r>
      <w:del w:id="69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Posteriormente, la luz pasa por un grupo de filtros que mejora la calidad visual de la imagen (incluye al menos un filtro infrarrojo y un filtro “anti-</w:t>
      </w:r>
      <w:proofErr w:type="spellStart"/>
      <w:r w:rsidRPr="00C61687">
        <w:rPr>
          <w:iCs/>
        </w:rPr>
        <w:t>aliasing</w:t>
      </w:r>
      <w:proofErr w:type="spellEnd"/>
      <w:r w:rsidRPr="00C61687">
        <w:rPr>
          <w:iCs/>
        </w:rPr>
        <w:t xml:space="preserve">”).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w:t>
      </w:r>
      <w:proofErr w:type="spellStart"/>
      <w:r w:rsidRPr="00C61687">
        <w:rPr>
          <w:iCs/>
        </w:rPr>
        <w:t>aliasing</w:t>
      </w:r>
      <w:proofErr w:type="spellEnd"/>
      <w:r w:rsidRPr="00C61687">
        <w:rPr>
          <w:iCs/>
        </w:rPr>
        <w:t>”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698"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699" w:author="Maria Solana Gonzalez" w:date="2017-05-30T08:28:00Z">
          <w:pPr>
            <w:pStyle w:val="Estilo12ptPrimeralnea05cm"/>
            <w:numPr>
              <w:numId w:val="21"/>
            </w:numPr>
            <w:ind w:left="1004" w:hanging="360"/>
          </w:pPr>
        </w:pPrChange>
      </w:pPr>
      <w:ins w:id="700" w:author="Maria Solana Gonzalez" w:date="2017-05-30T08:28:00Z">
        <w:r>
          <w:rPr>
            <w:iCs/>
          </w:rPr>
          <w:br w:type="page"/>
        </w:r>
      </w:ins>
    </w:p>
    <w:p w14:paraId="027A9F06" w14:textId="77777777" w:rsidR="00E022D8" w:rsidRDefault="00E022D8">
      <w:pPr>
        <w:pStyle w:val="Estilo12ptPrimeralnea05cm"/>
        <w:ind w:left="284" w:firstLine="0"/>
        <w:rPr>
          <w:ins w:id="701" w:author="Maria Solana Gonzalez" w:date="2017-05-30T08:28:00Z"/>
          <w:iCs/>
        </w:rPr>
        <w:pPrChange w:id="702"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03" w:author="Maria Solana Gonzalez" w:date="2017-05-30T08:28:00Z"/>
          <w:iCs/>
        </w:rPr>
        <w:pPrChange w:id="704"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05" w:author="Maria Solana Gonzalez" w:date="2017-05-29T08:33:00Z">
          <w:pPr>
            <w:pStyle w:val="Estilo12ptPrimeralnea05cm"/>
          </w:pPr>
        </w:pPrChange>
      </w:pPr>
    </w:p>
    <w:p w14:paraId="35335490" w14:textId="3FBD01EC" w:rsidR="00E022D8" w:rsidRPr="002E1352" w:rsidRDefault="00870AB8" w:rsidP="00E022D8">
      <w:ins w:id="706"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07" w:author="Maria Solana Gonzalez" w:date="2017-05-29T08:28:00Z">
        <w:r w:rsidDel="0033438F">
          <w:rPr>
            <w:rFonts w:ascii="Times" w:hAnsi="Times" w:cs="Times"/>
            <w:noProof/>
            <w:lang w:val="es-ES_tradnl" w:eastAsia="es-ES_tradnl"/>
            <w:rPrChange w:id="708"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09"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10" w:author="Maria Solana Gonzalez" w:date="2017-05-29T08:32:00Z"/>
          <w:i/>
          <w:iCs/>
        </w:rPr>
      </w:pPr>
      <w:ins w:id="711"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12" w:name="_Toc476940442"/>
      <w:bookmarkStart w:id="713" w:name="_Toc483862803"/>
      <w:r w:rsidRPr="00C95908">
        <w:rPr>
          <w:bCs/>
        </w:rPr>
        <w:t>Filtros de color</w:t>
      </w:r>
      <w:bookmarkEnd w:id="712"/>
      <w:bookmarkEnd w:id="713"/>
    </w:p>
    <w:p w14:paraId="2288CA41" w14:textId="618EC1DA" w:rsidR="00E022D8" w:rsidRPr="00C61687" w:rsidRDefault="00E022D8">
      <w:pPr>
        <w:pStyle w:val="Estilo12ptPrimeralnea05cm"/>
        <w:ind w:left="284" w:firstLine="0"/>
        <w:rPr>
          <w:iCs/>
        </w:rPr>
        <w:pPrChange w:id="714"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15"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16"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17"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18"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19" w:author="Maria Solana Gonzalez" w:date="2017-05-29T08:33:00Z">
          <w:pPr>
            <w:pStyle w:val="Estilo12ptPrimeralnea05cm"/>
          </w:pPr>
        </w:pPrChange>
      </w:pPr>
      <w:r w:rsidRPr="00C61687">
        <w:rPr>
          <w:iCs/>
        </w:rPr>
        <w:t>Generalmente, las cámaras usan el modelo</w:t>
      </w:r>
      <w:ins w:id="720" w:author="Pablo Blanco Peris" w:date="2017-05-24T18:46:00Z">
        <w:r w:rsidR="00DE270F">
          <w:rPr>
            <w:iCs/>
          </w:rPr>
          <w:t xml:space="preserve"> </w:t>
        </w:r>
      </w:ins>
      <w:del w:id="721" w:author="Pablo Blanco Peris" w:date="2017-05-24T18:46:00Z">
        <w:r w:rsidRPr="00C61687" w:rsidDel="00DE270F">
          <w:rPr>
            <w:iCs/>
          </w:rPr>
          <w:delText xml:space="preserve"> Green-Red-Green-Blue (</w:delText>
        </w:r>
      </w:del>
      <w:r w:rsidRPr="00C61687">
        <w:rPr>
          <w:iCs/>
        </w:rPr>
        <w:t>GRGB</w:t>
      </w:r>
      <w:del w:id="722" w:author="Pablo Blanco Peris" w:date="2017-05-24T18:46:00Z">
        <w:r w:rsidRPr="00C61687" w:rsidDel="00DE270F">
          <w:rPr>
            <w:iCs/>
          </w:rPr>
          <w:delText>)</w:delText>
        </w:r>
      </w:del>
      <w:r w:rsidRPr="00C61687">
        <w:rPr>
          <w:iCs/>
        </w:rPr>
        <w:t xml:space="preserve">. Pero hay varias alternativas de filtros CFA: </w:t>
      </w:r>
      <w:del w:id="723" w:author="Pablo Blanco Peris" w:date="2017-05-24T18:45:00Z">
        <w:r w:rsidRPr="00C61687" w:rsidDel="00DE270F">
          <w:rPr>
            <w:iCs/>
          </w:rPr>
          <w:delText>Cyan-Yellow-Yellow-Magenta (</w:delText>
        </w:r>
      </w:del>
      <w:r w:rsidRPr="00C61687">
        <w:rPr>
          <w:iCs/>
        </w:rPr>
        <w:t>CYYM</w:t>
      </w:r>
      <w:del w:id="724" w:author="Pablo Blanco Peris" w:date="2017-05-24T18:45:00Z">
        <w:r w:rsidRPr="00C61687" w:rsidDel="00DE270F">
          <w:rPr>
            <w:iCs/>
          </w:rPr>
          <w:delText>)</w:delText>
        </w:r>
      </w:del>
      <w:r w:rsidRPr="00C61687">
        <w:rPr>
          <w:iCs/>
        </w:rPr>
        <w:t xml:space="preserve">, </w:t>
      </w:r>
      <w:del w:id="725" w:author="Pablo Blanco Peris" w:date="2017-05-24T18:45:00Z">
        <w:r w:rsidRPr="00C61687" w:rsidDel="00DE270F">
          <w:rPr>
            <w:iCs/>
          </w:rPr>
          <w:delText>Red-Green-Blue-Emerland (</w:delText>
        </w:r>
      </w:del>
      <w:r w:rsidRPr="00C61687">
        <w:rPr>
          <w:iCs/>
        </w:rPr>
        <w:t>RGBE</w:t>
      </w:r>
      <w:ins w:id="726" w:author="Pablo Blanco Peris" w:date="2017-05-24T18:45:00Z">
        <w:r w:rsidR="00DE270F">
          <w:rPr>
            <w:iCs/>
          </w:rPr>
          <w:t xml:space="preserve"> o</w:t>
        </w:r>
      </w:ins>
      <w:del w:id="727" w:author="Pablo Blanco Peris" w:date="2017-05-24T18:45:00Z">
        <w:r w:rsidRPr="00C61687" w:rsidDel="00DE270F">
          <w:rPr>
            <w:iCs/>
          </w:rPr>
          <w:delText>)</w:delText>
        </w:r>
      </w:del>
      <w:r w:rsidRPr="00C61687">
        <w:rPr>
          <w:iCs/>
        </w:rPr>
        <w:t xml:space="preserve"> </w:t>
      </w:r>
      <w:del w:id="728" w:author="Pablo Blanco Peris" w:date="2017-05-24T18:45:00Z">
        <w:r w:rsidRPr="00C61687" w:rsidDel="00DE270F">
          <w:rPr>
            <w:iCs/>
          </w:rPr>
          <w:delText>y Cyan-Magenta-Yellow (</w:delText>
        </w:r>
      </w:del>
      <w:r w:rsidRPr="00C61687">
        <w:rPr>
          <w:iCs/>
        </w:rPr>
        <w:t>CMY</w:t>
      </w:r>
      <w:del w:id="729"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30" w:name="_Toc476940443"/>
      <w:bookmarkStart w:id="731" w:name="_Toc483862804"/>
      <w:r w:rsidRPr="00C95908">
        <w:rPr>
          <w:bCs/>
        </w:rPr>
        <w:lastRenderedPageBreak/>
        <w:t>Tipos de sensores</w:t>
      </w:r>
      <w:bookmarkEnd w:id="730"/>
      <w:bookmarkEnd w:id="731"/>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732"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733"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734" w:name="_Toc476940444"/>
      <w:bookmarkStart w:id="735" w:name="_Toc483862805"/>
      <w:r w:rsidRPr="00AB359A">
        <w:t>Sensores CCD</w:t>
      </w:r>
      <w:bookmarkEnd w:id="734"/>
      <w:bookmarkEnd w:id="735"/>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736"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737"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738"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739" w:name="_Toc476940445"/>
      <w:bookmarkStart w:id="740" w:name="_Toc483862806"/>
      <w:r w:rsidRPr="00AB359A">
        <w:t>Sensores CMOS</w:t>
      </w:r>
      <w:bookmarkEnd w:id="739"/>
      <w:bookmarkEnd w:id="740"/>
      <w:r w:rsidRPr="00AB359A">
        <w:t xml:space="preserve"> </w:t>
      </w:r>
    </w:p>
    <w:p w14:paraId="2262DAC5" w14:textId="77777777" w:rsidR="00E022D8" w:rsidRPr="00C61687" w:rsidRDefault="00E022D8">
      <w:pPr>
        <w:pStyle w:val="Estilo12ptPrimeralnea05cm"/>
        <w:ind w:left="284" w:firstLine="0"/>
        <w:rPr>
          <w:iCs/>
        </w:rPr>
        <w:pPrChange w:id="741" w:author="Maria Solana Gonzalez" w:date="2017-05-29T08:33:00Z">
          <w:pPr>
            <w:pStyle w:val="Estilo12ptPrimeralnea05cm"/>
          </w:pPr>
        </w:pPrChange>
      </w:pPr>
      <w:r w:rsidRPr="00C61687">
        <w:rPr>
          <w:iCs/>
        </w:rPr>
        <w:t xml:space="preserve">Los sensores CMOS se encuentran por regla general en la mayoría de dispositivos móviles, es decir, </w:t>
      </w:r>
      <w:proofErr w:type="spellStart"/>
      <w:r w:rsidRPr="00C61687">
        <w:rPr>
          <w:iCs/>
        </w:rPr>
        <w:t>smartphones</w:t>
      </w:r>
      <w:proofErr w:type="spellEnd"/>
      <w:r w:rsidRPr="00C61687">
        <w:rPr>
          <w:iCs/>
        </w:rPr>
        <w:t xml:space="preserve">,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742"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743" w:name="_Toc477877511"/>
      <w:bookmarkStart w:id="744" w:name="_Toc483862807"/>
      <w:r w:rsidRPr="00A33B5E">
        <w:rPr>
          <w:bCs/>
          <w:sz w:val="30"/>
          <w:szCs w:val="28"/>
        </w:rPr>
        <w:t>Imperfecciones</w:t>
      </w:r>
      <w:r w:rsidRPr="005D1821">
        <w:t xml:space="preserve"> </w:t>
      </w:r>
      <w:r w:rsidRPr="00A33B5E">
        <w:rPr>
          <w:bCs/>
          <w:sz w:val="30"/>
          <w:szCs w:val="28"/>
        </w:rPr>
        <w:t>y ruido de la imagen</w:t>
      </w:r>
      <w:bookmarkEnd w:id="743"/>
      <w:bookmarkEnd w:id="744"/>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745" w:name="_Toc477877512"/>
      <w:bookmarkStart w:id="746" w:name="_Toc483862808"/>
      <w:r w:rsidRPr="00A33B5E">
        <w:t>Imperfecciones</w:t>
      </w:r>
      <w:r w:rsidRPr="005D1821">
        <w:rPr>
          <w:sz w:val="24"/>
          <w:szCs w:val="24"/>
          <w:lang w:val="es-ES"/>
        </w:rPr>
        <w:t xml:space="preserve"> </w:t>
      </w:r>
      <w:r w:rsidRPr="00A33B5E">
        <w:t>del sensor</w:t>
      </w:r>
      <w:bookmarkEnd w:id="745"/>
      <w:bookmarkEnd w:id="746"/>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747"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748" w:author="Maria Solana Gonzalez" w:date="2017-05-29T08:35:00Z"/>
          <w:iCs/>
        </w:rPr>
        <w:pPrChange w:id="749"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750" w:author="Maria Solana Gonzalez" w:date="2017-05-29T08:35:00Z">
          <w:pPr>
            <w:jc w:val="both"/>
          </w:pPr>
        </w:pPrChange>
      </w:pPr>
    </w:p>
    <w:p w14:paraId="610FD25E" w14:textId="77777777" w:rsidR="00996957" w:rsidRPr="00F56CE5" w:rsidRDefault="00996957">
      <w:pPr>
        <w:pStyle w:val="Estilo12ptPrimeralnea05cm"/>
        <w:ind w:firstLine="0"/>
        <w:rPr>
          <w:iCs/>
        </w:rPr>
        <w:pPrChange w:id="751"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752"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753"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754"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755"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756"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757"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758"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759"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760"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761"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w:t>
      </w:r>
      <w:proofErr w:type="spellStart"/>
      <w:r w:rsidRPr="00F21DF0">
        <w:rPr>
          <w:iCs/>
        </w:rPr>
        <w:t>blooming</w:t>
      </w:r>
      <w:proofErr w:type="spellEnd"/>
      <w:r w:rsidRPr="00F21DF0">
        <w:rPr>
          <w:iCs/>
        </w:rPr>
        <w:t xml:space="preserve">. </w:t>
      </w:r>
      <w:r w:rsidRPr="00F21DF0">
        <w:rPr>
          <w:iCs/>
          <w:rPrChange w:id="762"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763" w:author="Maria Solana Gonzalez" w:date="2017-05-29T08:35:00Z">
          <w:pPr>
            <w:numPr>
              <w:numId w:val="22"/>
            </w:numPr>
            <w:ind w:left="720" w:hanging="360"/>
            <w:jc w:val="both"/>
          </w:pPr>
        </w:pPrChange>
      </w:pPr>
      <w:r w:rsidRPr="00F21DF0">
        <w:rPr>
          <w:iCs/>
          <w:rPrChange w:id="764" w:author="Maria Solana Gonzalez" w:date="2017-05-29T08:35:00Z">
            <w:rPr>
              <w:i/>
            </w:rPr>
          </w:rPrChange>
        </w:rPr>
        <w:t xml:space="preserve">“Rolling </w:t>
      </w:r>
      <w:proofErr w:type="spellStart"/>
      <w:r w:rsidRPr="00F21DF0">
        <w:rPr>
          <w:iCs/>
          <w:rPrChange w:id="765" w:author="Maria Solana Gonzalez" w:date="2017-05-29T08:35:00Z">
            <w:rPr>
              <w:i/>
            </w:rPr>
          </w:rPrChange>
        </w:rPr>
        <w:t>Shutter</w:t>
      </w:r>
      <w:proofErr w:type="spellEnd"/>
      <w:r w:rsidRPr="00F21DF0">
        <w:rPr>
          <w:iCs/>
          <w:rPrChange w:id="766" w:author="Maria Solana Gonzalez" w:date="2017-05-29T08:35:00Z">
            <w:rPr>
              <w:i/>
            </w:rPr>
          </w:rPrChange>
        </w:rPr>
        <w:t>”</w:t>
      </w:r>
      <w:r w:rsidRPr="00F21DF0">
        <w:rPr>
          <w:iCs/>
        </w:rPr>
        <w:t xml:space="preserve">: La técnica de </w:t>
      </w:r>
      <w:proofErr w:type="spellStart"/>
      <w:r w:rsidRPr="00F21DF0">
        <w:rPr>
          <w:iCs/>
        </w:rPr>
        <w:t>rolling</w:t>
      </w:r>
      <w:proofErr w:type="spellEnd"/>
      <w:r w:rsidRPr="00F21DF0">
        <w:rPr>
          <w:iCs/>
        </w:rPr>
        <w:t xml:space="preserve"> </w:t>
      </w:r>
      <w:proofErr w:type="spellStart"/>
      <w:r w:rsidRPr="00F21DF0">
        <w:rPr>
          <w:iCs/>
        </w:rPr>
        <w:t>shutter</w:t>
      </w:r>
      <w:proofErr w:type="spellEnd"/>
      <w:r w:rsidRPr="00F21DF0">
        <w:rPr>
          <w:iCs/>
        </w:rPr>
        <w:t xml:space="preserve">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767"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768"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769" w:name="_Toc477877513"/>
      <w:bookmarkStart w:id="770" w:name="_Toc483862809"/>
      <w:r w:rsidRPr="00A33B5E">
        <w:t>Ruido en la imagen</w:t>
      </w:r>
      <w:bookmarkEnd w:id="769"/>
      <w:bookmarkEnd w:id="770"/>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771"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772" w:author="Maria Solana Gonzalez" w:date="2017-05-29T08:36:00Z"/>
          <w:iCs/>
        </w:rPr>
        <w:pPrChange w:id="773"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774" w:author="Maria Solana Gonzalez" w:date="2017-05-29T08:36:00Z">
          <w:pPr>
            <w:jc w:val="both"/>
          </w:pPr>
        </w:pPrChange>
      </w:pPr>
    </w:p>
    <w:p w14:paraId="2BD66A6F" w14:textId="77777777" w:rsidR="00996957" w:rsidRPr="00305C04" w:rsidDel="00FA0098" w:rsidRDefault="00996957">
      <w:pPr>
        <w:pStyle w:val="Estilo12ptPrimeralnea05cm"/>
        <w:ind w:firstLine="0"/>
        <w:rPr>
          <w:del w:id="775" w:author="Maria Solana Gonzalez" w:date="2017-05-29T08:36:00Z"/>
          <w:iCs/>
        </w:rPr>
        <w:pPrChange w:id="776"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777" w:author="Maria Solana Gonzalez" w:date="2017-05-29T08:36:00Z">
          <w:pPr>
            <w:jc w:val="both"/>
          </w:pPr>
        </w:pPrChange>
      </w:pPr>
    </w:p>
    <w:p w14:paraId="1F234D18" w14:textId="77777777" w:rsidR="00996957" w:rsidRPr="007D1D77" w:rsidRDefault="00996957">
      <w:pPr>
        <w:pStyle w:val="Estilo12ptPrimeralnea05cm"/>
        <w:ind w:firstLine="0"/>
        <w:rPr>
          <w:iCs/>
        </w:rPr>
        <w:pPrChange w:id="778"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779" w:author="Maria Solana Gonzalez" w:date="2017-05-29T08:36:00Z"/>
          <w:iCs/>
        </w:rPr>
        <w:pPrChange w:id="780" w:author="Maria Solana Gonzalez" w:date="2017-05-29T08:36:00Z">
          <w:pPr>
            <w:jc w:val="both"/>
          </w:pPr>
        </w:pPrChange>
      </w:pPr>
    </w:p>
    <w:p w14:paraId="50E3E051" w14:textId="50EB2F54" w:rsidR="00996957" w:rsidRPr="00F56CE5" w:rsidRDefault="00996957">
      <w:pPr>
        <w:pStyle w:val="Estilo12ptPrimeralnea05cm"/>
        <w:ind w:firstLine="0"/>
        <w:rPr>
          <w:iCs/>
        </w:rPr>
        <w:pPrChange w:id="781" w:author="Maria Solana Gonzalez" w:date="2017-05-29T08:36:00Z">
          <w:pPr>
            <w:jc w:val="both"/>
          </w:pPr>
        </w:pPrChange>
      </w:pPr>
      <w:r w:rsidRPr="00E60C7D">
        <w:rPr>
          <w:iCs/>
        </w:rPr>
        <w:t>El ruido PNU es la diferencia de sensibilidad a la l</w:t>
      </w:r>
      <w:r w:rsidRPr="00EF22C9">
        <w:rPr>
          <w:iCs/>
        </w:rPr>
        <w:t>uz entre los píxeles de la</w:t>
      </w:r>
      <w:ins w:id="782" w:author="Maria Solana Gonzalez" w:date="2017-05-29T08:36:00Z">
        <w:r w:rsidR="0090352E">
          <w:rPr>
            <w:iCs/>
          </w:rPr>
          <w:t xml:space="preserve"> </w:t>
        </w:r>
      </w:ins>
      <w:del w:id="783"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784"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785" w:name="_Toc477877514"/>
      <w:bookmarkStart w:id="786" w:name="_Toc483862810"/>
      <w:r w:rsidRPr="00A33B5E">
        <w:rPr>
          <w:bCs/>
          <w:sz w:val="30"/>
          <w:szCs w:val="28"/>
        </w:rPr>
        <w:t>Diferencias entre Cámaras Digitales y Cámaras de Dispositivos Móviles</w:t>
      </w:r>
      <w:bookmarkEnd w:id="785"/>
      <w:bookmarkEnd w:id="786"/>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787"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788"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789"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790" w:name="_Toc477877515"/>
      <w:bookmarkStart w:id="791" w:name="_Toc483862811"/>
      <w:r w:rsidRPr="00A33B5E">
        <w:rPr>
          <w:bCs/>
        </w:rPr>
        <w:lastRenderedPageBreak/>
        <w:t>Técnicas de análisis forense</w:t>
      </w:r>
      <w:bookmarkEnd w:id="790"/>
      <w:bookmarkEnd w:id="791"/>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792" w:name="_Toc477877516"/>
      <w:bookmarkStart w:id="793" w:name="_Toc483862812"/>
      <w:r>
        <w:t>Técnicas de Identificación de la Fuente</w:t>
      </w:r>
      <w:bookmarkEnd w:id="792"/>
      <w:bookmarkEnd w:id="793"/>
    </w:p>
    <w:p w14:paraId="4F256FE0" w14:textId="77777777" w:rsidR="0013191C" w:rsidRPr="0013191C" w:rsidRDefault="0013191C">
      <w:pPr>
        <w:widowControl w:val="0"/>
        <w:autoSpaceDE w:val="0"/>
        <w:autoSpaceDN w:val="0"/>
        <w:adjustRightInd w:val="0"/>
        <w:spacing w:after="240" w:line="340" w:lineRule="atLeast"/>
        <w:jc w:val="both"/>
        <w:rPr>
          <w:ins w:id="794" w:author="Maria Solana Gonzalez" w:date="2017-05-28T18:01:00Z"/>
          <w:rFonts w:ascii="Book Antiqua" w:hAnsi="Book Antiqua" w:cs="Times"/>
          <w:rPrChange w:id="795" w:author="Maria Solana Gonzalez" w:date="2017-05-28T18:01:00Z">
            <w:rPr>
              <w:ins w:id="796" w:author="Maria Solana Gonzalez" w:date="2017-05-28T18:01:00Z"/>
            </w:rPr>
          </w:rPrChange>
        </w:rPr>
        <w:pPrChange w:id="797"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798" w:author="Maria Solana Gonzalez" w:date="2017-05-28T18:01:00Z">
        <w:r w:rsidRPr="0013191C">
          <w:rPr>
            <w:rFonts w:ascii="Book Antiqua" w:hAnsi="Book Antiqua" w:cs="Times"/>
            <w:rPrChange w:id="799"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00" w:author="Maria Solana Gonzalez" w:date="2017-05-28T18:01:00Z"/>
          <w:rFonts w:ascii="Book Antiqua" w:hAnsi="Book Antiqua" w:cs="Times"/>
          <w:rPrChange w:id="801" w:author="Maria Solana Gonzalez" w:date="2017-05-28T18:01:00Z">
            <w:rPr>
              <w:ins w:id="802" w:author="Maria Solana Gonzalez" w:date="2017-05-28T18:01:00Z"/>
            </w:rPr>
          </w:rPrChange>
        </w:rPr>
        <w:pPrChange w:id="803"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04" w:author="Maria Solana Gonzalez" w:date="2017-05-28T18:01:00Z">
        <w:r w:rsidRPr="0013191C">
          <w:rPr>
            <w:rFonts w:ascii="Book Antiqua" w:hAnsi="Book Antiqua" w:cs="Times"/>
            <w:rPrChange w:id="805"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06"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07" w:author="Maria Solana Gonzalez" w:date="2017-05-28T18:01:00Z">
            <w:rPr/>
          </w:rPrChange>
        </w:rPr>
        <w:pPrChange w:id="808" w:author="Maria Solana Gonzalez" w:date="2017-05-28T18:01:00Z">
          <w:pPr/>
        </w:pPrChange>
      </w:pPr>
      <w:ins w:id="809" w:author="Maria Solana Gonzalez" w:date="2017-05-28T18:01:00Z">
        <w:r w:rsidRPr="0013191C">
          <w:rPr>
            <w:rFonts w:ascii="Book Antiqua" w:hAnsi="Book Antiqua" w:cs="Times"/>
            <w:rPrChange w:id="810"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11" w:author="Maria Solana Gonzalez" w:date="2017-05-28T18:02:00Z"/>
          <w:rFonts w:ascii="Book Antiqua" w:hAnsi="Book Antiqua" w:cs="Times"/>
          <w:sz w:val="24"/>
        </w:rPr>
        <w:pPrChange w:id="812"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13" w:author="Maria Solana Gonzalez" w:date="2017-05-28T18:02:00Z"/>
          <w:rFonts w:ascii="Book Antiqua" w:hAnsi="Book Antiqua" w:cs="Times"/>
          <w:sz w:val="24"/>
        </w:rPr>
        <w:pPrChange w:id="814"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15" w:author="Maria Solana Gonzalez" w:date="2017-05-28T17:59:00Z"/>
          <w:rFonts w:ascii="Book Antiqua" w:hAnsi="Book Antiqua" w:cs="Times"/>
          <w:sz w:val="24"/>
        </w:rPr>
        <w:pPrChange w:id="816" w:author="Maria Solana Gonzalez" w:date="2017-05-28T18:01:00Z">
          <w:pPr>
            <w:pStyle w:val="Prrafodelista"/>
            <w:widowControl w:val="0"/>
            <w:autoSpaceDE w:val="0"/>
            <w:autoSpaceDN w:val="0"/>
            <w:adjustRightInd w:val="0"/>
            <w:spacing w:after="240" w:line="340" w:lineRule="atLeast"/>
            <w:ind w:left="360"/>
          </w:pPr>
        </w:pPrChange>
      </w:pPr>
      <w:del w:id="817"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18" w:author="Maria Solana Gonzalez" w:date="2017-05-28T17:59:00Z"/>
          <w:rFonts w:ascii="Book Antiqua" w:hAnsi="Book Antiqua" w:cs="Times"/>
          <w:sz w:val="24"/>
        </w:rPr>
        <w:pPrChange w:id="819"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20" w:author="Maria Solana Gonzalez" w:date="2017-05-28T17:59:00Z"/>
          <w:rFonts w:ascii="Book Antiqua" w:hAnsi="Book Antiqua" w:cs="Times"/>
          <w:sz w:val="24"/>
        </w:rPr>
        <w:pPrChange w:id="821" w:author="Maria Solana Gonzalez" w:date="2017-05-28T18:01:00Z">
          <w:pPr>
            <w:pStyle w:val="Prrafodelista"/>
            <w:widowControl w:val="0"/>
            <w:autoSpaceDE w:val="0"/>
            <w:autoSpaceDN w:val="0"/>
            <w:adjustRightInd w:val="0"/>
            <w:spacing w:after="240" w:line="340" w:lineRule="atLeast"/>
            <w:ind w:left="360"/>
          </w:pPr>
        </w:pPrChange>
      </w:pPr>
      <w:del w:id="822"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23"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24" w:author="Maria Solana Gonzalez" w:date="2017-05-28T18:02:00Z"/>
          <w:szCs w:val="24"/>
        </w:rPr>
      </w:pPr>
      <w:bookmarkStart w:id="825" w:name="_Toc477877517"/>
      <w:bookmarkStart w:id="826" w:name="_Toc483862813"/>
      <w:r w:rsidRPr="00A33B5E">
        <w:rPr>
          <w:szCs w:val="24"/>
        </w:rPr>
        <w:t>Técnicas basadas en Metadatos</w:t>
      </w:r>
      <w:bookmarkEnd w:id="825"/>
      <w:bookmarkEnd w:id="826"/>
    </w:p>
    <w:p w14:paraId="03B89EB9" w14:textId="77777777" w:rsidR="006E2BD0" w:rsidRPr="00B13132" w:rsidRDefault="006E2BD0">
      <w:pPr>
        <w:pPrChange w:id="827"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28" w:author="Maria Solana Gonzalez" w:date="2017-05-28T18:01:00Z"/>
          <w:rFonts w:ascii="Book Antiqua" w:hAnsi="Book Antiqua"/>
          <w:rPrChange w:id="829" w:author="Maria Solana Gonzalez" w:date="2017-05-28T18:02:00Z">
            <w:rPr>
              <w:ins w:id="830" w:author="Maria Solana Gonzalez" w:date="2017-05-28T18:01:00Z"/>
            </w:rPr>
          </w:rPrChange>
        </w:rPr>
        <w:pPrChange w:id="831" w:author="Maria Solana Gonzalez" w:date="2017-05-28T18:02:00Z">
          <w:pPr>
            <w:pStyle w:val="Prrafodelista"/>
            <w:numPr>
              <w:numId w:val="19"/>
            </w:numPr>
            <w:ind w:left="360" w:hanging="360"/>
            <w:jc w:val="both"/>
          </w:pPr>
        </w:pPrChange>
      </w:pPr>
      <w:ins w:id="832" w:author="Maria Solana Gonzalez" w:date="2017-05-28T18:01:00Z">
        <w:r w:rsidRPr="0013191C">
          <w:rPr>
            <w:rFonts w:ascii="Book Antiqua" w:hAnsi="Book Antiqua"/>
            <w:rPrChange w:id="833"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834" w:author="Maria Solana Gonzalez" w:date="2017-05-28T18:01:00Z"/>
          <w:rFonts w:ascii="Book Antiqua" w:hAnsi="Book Antiqua"/>
          <w:rPrChange w:id="835" w:author="Maria Solana Gonzalez" w:date="2017-05-28T18:02:00Z">
            <w:rPr>
              <w:ins w:id="836" w:author="Maria Solana Gonzalez" w:date="2017-05-28T18:01:00Z"/>
            </w:rPr>
          </w:rPrChange>
        </w:rPr>
        <w:pPrChange w:id="837"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838" w:author="Maria Solana Gonzalez" w:date="2017-05-28T18:01:00Z"/>
          <w:rFonts w:ascii="Book Antiqua" w:hAnsi="Book Antiqua"/>
          <w:rPrChange w:id="839" w:author="Maria Solana Gonzalez" w:date="2017-05-28T18:02:00Z">
            <w:rPr>
              <w:ins w:id="840" w:author="Maria Solana Gonzalez" w:date="2017-05-28T18:01:00Z"/>
            </w:rPr>
          </w:rPrChange>
        </w:rPr>
        <w:pPrChange w:id="841" w:author="Maria Solana Gonzalez" w:date="2017-05-28T18:02:00Z">
          <w:pPr>
            <w:pStyle w:val="Prrafodelista"/>
            <w:numPr>
              <w:numId w:val="19"/>
            </w:numPr>
            <w:ind w:left="360" w:hanging="360"/>
            <w:jc w:val="both"/>
          </w:pPr>
        </w:pPrChange>
      </w:pPr>
      <w:ins w:id="842" w:author="Maria Solana Gonzalez" w:date="2017-05-28T18:01:00Z">
        <w:r w:rsidRPr="0013191C">
          <w:rPr>
            <w:rFonts w:ascii="Book Antiqua" w:hAnsi="Book Antiqua"/>
            <w:rPrChange w:id="843"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844" w:author="Maria Solana Gonzalez" w:date="2017-05-28T18:01:00Z"/>
          <w:rFonts w:ascii="Book Antiqua" w:hAnsi="Book Antiqua"/>
          <w:rPrChange w:id="845" w:author="Maria Solana Gonzalez" w:date="2017-05-28T18:02:00Z">
            <w:rPr>
              <w:ins w:id="846" w:author="Maria Solana Gonzalez" w:date="2017-05-28T18:01:00Z"/>
            </w:rPr>
          </w:rPrChange>
        </w:rPr>
        <w:pPrChange w:id="847"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848" w:author="Maria Solana Gonzalez" w:date="2017-05-28T18:01:00Z"/>
          <w:rFonts w:ascii="Book Antiqua" w:hAnsi="Book Antiqua"/>
          <w:rPrChange w:id="849" w:author="Maria Solana Gonzalez" w:date="2017-05-28T18:02:00Z">
            <w:rPr>
              <w:ins w:id="850" w:author="Maria Solana Gonzalez" w:date="2017-05-28T18:01:00Z"/>
            </w:rPr>
          </w:rPrChange>
        </w:rPr>
        <w:pPrChange w:id="851" w:author="Maria Solana Gonzalez" w:date="2017-05-28T18:02:00Z">
          <w:pPr>
            <w:pStyle w:val="Prrafodelista"/>
            <w:numPr>
              <w:numId w:val="19"/>
            </w:numPr>
            <w:ind w:left="360" w:hanging="360"/>
            <w:jc w:val="both"/>
          </w:pPr>
        </w:pPrChange>
      </w:pPr>
      <w:ins w:id="852" w:author="Maria Solana Gonzalez" w:date="2017-05-28T18:01:00Z">
        <w:r w:rsidRPr="0013191C">
          <w:rPr>
            <w:rFonts w:ascii="Book Antiqua" w:hAnsi="Book Antiqua"/>
            <w:rPrChange w:id="853"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854" w:author="Maria Solana Gonzalez" w:date="2017-05-28T18:01:00Z"/>
          <w:rFonts w:ascii="Book Antiqua" w:hAnsi="Book Antiqua"/>
          <w:rPrChange w:id="855" w:author="Maria Solana Gonzalez" w:date="2017-05-28T18:02:00Z">
            <w:rPr>
              <w:ins w:id="856" w:author="Maria Solana Gonzalez" w:date="2017-05-28T18:01:00Z"/>
            </w:rPr>
          </w:rPrChange>
        </w:rPr>
        <w:pPrChange w:id="857"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858" w:author="Maria Solana Gonzalez" w:date="2017-05-28T18:01:00Z"/>
          <w:rFonts w:ascii="Book Antiqua" w:hAnsi="Book Antiqua"/>
          <w:rPrChange w:id="859" w:author="Maria Solana Gonzalez" w:date="2017-05-28T18:02:00Z">
            <w:rPr>
              <w:ins w:id="860" w:author="Maria Solana Gonzalez" w:date="2017-05-28T18:01:00Z"/>
            </w:rPr>
          </w:rPrChange>
        </w:rPr>
        <w:pPrChange w:id="861" w:author="Maria Solana Gonzalez" w:date="2017-05-28T18:02:00Z">
          <w:pPr>
            <w:pStyle w:val="Prrafodelista"/>
            <w:numPr>
              <w:numId w:val="19"/>
            </w:numPr>
            <w:ind w:left="360" w:hanging="360"/>
            <w:jc w:val="both"/>
          </w:pPr>
        </w:pPrChange>
      </w:pPr>
      <w:ins w:id="862" w:author="Maria Solana Gonzalez" w:date="2017-05-28T18:01:00Z">
        <w:r w:rsidRPr="0013191C">
          <w:rPr>
            <w:rFonts w:ascii="Book Antiqua" w:hAnsi="Book Antiqua"/>
            <w:rPrChange w:id="863"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864"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865" w:author="Maria Solana Gonzalez" w:date="2017-05-28T18:01:00Z"/>
          <w:rFonts w:ascii="Book Antiqua" w:hAnsi="Book Antiqua"/>
          <w:rPrChange w:id="866" w:author="Maria Solana Gonzalez" w:date="2017-05-28T18:02:00Z">
            <w:rPr>
              <w:ins w:id="867" w:author="Maria Solana Gonzalez" w:date="2017-05-28T18:01:00Z"/>
            </w:rPr>
          </w:rPrChange>
        </w:rPr>
        <w:pPrChange w:id="868"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869" w:author="Maria Solana Gonzalez" w:date="2017-05-28T18:01:00Z"/>
          <w:rFonts w:ascii="Book Antiqua" w:hAnsi="Book Antiqua"/>
          <w:rPrChange w:id="870" w:author="Maria Solana Gonzalez" w:date="2017-05-28T18:02:00Z">
            <w:rPr>
              <w:ins w:id="871" w:author="Maria Solana Gonzalez" w:date="2017-05-28T18:01:00Z"/>
            </w:rPr>
          </w:rPrChange>
        </w:rPr>
        <w:pPrChange w:id="872" w:author="Maria Solana Gonzalez" w:date="2017-05-28T18:02:00Z">
          <w:pPr>
            <w:pStyle w:val="Prrafodelista"/>
            <w:numPr>
              <w:numId w:val="19"/>
            </w:numPr>
            <w:ind w:left="360" w:hanging="360"/>
            <w:jc w:val="both"/>
          </w:pPr>
        </w:pPrChange>
      </w:pPr>
      <w:ins w:id="873" w:author="Maria Solana Gonzalez" w:date="2017-05-28T18:01:00Z">
        <w:r w:rsidRPr="0013191C">
          <w:rPr>
            <w:rFonts w:ascii="Book Antiqua" w:hAnsi="Book Antiqua"/>
            <w:rPrChange w:id="874"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875" w:author="Maria Solana Gonzalez" w:date="2017-05-28T18:01:00Z"/>
          <w:rFonts w:ascii="Book Antiqua" w:hAnsi="Book Antiqua"/>
          <w:rPrChange w:id="876" w:author="Maria Solana Gonzalez" w:date="2017-05-28T18:02:00Z">
            <w:rPr>
              <w:ins w:id="877" w:author="Maria Solana Gonzalez" w:date="2017-05-28T18:01:00Z"/>
            </w:rPr>
          </w:rPrChange>
        </w:rPr>
        <w:pPrChange w:id="878"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879" w:author="Maria Solana Gonzalez" w:date="2017-05-28T18:02:00Z"/>
          <w:rFonts w:ascii="Book Antiqua" w:hAnsi="Book Antiqua"/>
        </w:rPr>
        <w:pPrChange w:id="880" w:author="Maria Solana Gonzalez" w:date="2017-05-28T18:02:00Z">
          <w:pPr>
            <w:pStyle w:val="Prrafodelista"/>
            <w:numPr>
              <w:numId w:val="19"/>
            </w:numPr>
            <w:ind w:left="360" w:hanging="360"/>
          </w:pPr>
        </w:pPrChange>
      </w:pPr>
      <w:ins w:id="881" w:author="Maria Solana Gonzalez" w:date="2017-05-28T18:01:00Z">
        <w:r w:rsidRPr="0013191C">
          <w:rPr>
            <w:rFonts w:ascii="Book Antiqua" w:hAnsi="Book Antiqua"/>
            <w:rPrChange w:id="882"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883" w:author="Maria Solana Gonzalez" w:date="2017-05-28T18:02:00Z">
            <w:rPr/>
          </w:rPrChange>
        </w:rPr>
        <w:pPrChange w:id="884"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885" w:author="Maria Solana Gonzalez" w:date="2017-05-28T17:59:00Z"/>
          <w:rFonts w:ascii="Book Antiqua" w:hAnsi="Book Antiqua" w:cs="Times"/>
        </w:rPr>
      </w:pPr>
      <w:del w:id="886"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887" w:name="_Toc483862814"/>
        <w:bookmarkEnd w:id="887"/>
      </w:del>
    </w:p>
    <w:p w14:paraId="3FBFEE99" w14:textId="2934A563" w:rsidR="00A33B5E" w:rsidRPr="00A33B5E" w:rsidDel="0013191C" w:rsidRDefault="00A33B5E" w:rsidP="00A33B5E">
      <w:pPr>
        <w:widowControl w:val="0"/>
        <w:autoSpaceDE w:val="0"/>
        <w:autoSpaceDN w:val="0"/>
        <w:adjustRightInd w:val="0"/>
        <w:spacing w:after="240" w:line="340" w:lineRule="atLeast"/>
        <w:rPr>
          <w:del w:id="888" w:author="Maria Solana Gonzalez" w:date="2017-05-28T17:59:00Z"/>
          <w:rFonts w:ascii="Book Antiqua" w:hAnsi="Book Antiqua" w:cs="Times"/>
        </w:rPr>
      </w:pPr>
      <w:del w:id="889"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890" w:name="_Toc483862815"/>
        <w:bookmarkEnd w:id="890"/>
      </w:del>
    </w:p>
    <w:p w14:paraId="413127FE" w14:textId="53B54C38" w:rsidR="00A33B5E" w:rsidRPr="00A33B5E" w:rsidDel="0013191C" w:rsidRDefault="00A33B5E" w:rsidP="00A33B5E">
      <w:pPr>
        <w:widowControl w:val="0"/>
        <w:autoSpaceDE w:val="0"/>
        <w:autoSpaceDN w:val="0"/>
        <w:adjustRightInd w:val="0"/>
        <w:spacing w:after="240" w:line="340" w:lineRule="atLeast"/>
        <w:rPr>
          <w:del w:id="891" w:author="Maria Solana Gonzalez" w:date="2017-05-28T17:59:00Z"/>
          <w:rFonts w:ascii="Book Antiqua" w:hAnsi="Book Antiqua" w:cs="Times"/>
        </w:rPr>
      </w:pPr>
      <w:del w:id="892"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893" w:name="_Toc483862816"/>
        <w:bookmarkEnd w:id="893"/>
      </w:del>
    </w:p>
    <w:p w14:paraId="15D80EE5" w14:textId="602C0678" w:rsidR="00A33B5E" w:rsidRPr="00A33B5E" w:rsidDel="0013191C" w:rsidRDefault="00A33B5E" w:rsidP="00A33B5E">
      <w:pPr>
        <w:widowControl w:val="0"/>
        <w:autoSpaceDE w:val="0"/>
        <w:autoSpaceDN w:val="0"/>
        <w:adjustRightInd w:val="0"/>
        <w:spacing w:after="240" w:line="400" w:lineRule="atLeast"/>
        <w:rPr>
          <w:del w:id="894" w:author="Maria Solana Gonzalez" w:date="2017-05-28T17:59:00Z"/>
          <w:rFonts w:ascii="Book Antiqua" w:hAnsi="Book Antiqua" w:cs="Book Antiqua"/>
        </w:rPr>
      </w:pPr>
      <w:del w:id="895"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896" w:name="_Toc483862817"/>
        <w:bookmarkEnd w:id="896"/>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97" w:name="_Toc477877518"/>
      <w:bookmarkStart w:id="898" w:name="_Toc483862818"/>
      <w:r w:rsidRPr="00A33B5E">
        <w:rPr>
          <w:szCs w:val="24"/>
        </w:rPr>
        <w:t>Técnicas basadas en la Aberración de las lentes</w:t>
      </w:r>
      <w:bookmarkEnd w:id="897"/>
      <w:bookmarkEnd w:id="898"/>
    </w:p>
    <w:p w14:paraId="14E234B9" w14:textId="77777777" w:rsidR="00A33B5E" w:rsidRDefault="00A33B5E" w:rsidP="00A33B5E">
      <w:pPr>
        <w:rPr>
          <w:ins w:id="899" w:author="Maria Solana Gonzalez" w:date="2017-05-28T18:02:00Z"/>
          <w:rFonts w:ascii="Book Antiqua" w:hAnsi="Book Antiqua"/>
        </w:rPr>
      </w:pPr>
    </w:p>
    <w:p w14:paraId="06D1ECB0" w14:textId="77777777" w:rsidR="006E2BD0" w:rsidRDefault="006E2BD0" w:rsidP="006E2BD0">
      <w:pPr>
        <w:jc w:val="both"/>
        <w:rPr>
          <w:ins w:id="900" w:author="Maria Solana Gonzalez" w:date="2017-05-28T18:03:00Z"/>
          <w:rFonts w:ascii="Book Antiqua" w:hAnsi="Book Antiqua"/>
        </w:rPr>
      </w:pPr>
      <w:ins w:id="901"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02" w:author="Maria Solana Gonzalez" w:date="2017-05-28T18:03:00Z"/>
          <w:rFonts w:ascii="Book Antiqua" w:hAnsi="Book Antiqua"/>
        </w:rPr>
      </w:pPr>
    </w:p>
    <w:p w14:paraId="31CCA90C" w14:textId="77777777" w:rsidR="006E2BD0" w:rsidRDefault="006E2BD0" w:rsidP="00141BAC">
      <w:pPr>
        <w:jc w:val="both"/>
        <w:rPr>
          <w:ins w:id="903" w:author="Maria Solana Gonzalez" w:date="2017-05-28T18:03:00Z"/>
          <w:rFonts w:ascii="Book Antiqua" w:hAnsi="Book Antiqua"/>
        </w:rPr>
      </w:pPr>
      <w:ins w:id="904" w:author="Maria Solana Gonzalez" w:date="2017-05-28T18:03:00Z">
        <w:r w:rsidRPr="00186923">
          <w:rPr>
            <w:rFonts w:ascii="Book Antiqua" w:hAnsi="Book Antiqua"/>
            <w:noProof/>
            <w:lang w:val="es-ES_tradnl" w:eastAsia="es-ES_tradnl"/>
            <w:rPrChange w:id="905"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8">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906" w:author="Maria Solana Gonzalez" w:date="2017-05-28T18:03:00Z"/>
          <w:rFonts w:ascii="Book Antiqua" w:hAnsi="Book Antiqua"/>
        </w:rPr>
      </w:pPr>
    </w:p>
    <w:p w14:paraId="654417EA" w14:textId="77777777" w:rsidR="006E2BD0" w:rsidRDefault="006E2BD0">
      <w:pPr>
        <w:jc w:val="both"/>
        <w:rPr>
          <w:ins w:id="907" w:author="Maria Solana Gonzalez" w:date="2017-05-28T18:03:00Z"/>
          <w:rFonts w:ascii="Book Antiqua" w:hAnsi="Book Antiqua"/>
        </w:rPr>
      </w:pPr>
      <w:ins w:id="908"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09" w:author="Maria Solana Gonzalez" w:date="2017-05-28T18:03:00Z"/>
          <w:rFonts w:ascii="Book Antiqua" w:hAnsi="Book Antiqua"/>
        </w:rPr>
      </w:pPr>
    </w:p>
    <w:p w14:paraId="0A29B757" w14:textId="77777777" w:rsidR="006E2BD0" w:rsidRDefault="006E2BD0">
      <w:pPr>
        <w:jc w:val="both"/>
        <w:rPr>
          <w:ins w:id="910" w:author="Maria Solana Gonzalez" w:date="2017-05-28T18:03:00Z"/>
          <w:rFonts w:ascii="Book Antiqua" w:hAnsi="Book Antiqua"/>
        </w:rPr>
      </w:pPr>
      <w:ins w:id="911"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912"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913" w:author="Maria Solana Gonzalez" w:date="2017-05-28T18:03:00Z">
          <w:pPr/>
        </w:pPrChange>
      </w:pPr>
      <w:ins w:id="914"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915" w:author="Maria Solana Gonzalez" w:date="2017-05-28T17:59:00Z"/>
          <w:rFonts w:ascii="Book Antiqua" w:hAnsi="Book Antiqua" w:cs="Book Antiqua"/>
        </w:rPr>
      </w:pPr>
      <w:del w:id="916"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17" w:name="_Toc477877519"/>
      <w:bookmarkStart w:id="918" w:name="_Toc483862819"/>
      <w:r w:rsidRPr="00A33B5E">
        <w:rPr>
          <w:szCs w:val="24"/>
        </w:rPr>
        <w:t>Técnicas basadas en la Interpolación de la Matriz CFA</w:t>
      </w:r>
      <w:bookmarkEnd w:id="917"/>
      <w:bookmarkEnd w:id="918"/>
    </w:p>
    <w:p w14:paraId="0B6B5B43" w14:textId="77777777" w:rsidR="00A33B5E" w:rsidRDefault="00A33B5E" w:rsidP="00A33B5E">
      <w:pPr>
        <w:rPr>
          <w:ins w:id="919"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920" w:author="Maria Solana Gonzalez" w:date="2017-05-28T18:03:00Z"/>
          <w:rFonts w:ascii="Book Antiqua" w:hAnsi="Book Antiqua" w:cs="Times"/>
        </w:rPr>
        <w:pPrChange w:id="921" w:author="Maria Solana Gonzalez" w:date="2017-05-28T18:04:00Z">
          <w:pPr>
            <w:widowControl w:val="0"/>
            <w:autoSpaceDE w:val="0"/>
            <w:autoSpaceDN w:val="0"/>
            <w:adjustRightInd w:val="0"/>
            <w:spacing w:after="240" w:line="340" w:lineRule="atLeast"/>
          </w:pPr>
        </w:pPrChange>
      </w:pPr>
      <w:ins w:id="922"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923" w:author="Maria Solana Gonzalez" w:date="2017-05-28T18:03:00Z"/>
          <w:rFonts w:ascii="Book Antiqua" w:hAnsi="Book Antiqua" w:cs="Times"/>
          <w:b/>
        </w:rPr>
        <w:pPrChange w:id="924" w:author="Maria Solana Gonzalez" w:date="2017-05-28T18:04:00Z">
          <w:pPr>
            <w:widowControl w:val="0"/>
            <w:autoSpaceDE w:val="0"/>
            <w:autoSpaceDN w:val="0"/>
            <w:adjustRightInd w:val="0"/>
            <w:spacing w:after="240" w:line="340" w:lineRule="atLeast"/>
          </w:pPr>
        </w:pPrChange>
      </w:pPr>
      <w:ins w:id="925"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926" w:author="Maria Solana Gonzalez" w:date="2017-05-28T18:03:00Z"/>
          <w:rFonts w:ascii="Book Antiqua" w:hAnsi="Book Antiqua" w:cs="Times"/>
          <w:b/>
        </w:rPr>
        <w:pPrChange w:id="927" w:author="Maria Solana Gonzalez" w:date="2017-05-28T18:04:00Z">
          <w:pPr>
            <w:pStyle w:val="Prrafodelista"/>
            <w:numPr>
              <w:numId w:val="36"/>
            </w:numPr>
            <w:ind w:hanging="360"/>
          </w:pPr>
        </w:pPrChange>
      </w:pPr>
      <w:ins w:id="928"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929" w:author="Maria Solana Gonzalez" w:date="2017-05-29T15:42:00Z">
        <w:r w:rsidR="00305C04">
          <w:rPr>
            <w:rFonts w:ascii="Book Antiqua" w:hAnsi="Book Antiqua" w:cs="Times"/>
            <w:sz w:val="24"/>
            <w:szCs w:val="24"/>
          </w:rPr>
          <w:t>,</w:t>
        </w:r>
      </w:ins>
      <w:ins w:id="930" w:author="Maria Solana Gonzalez" w:date="2017-05-28T18:03:00Z">
        <w:r>
          <w:rPr>
            <w:rFonts w:ascii="Book Antiqua" w:hAnsi="Book Antiqua" w:cs="Times"/>
            <w:sz w:val="24"/>
            <w:szCs w:val="24"/>
          </w:rPr>
          <w:t xml:space="preserve"> un método que usa un algoritmo </w:t>
        </w:r>
        <w:proofErr w:type="spellStart"/>
        <w:r>
          <w:rPr>
            <w:rFonts w:ascii="Book Antiqua" w:hAnsi="Book Antiqua" w:cs="Times"/>
            <w:sz w:val="24"/>
            <w:szCs w:val="24"/>
          </w:rPr>
          <w:t>Expectation-Maximization</w:t>
        </w:r>
        <w:proofErr w:type="spellEnd"/>
        <w:r>
          <w:rPr>
            <w:rFonts w:ascii="Book Antiqua" w:hAnsi="Book Antiqua" w:cs="Times"/>
            <w:sz w:val="24"/>
            <w:szCs w:val="24"/>
          </w:rPr>
          <w:t xml:space="preserve">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931" w:author="Maria Solana Gonzalez" w:date="2017-05-28T18:03:00Z"/>
          <w:rFonts w:ascii="Book Antiqua" w:hAnsi="Book Antiqua" w:cs="Times"/>
          <w:b/>
        </w:rPr>
        <w:pPrChange w:id="932" w:author="Maria Solana Gonzalez" w:date="2017-05-28T18:04:00Z">
          <w:pPr/>
        </w:pPrChange>
      </w:pPr>
    </w:p>
    <w:p w14:paraId="5AD8AAD5" w14:textId="77777777" w:rsidR="00344E0F" w:rsidRPr="00186923" w:rsidRDefault="00344E0F">
      <w:pPr>
        <w:pStyle w:val="Prrafodelista"/>
        <w:numPr>
          <w:ilvl w:val="0"/>
          <w:numId w:val="36"/>
        </w:numPr>
        <w:jc w:val="both"/>
        <w:rPr>
          <w:ins w:id="933" w:author="Maria Solana Gonzalez" w:date="2017-05-28T18:03:00Z"/>
          <w:rFonts w:ascii="Book Antiqua" w:hAnsi="Book Antiqua" w:cs="Times"/>
          <w:b/>
        </w:rPr>
        <w:pPrChange w:id="934" w:author="Maria Solana Gonzalez" w:date="2017-05-28T18:04:00Z">
          <w:pPr>
            <w:pStyle w:val="Prrafodelista"/>
            <w:numPr>
              <w:numId w:val="36"/>
            </w:numPr>
            <w:ind w:hanging="360"/>
          </w:pPr>
        </w:pPrChange>
      </w:pPr>
      <w:ins w:id="935"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936" w:author="Maria Solana Gonzalez" w:date="2017-05-28T18:03:00Z"/>
          <w:rFonts w:ascii="Book Antiqua" w:hAnsi="Book Antiqua" w:cs="Times"/>
          <w:b/>
          <w:u w:val="single"/>
        </w:rPr>
        <w:pPrChange w:id="937"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938" w:author="Maria Solana Gonzalez" w:date="2017-05-28T18:03:00Z"/>
          <w:rFonts w:ascii="Book Antiqua" w:hAnsi="Book Antiqua" w:cs="Times"/>
          <w:b/>
        </w:rPr>
      </w:pPr>
      <w:ins w:id="939"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940"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941" w:author="Maria Solana Gonzalez" w:date="2017-05-28T18:03:00Z"/>
          <w:rFonts w:ascii="Book Antiqua" w:hAnsi="Book Antiqua" w:cs="Times"/>
          <w:b/>
        </w:rPr>
      </w:pPr>
      <w:ins w:id="942"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w:t>
        </w:r>
        <w:proofErr w:type="spellStart"/>
        <w:r>
          <w:rPr>
            <w:rFonts w:ascii="Book Antiqua" w:hAnsi="Book Antiqua" w:cs="Times"/>
            <w:sz w:val="24"/>
            <w:szCs w:val="24"/>
          </w:rPr>
          <w:t>demosaicing</w:t>
        </w:r>
        <w:proofErr w:type="spellEnd"/>
        <w:r>
          <w:rPr>
            <w:rFonts w:ascii="Book Antiqua" w:hAnsi="Book Antiqua" w:cs="Times"/>
            <w:sz w:val="24"/>
            <w:szCs w:val="24"/>
          </w:rPr>
          <w:t xml:space="preserve">: </w:t>
        </w:r>
        <w:proofErr w:type="spellStart"/>
        <w:r>
          <w:rPr>
            <w:rFonts w:ascii="Book Antiqua" w:hAnsi="Book Antiqua" w:cs="Times"/>
            <w:sz w:val="24"/>
            <w:szCs w:val="24"/>
          </w:rPr>
          <w:t>weights</w:t>
        </w:r>
        <w:proofErr w:type="spellEnd"/>
        <w:r>
          <w:rPr>
            <w:rFonts w:ascii="Book Antiqua" w:hAnsi="Book Antiqua" w:cs="Times"/>
            <w:sz w:val="24"/>
            <w:szCs w:val="24"/>
          </w:rPr>
          <w:t xml:space="preserve">, Error </w:t>
        </w:r>
        <w:proofErr w:type="spellStart"/>
        <w:r>
          <w:rPr>
            <w:rFonts w:ascii="Book Antiqua" w:hAnsi="Book Antiqua" w:cs="Times"/>
            <w:sz w:val="24"/>
            <w:szCs w:val="24"/>
          </w:rPr>
          <w:t>Cumulants</w:t>
        </w:r>
        <w:proofErr w:type="spellEnd"/>
        <w:r>
          <w:rPr>
            <w:rFonts w:ascii="Book Antiqua" w:hAnsi="Book Antiqua" w:cs="Times"/>
            <w:sz w:val="24"/>
            <w:szCs w:val="24"/>
          </w:rPr>
          <w:t xml:space="preserve"> (EC) y </w:t>
        </w:r>
        <w:proofErr w:type="spellStart"/>
        <w:r>
          <w:rPr>
            <w:rFonts w:ascii="Book Antiqua" w:hAnsi="Book Antiqua" w:cs="Times"/>
            <w:sz w:val="24"/>
            <w:szCs w:val="24"/>
          </w:rPr>
          <w:lastRenderedPageBreak/>
          <w:t>Normalized</w:t>
        </w:r>
        <w:proofErr w:type="spellEnd"/>
        <w:r>
          <w:rPr>
            <w:rFonts w:ascii="Book Antiqua" w:hAnsi="Book Antiqua" w:cs="Times"/>
            <w:sz w:val="24"/>
            <w:szCs w:val="24"/>
          </w:rPr>
          <w:t xml:space="preserve"> </w:t>
        </w:r>
        <w:proofErr w:type="spellStart"/>
        <w:r>
          <w:rPr>
            <w:rFonts w:ascii="Book Antiqua" w:hAnsi="Book Antiqua" w:cs="Times"/>
            <w:sz w:val="24"/>
            <w:szCs w:val="24"/>
          </w:rPr>
          <w:t>Group</w:t>
        </w:r>
        <w:proofErr w:type="spellEnd"/>
        <w:r>
          <w:rPr>
            <w:rFonts w:ascii="Book Antiqua" w:hAnsi="Book Antiqua" w:cs="Times"/>
            <w:sz w:val="24"/>
            <w:szCs w:val="24"/>
          </w:rPr>
          <w:t xml:space="preserve"> </w:t>
        </w:r>
        <w:proofErr w:type="spellStart"/>
        <w:r>
          <w:rPr>
            <w:rFonts w:ascii="Book Antiqua" w:hAnsi="Book Antiqua" w:cs="Times"/>
            <w:sz w:val="24"/>
            <w:szCs w:val="24"/>
          </w:rPr>
          <w:t>Sizes</w:t>
        </w:r>
        <w:proofErr w:type="spellEnd"/>
        <w:r>
          <w:rPr>
            <w:rFonts w:ascii="Book Antiqua" w:hAnsi="Book Antiqua" w:cs="Times"/>
            <w:sz w:val="24"/>
            <w:szCs w:val="24"/>
          </w:rPr>
          <w:t xml:space="preserve">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w:t>
        </w:r>
        <w:proofErr w:type="spellStart"/>
        <w:r>
          <w:rPr>
            <w:rFonts w:ascii="Book Antiqua" w:hAnsi="Book Antiqua" w:cs="Times"/>
            <w:sz w:val="24"/>
            <w:szCs w:val="24"/>
          </w:rPr>
          <w:t>Regularization</w:t>
        </w:r>
        <w:proofErr w:type="spellEnd"/>
        <w:r>
          <w:rPr>
            <w:rFonts w:ascii="Book Antiqua" w:hAnsi="Book Antiqua" w:cs="Times"/>
            <w:sz w:val="24"/>
            <w:szCs w:val="24"/>
          </w:rPr>
          <w:t xml:space="preserve"> (ERE)) para disminuirlas. Se realizaron varios experimentos empleando clasificadores </w:t>
        </w:r>
        <w:proofErr w:type="spellStart"/>
        <w:r>
          <w:rPr>
            <w:rFonts w:ascii="Book Antiqua" w:hAnsi="Book Antiqua" w:cs="Times"/>
            <w:sz w:val="24"/>
            <w:szCs w:val="24"/>
          </w:rPr>
          <w:t>First</w:t>
        </w:r>
        <w:proofErr w:type="spellEnd"/>
        <w:r>
          <w:rPr>
            <w:rFonts w:ascii="Book Antiqua" w:hAnsi="Book Antiqua" w:cs="Times"/>
            <w:sz w:val="24"/>
            <w:szCs w:val="24"/>
          </w:rPr>
          <w:t xml:space="preserve"> </w:t>
        </w:r>
        <w:proofErr w:type="spellStart"/>
        <w:r>
          <w:rPr>
            <w:rFonts w:ascii="Book Antiqua" w:hAnsi="Book Antiqua" w:cs="Times"/>
            <w:sz w:val="24"/>
            <w:szCs w:val="24"/>
          </w:rPr>
          <w:t>Nearest</w:t>
        </w:r>
        <w:proofErr w:type="spellEnd"/>
        <w:r>
          <w:rPr>
            <w:rFonts w:ascii="Book Antiqua" w:hAnsi="Book Antiqua" w:cs="Times"/>
            <w:sz w:val="24"/>
            <w:szCs w:val="24"/>
          </w:rPr>
          <w:t xml:space="preserve"> </w:t>
        </w:r>
        <w:proofErr w:type="spellStart"/>
        <w:r>
          <w:rPr>
            <w:rFonts w:ascii="Book Antiqua" w:hAnsi="Book Antiqua" w:cs="Times"/>
            <w:sz w:val="24"/>
            <w:szCs w:val="24"/>
          </w:rPr>
          <w:t>Neighbor</w:t>
        </w:r>
        <w:proofErr w:type="spellEnd"/>
        <w:r>
          <w:rPr>
            <w:rFonts w:ascii="Book Antiqua" w:hAnsi="Book Antiqua" w:cs="Times"/>
            <w:sz w:val="24"/>
            <w:szCs w:val="24"/>
          </w:rPr>
          <w:t xml:space="preserve"> (1NN) y </w:t>
        </w:r>
        <w:proofErr w:type="spellStart"/>
        <w:r>
          <w:rPr>
            <w:rFonts w:ascii="Book Antiqua" w:hAnsi="Book Antiqua" w:cs="Times"/>
            <w:sz w:val="24"/>
            <w:szCs w:val="24"/>
          </w:rPr>
          <w:t>Probabilistic</w:t>
        </w:r>
        <w:proofErr w:type="spellEnd"/>
        <w:r>
          <w:rPr>
            <w:rFonts w:ascii="Book Antiqua" w:hAnsi="Book Antiqua" w:cs="Times"/>
            <w:sz w:val="24"/>
            <w:szCs w:val="24"/>
          </w:rPr>
          <w:t xml:space="preserve"> </w:t>
        </w:r>
        <w:proofErr w:type="spellStart"/>
        <w:r>
          <w:rPr>
            <w:rFonts w:ascii="Book Antiqua" w:hAnsi="Book Antiqua" w:cs="Times"/>
            <w:sz w:val="24"/>
            <w:szCs w:val="24"/>
          </w:rPr>
          <w:t>Support</w:t>
        </w:r>
        <w:proofErr w:type="spellEnd"/>
        <w:r>
          <w:rPr>
            <w:rFonts w:ascii="Book Antiqua" w:hAnsi="Book Antiqua" w:cs="Times"/>
            <w:sz w:val="24"/>
            <w:szCs w:val="24"/>
          </w:rPr>
          <w:t xml:space="preserve">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943"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944" w:author="Maria Solana Gonzalez" w:date="2017-05-29T15:47:00Z">
            <w:rPr/>
          </w:rPrChange>
        </w:rPr>
        <w:pPrChange w:id="945" w:author="Maria Solana Gonzalez" w:date="2017-05-29T15:47:00Z">
          <w:pPr/>
        </w:pPrChange>
      </w:pPr>
      <w:ins w:id="946" w:author="Maria Solana Gonzalez" w:date="2017-05-28T18:03:00Z">
        <w:r w:rsidRPr="00E75C38">
          <w:rPr>
            <w:rFonts w:ascii="Book Antiqua" w:hAnsi="Book Antiqua" w:cs="Times"/>
            <w:b/>
            <w:u w:val="single"/>
          </w:rPr>
          <w:t>Correlación inter-</w:t>
        </w:r>
        <w:proofErr w:type="spellStart"/>
        <w:r w:rsidRPr="00E75C38">
          <w:rPr>
            <w:rFonts w:ascii="Book Antiqua" w:hAnsi="Book Antiqua" w:cs="Times"/>
            <w:b/>
            <w:u w:val="single"/>
          </w:rPr>
          <w:t>channel</w:t>
        </w:r>
        <w:proofErr w:type="spellEnd"/>
        <w:r w:rsidRPr="00E75C38">
          <w:rPr>
            <w:rFonts w:ascii="Book Antiqua" w:hAnsi="Book Antiqua" w:cs="Times"/>
            <w:b/>
            <w:u w:val="single"/>
          </w:rPr>
          <w:t xml:space="preserve">: </w:t>
        </w:r>
        <w:r w:rsidRPr="00E75C38">
          <w:rPr>
            <w:rFonts w:ascii="Book Antiqua" w:hAnsi="Book Antiqua" w:cs="Times"/>
            <w:rPrChange w:id="947" w:author="Maria Solana Gonzalez" w:date="2017-05-29T15:47:00Z">
              <w:rPr/>
            </w:rPrChange>
          </w:rPr>
          <w:t>En [M11] se proponen cuatro algoritmos que utilizan aspectos basados en la correlación inter-</w:t>
        </w:r>
        <w:proofErr w:type="spellStart"/>
        <w:r w:rsidRPr="00E75C38">
          <w:rPr>
            <w:rFonts w:ascii="Book Antiqua" w:hAnsi="Book Antiqua" w:cs="Times"/>
            <w:rPrChange w:id="948" w:author="Maria Solana Gonzalez" w:date="2017-05-29T15:47:00Z">
              <w:rPr/>
            </w:rPrChange>
          </w:rPr>
          <w:t>channel</w:t>
        </w:r>
        <w:proofErr w:type="spellEnd"/>
        <w:r w:rsidRPr="00E75C38">
          <w:rPr>
            <w:rFonts w:ascii="Book Antiqua" w:hAnsi="Book Antiqua" w:cs="Times"/>
            <w:rPrChange w:id="949" w:author="Maria Solana Gonzalez" w:date="2017-05-29T15:47:00Z">
              <w:rPr/>
            </w:rPrChange>
          </w:rPr>
          <w:t>. Estos algoritmos calculan mapas de varianza (v-</w:t>
        </w:r>
        <w:proofErr w:type="spellStart"/>
        <w:r w:rsidRPr="00E75C38">
          <w:rPr>
            <w:rFonts w:ascii="Book Antiqua" w:hAnsi="Book Antiqua" w:cs="Times"/>
            <w:rPrChange w:id="950" w:author="Maria Solana Gonzalez" w:date="2017-05-29T15:47:00Z">
              <w:rPr/>
            </w:rPrChange>
          </w:rPr>
          <w:t>maps</w:t>
        </w:r>
        <w:proofErr w:type="spellEnd"/>
        <w:r w:rsidRPr="00E75C38">
          <w:rPr>
            <w:rFonts w:ascii="Book Antiqua" w:hAnsi="Book Antiqua" w:cs="Times"/>
            <w:rPrChange w:id="951" w:author="Maria Solana Gonzalez" w:date="2017-05-29T15:47:00Z">
              <w:rPr/>
            </w:rPrChange>
          </w:rPr>
          <w:t>)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w:t>
        </w:r>
        <w:proofErr w:type="spellStart"/>
        <w:r w:rsidRPr="00E75C38">
          <w:rPr>
            <w:rFonts w:ascii="Book Antiqua" w:hAnsi="Book Antiqua" w:cs="Times"/>
            <w:rPrChange w:id="952" w:author="Maria Solana Gonzalez" w:date="2017-05-29T15:47:00Z">
              <w:rPr/>
            </w:rPrChange>
          </w:rPr>
          <w:t>channel</w:t>
        </w:r>
        <w:proofErr w:type="spellEnd"/>
        <w:r w:rsidRPr="00E75C38">
          <w:rPr>
            <w:rFonts w:ascii="Book Antiqua" w:hAnsi="Book Antiqua" w:cs="Times"/>
            <w:rPrChange w:id="953" w:author="Maria Solana Gonzalez" w:date="2017-05-29T15:47:00Z">
              <w:rPr/>
            </w:rPrChange>
          </w:rPr>
          <w:t xml:space="preserve"> ofrece un enfoque que se complementa con otros trabajos anteriores que tratan correlaciones entre los píxeles introducidas por el proceso de </w:t>
        </w:r>
        <w:proofErr w:type="spellStart"/>
        <w:r w:rsidRPr="00E75C38">
          <w:rPr>
            <w:rFonts w:ascii="Book Antiqua" w:hAnsi="Book Antiqua" w:cs="Times"/>
            <w:rPrChange w:id="954" w:author="Maria Solana Gonzalez" w:date="2017-05-29T15:47:00Z">
              <w:rPr/>
            </w:rPrChange>
          </w:rPr>
          <w:t>demosaicing</w:t>
        </w:r>
        <w:proofErr w:type="spellEnd"/>
        <w:r w:rsidRPr="00E75C38">
          <w:rPr>
            <w:rFonts w:ascii="Book Antiqua" w:hAnsi="Book Antiqua" w:cs="Times"/>
            <w:rPrChange w:id="955" w:author="Maria Solana Gonzalez" w:date="2017-05-29T15:47:00Z">
              <w:rPr/>
            </w:rPrChange>
          </w:rPr>
          <w:t>.</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956" w:author="Maria Solana Gonzalez" w:date="2017-05-28T17:59:00Z"/>
          <w:rFonts w:ascii="Book Antiqua" w:hAnsi="Book Antiqua" w:cs="Times"/>
        </w:rPr>
      </w:pPr>
      <w:del w:id="957"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958" w:author="Maria Solana Gonzalez" w:date="2017-05-28T17:59:00Z"/>
          <w:rFonts w:ascii="Book Antiqua" w:hAnsi="Book Antiqua" w:cs="Times"/>
        </w:rPr>
      </w:pPr>
      <w:del w:id="959"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60" w:author="Maria Solana Gonzalez" w:date="2017-05-28T17:59:00Z"/>
          <w:rFonts w:ascii="Book Antiqua" w:hAnsi="Book Antiqua" w:cs="Times"/>
          <w:sz w:val="24"/>
          <w:szCs w:val="24"/>
        </w:rPr>
      </w:pPr>
      <w:del w:id="961"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962"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63" w:author="Maria Solana Gonzalez" w:date="2017-05-28T17:59:00Z"/>
          <w:rFonts w:ascii="Book Antiqua" w:hAnsi="Book Antiqua" w:cs="Times"/>
          <w:sz w:val="24"/>
          <w:szCs w:val="24"/>
        </w:rPr>
      </w:pPr>
      <w:del w:id="964"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965"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966" w:author="Maria Solana Gonzalez" w:date="2017-05-28T17:59:00Z"/>
          <w:rFonts w:ascii="Book Antiqua" w:hAnsi="Book Antiqua"/>
          <w:sz w:val="24"/>
          <w:szCs w:val="24"/>
        </w:rPr>
      </w:pPr>
      <w:del w:id="967"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968"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969"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970"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71" w:name="_Toc477877520"/>
      <w:bookmarkStart w:id="972" w:name="_Toc483862820"/>
      <w:r w:rsidRPr="00A33B5E">
        <w:rPr>
          <w:szCs w:val="24"/>
        </w:rPr>
        <w:t>Técnicas basadas en las Características de las Imágenes</w:t>
      </w:r>
      <w:bookmarkEnd w:id="971"/>
      <w:bookmarkEnd w:id="972"/>
    </w:p>
    <w:p w14:paraId="291AF926" w14:textId="77777777" w:rsidR="00A33B5E" w:rsidRDefault="00A33B5E" w:rsidP="00A33B5E">
      <w:pPr>
        <w:rPr>
          <w:ins w:id="973" w:author="Maria Solana Gonzalez" w:date="2017-05-28T18:05:00Z"/>
          <w:rFonts w:ascii="Book Antiqua" w:hAnsi="Book Antiqua" w:cs="Times"/>
        </w:rPr>
      </w:pPr>
    </w:p>
    <w:p w14:paraId="471F1276" w14:textId="77777777" w:rsidR="002A4AA9" w:rsidRPr="00A33B5E" w:rsidRDefault="002A4AA9">
      <w:pPr>
        <w:jc w:val="both"/>
        <w:rPr>
          <w:ins w:id="974" w:author="Maria Solana Gonzalez" w:date="2017-05-28T18:05:00Z"/>
          <w:rFonts w:ascii="Book Antiqua" w:hAnsi="Book Antiqua" w:cs="Times"/>
        </w:rPr>
        <w:pPrChange w:id="975" w:author="Maria Solana Gonzalez" w:date="2017-05-28T18:05:00Z">
          <w:pPr>
            <w:pStyle w:val="Prrafodelista"/>
            <w:ind w:firstLine="0"/>
            <w:jc w:val="both"/>
          </w:pPr>
        </w:pPrChange>
      </w:pPr>
      <w:ins w:id="976"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w:t>
        </w:r>
        <w:proofErr w:type="spellStart"/>
        <w:r w:rsidRPr="002A4AA9">
          <w:rPr>
            <w:rFonts w:ascii="Book Antiqua" w:hAnsi="Book Antiqua" w:cs="Times"/>
          </w:rPr>
          <w:t>Ima</w:t>
        </w:r>
        <w:r w:rsidRPr="00141BAC">
          <w:rPr>
            <w:rFonts w:ascii="Book Antiqua" w:hAnsi="Book Antiqua" w:cs="Times"/>
          </w:rPr>
          <w:t>ge</w:t>
        </w:r>
        <w:proofErr w:type="spellEnd"/>
        <w:r w:rsidRPr="00141BAC">
          <w:rPr>
            <w:rFonts w:ascii="Book Antiqua" w:hAnsi="Book Antiqua" w:cs="Times"/>
          </w:rPr>
          <w:t xml:space="preserve"> </w:t>
        </w:r>
        <w:proofErr w:type="spellStart"/>
        <w:r w:rsidRPr="00141BAC">
          <w:rPr>
            <w:rFonts w:ascii="Book Antiqua" w:hAnsi="Book Antiqua" w:cs="Times"/>
          </w:rPr>
          <w:t>Quality</w:t>
        </w:r>
        <w:proofErr w:type="spellEnd"/>
        <w:r w:rsidRPr="00141BAC">
          <w:rPr>
            <w:rFonts w:ascii="Book Antiqua" w:hAnsi="Book Antiqua" w:cs="Times"/>
          </w:rPr>
          <w:t xml:space="preserve"> </w:t>
        </w:r>
        <w:proofErr w:type="spellStart"/>
        <w:r w:rsidRPr="00141BAC">
          <w:rPr>
            <w:rFonts w:ascii="Book Antiqua" w:hAnsi="Book Antiqua" w:cs="Times"/>
          </w:rPr>
          <w:t>Metrics</w:t>
        </w:r>
        <w:proofErr w:type="spellEnd"/>
        <w:r w:rsidRPr="00141BAC">
          <w:rPr>
            <w:rFonts w:ascii="Book Antiqua" w:hAnsi="Book Antiqua" w:cs="Times"/>
          </w:rPr>
          <w:t xml:space="preserve">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977" w:author="Maria Solana Gonzalez" w:date="2017-05-28T18:05:00Z"/>
          <w:rFonts w:ascii="Book Antiqua" w:hAnsi="Book Antiqua" w:cs="Times"/>
        </w:rPr>
        <w:pPrChange w:id="978" w:author="Maria Solana Gonzalez" w:date="2017-05-28T18:05:00Z">
          <w:pPr/>
        </w:pPrChange>
      </w:pPr>
    </w:p>
    <w:p w14:paraId="33BF742F" w14:textId="77777777" w:rsidR="002A4AA9" w:rsidRPr="000B1FB3" w:rsidRDefault="002A4AA9">
      <w:pPr>
        <w:jc w:val="both"/>
        <w:rPr>
          <w:ins w:id="979" w:author="Maria Solana Gonzalez" w:date="2017-05-28T18:05:00Z"/>
          <w:rFonts w:ascii="Book Antiqua" w:hAnsi="Book Antiqua" w:cs="Times"/>
        </w:rPr>
        <w:pPrChange w:id="980" w:author="Maria Solana Gonzalez" w:date="2017-05-28T18:05:00Z">
          <w:pPr>
            <w:pStyle w:val="Prrafodelista"/>
            <w:ind w:firstLine="0"/>
            <w:jc w:val="both"/>
          </w:pPr>
        </w:pPrChange>
      </w:pPr>
      <w:ins w:id="981" w:author="Maria Solana Gonzalez" w:date="2017-05-28T18:05:00Z">
        <w:r w:rsidRPr="00E40DF9">
          <w:rPr>
            <w:rFonts w:ascii="Book Antiqua" w:hAnsi="Book Antiqua" w:cs="Times"/>
          </w:rPr>
          <w:t>Otro</w:t>
        </w:r>
        <w:r w:rsidRPr="002A4AA9">
          <w:rPr>
            <w:rFonts w:ascii="Book Antiqua" w:hAnsi="Book Antiqua" w:cs="Times"/>
          </w:rPr>
          <w:t xml:space="preserve"> </w:t>
        </w:r>
        <w:r w:rsidRPr="002A4AA9">
          <w:rPr>
            <w:rFonts w:ascii="Book Antiqua" w:hAnsi="Book Antiqua" w:cs="Times"/>
          </w:rPr>
          <w:fldChar w:fldCharType="begin"/>
        </w:r>
        <w:r w:rsidRPr="000B1FB3">
          <w:rPr>
            <w:rFonts w:ascii="Book Antiqua" w:hAnsi="Book Antiqua" w:cs="Times"/>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[3]</w:t>
        </w:r>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982" w:author="Maria Solana Gonzalez" w:date="2017-05-28T18:05:00Z"/>
          <w:rFonts w:ascii="Book Antiqua" w:hAnsi="Book Antiqua" w:cs="Times"/>
        </w:rPr>
        <w:pPrChange w:id="983" w:author="Maria Solana Gonzalez" w:date="2017-05-28T18:05:00Z">
          <w:pPr/>
        </w:pPrChange>
      </w:pPr>
    </w:p>
    <w:p w14:paraId="6B0F8C7D" w14:textId="7041B1C1" w:rsidR="002A4AA9" w:rsidRDefault="002A4AA9">
      <w:pPr>
        <w:jc w:val="both"/>
        <w:rPr>
          <w:ins w:id="984" w:author="Maria Solana Gonzalez" w:date="2017-05-28T18:05:00Z"/>
          <w:rFonts w:ascii="Book Antiqua" w:hAnsi="Book Antiqua" w:cs="Times"/>
        </w:rPr>
        <w:pPrChange w:id="985" w:author="Maria Solana Gonzalez" w:date="2017-05-28T18:05:00Z">
          <w:pPr>
            <w:pStyle w:val="Prrafodelista"/>
            <w:ind w:firstLine="0"/>
            <w:jc w:val="both"/>
          </w:pPr>
        </w:pPrChange>
      </w:pPr>
      <w:ins w:id="986"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r w:rsidRPr="000B1FB3">
          <w:rPr>
            <w:rFonts w:ascii="Book Antiqua" w:hAnsi="Book Antiqua" w:cs="Times"/>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[4]</w:t>
        </w:r>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w:t>
        </w:r>
        <w:proofErr w:type="spellStart"/>
        <w:r w:rsidRPr="000B1FB3">
          <w:rPr>
            <w:rFonts w:ascii="Book Antiqua" w:hAnsi="Book Antiqua" w:cs="Times"/>
          </w:rPr>
          <w:t>Support</w:t>
        </w:r>
        <w:proofErr w:type="spellEnd"/>
        <w:r w:rsidRPr="000B1FB3">
          <w:rPr>
            <w:rFonts w:ascii="Book Antiqua" w:hAnsi="Book Antiqua" w:cs="Times"/>
          </w:rPr>
          <w:t xml:space="preserve"> Vector Machine) con el objetivo de identificar la fuente de la cámara de distintas imágenes. Los resultados obtenidos son muy favorables (84% de acierto en el peor de los casos realizado sobre imágenes manipuladas). Además</w:t>
        </w:r>
      </w:ins>
      <w:ins w:id="987" w:author="Maria Solana Gonzalez" w:date="2017-05-29T15:49:00Z">
        <w:r w:rsidR="007908FB">
          <w:rPr>
            <w:rFonts w:ascii="Book Antiqua" w:hAnsi="Book Antiqua" w:cs="Times"/>
          </w:rPr>
          <w:t>,</w:t>
        </w:r>
      </w:ins>
      <w:ins w:id="988"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989" w:author="Maria Solana Gonzalez" w:date="2017-05-28T18:05:00Z"/>
          <w:rFonts w:ascii="Book Antiqua" w:hAnsi="Book Antiqua" w:cs="Times"/>
        </w:rPr>
        <w:pPrChange w:id="990" w:author="Maria Solana Gonzalez" w:date="2017-05-28T18:05:00Z">
          <w:pPr>
            <w:pStyle w:val="Prrafodelista"/>
            <w:ind w:firstLine="0"/>
            <w:jc w:val="both"/>
          </w:pPr>
        </w:pPrChange>
      </w:pPr>
    </w:p>
    <w:p w14:paraId="2612D569" w14:textId="77777777" w:rsidR="002A4AA9" w:rsidRDefault="002A4AA9">
      <w:pPr>
        <w:jc w:val="both"/>
        <w:rPr>
          <w:ins w:id="991" w:author="Maria Solana Gonzalez" w:date="2017-05-28T18:05:00Z"/>
          <w:rFonts w:ascii="Book Antiqua" w:hAnsi="Book Antiqua" w:cs="Times"/>
        </w:rPr>
        <w:pPrChange w:id="992" w:author="Maria Solana Gonzalez" w:date="2017-05-28T18:05:00Z">
          <w:pPr>
            <w:pStyle w:val="Prrafodelista"/>
            <w:ind w:firstLine="0"/>
            <w:jc w:val="both"/>
          </w:pPr>
        </w:pPrChange>
      </w:pPr>
      <w:ins w:id="993"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994" w:author="Maria Solana Gonzalez" w:date="2017-05-28T18:05:00Z"/>
          <w:rFonts w:ascii="Book Antiqua" w:hAnsi="Book Antiqua" w:cs="Times"/>
        </w:rPr>
        <w:pPrChange w:id="995" w:author="Maria Solana Gonzalez" w:date="2017-05-28T18:05:00Z">
          <w:pPr>
            <w:pStyle w:val="Prrafodelista"/>
            <w:ind w:firstLine="0"/>
            <w:jc w:val="both"/>
          </w:pPr>
        </w:pPrChange>
      </w:pPr>
    </w:p>
    <w:p w14:paraId="648FCED6" w14:textId="77777777" w:rsidR="002A4AA9" w:rsidRDefault="002A4AA9">
      <w:pPr>
        <w:jc w:val="both"/>
        <w:rPr>
          <w:ins w:id="996" w:author="Maria Solana Gonzalez" w:date="2017-05-28T18:05:00Z"/>
          <w:rFonts w:ascii="Book Antiqua" w:hAnsi="Book Antiqua" w:cs="Times"/>
        </w:rPr>
        <w:pPrChange w:id="997" w:author="Maria Solana Gonzalez" w:date="2017-05-28T18:05:00Z">
          <w:pPr>
            <w:pStyle w:val="Prrafodelista"/>
            <w:ind w:firstLine="0"/>
            <w:jc w:val="both"/>
          </w:pPr>
        </w:pPrChange>
      </w:pPr>
      <w:ins w:id="998"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999" w:author="Maria Solana Gonzalez" w:date="2017-05-28T18:05:00Z"/>
          <w:rFonts w:ascii="Book Antiqua" w:hAnsi="Book Antiqua" w:cs="Times"/>
        </w:rPr>
        <w:pPrChange w:id="1000" w:author="Maria Solana Gonzalez" w:date="2017-05-28T18:05:00Z">
          <w:pPr>
            <w:pStyle w:val="Prrafodelista"/>
            <w:ind w:firstLine="0"/>
            <w:jc w:val="both"/>
          </w:pPr>
        </w:pPrChange>
      </w:pPr>
    </w:p>
    <w:p w14:paraId="7A43810B" w14:textId="77777777" w:rsidR="002A4AA9" w:rsidRDefault="002A4AA9">
      <w:pPr>
        <w:jc w:val="both"/>
        <w:rPr>
          <w:ins w:id="1001" w:author="Maria Solana Gonzalez" w:date="2017-05-28T18:05:00Z"/>
          <w:rFonts w:ascii="Book Antiqua" w:hAnsi="Book Antiqua" w:cs="Times"/>
        </w:rPr>
        <w:pPrChange w:id="1002" w:author="Maria Solana Gonzalez" w:date="2017-05-28T18:05:00Z">
          <w:pPr>
            <w:pStyle w:val="Prrafodelista"/>
            <w:ind w:firstLine="0"/>
            <w:jc w:val="both"/>
          </w:pPr>
        </w:pPrChange>
      </w:pPr>
      <w:ins w:id="1003"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w:t>
        </w:r>
        <w:proofErr w:type="spellStart"/>
        <w:r w:rsidRPr="00154D5D">
          <w:rPr>
            <w:rFonts w:ascii="Book Antiqua" w:hAnsi="Book Antiqua" w:cs="Times"/>
          </w:rPr>
          <w:t>co</w:t>
        </w:r>
        <w:proofErr w:type="spellEnd"/>
        <w:r w:rsidRPr="00154D5D">
          <w:rPr>
            <w:rFonts w:ascii="Book Antiqua" w:hAnsi="Book Antiqua" w:cs="Times"/>
          </w:rPr>
          <w:t xml:space="preserve">-ocurrencia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w:t>
        </w:r>
        <w:proofErr w:type="spellStart"/>
        <w:r w:rsidRPr="0033438F">
          <w:rPr>
            <w:rFonts w:ascii="Book Antiqua" w:hAnsi="Book Antiqua" w:cs="Times"/>
          </w:rPr>
          <w:t>Quadrature</w:t>
        </w:r>
        <w:proofErr w:type="spellEnd"/>
        <w:r w:rsidRPr="0033438F">
          <w:rPr>
            <w:rFonts w:ascii="Book Antiqua" w:hAnsi="Book Antiqua" w:cs="Times"/>
          </w:rPr>
          <w:t xml:space="preserve"> </w:t>
        </w:r>
        <w:proofErr w:type="spellStart"/>
        <w:r w:rsidRPr="0033438F">
          <w:rPr>
            <w:rFonts w:ascii="Book Antiqua" w:hAnsi="Book Antiqua" w:cs="Times"/>
          </w:rPr>
          <w:t>Mirror</w:t>
        </w:r>
        <w:proofErr w:type="spellEnd"/>
        <w:r w:rsidRPr="0033438F">
          <w:rPr>
            <w:rFonts w:ascii="Book Antiqua" w:hAnsi="Book Antiqua" w:cs="Times"/>
          </w:rPr>
          <w:t xml:space="preserve"> </w:t>
        </w:r>
        <w:proofErr w:type="spellStart"/>
        <w:r w:rsidRPr="0033438F">
          <w:rPr>
            <w:rFonts w:ascii="Book Antiqua" w:hAnsi="Book Antiqua" w:cs="Times"/>
          </w:rPr>
          <w:t>Filter</w:t>
        </w:r>
        <w:proofErr w:type="spellEnd"/>
        <w:r w:rsidRPr="0033438F">
          <w:rPr>
            <w:rFonts w:ascii="Book Antiqua" w:hAnsi="Book Antiqua" w:cs="Times"/>
          </w:rPr>
          <w:t xml:space="preserve"> (QMF) para dividir el espacio de la frecuencia, se extraen las mismas cuatro estadísticas (media, varianza, asimetría y </w:t>
        </w:r>
        <w:proofErr w:type="spellStart"/>
        <w:r w:rsidRPr="0033438F">
          <w:rPr>
            <w:rFonts w:ascii="Book Antiqua" w:hAnsi="Book Antiqua" w:cs="Times"/>
          </w:rPr>
          <w:t>curtosis</w:t>
        </w:r>
        <w:proofErr w:type="spellEnd"/>
        <w:r w:rsidRPr="0033438F">
          <w:rPr>
            <w:rFonts w:ascii="Book Antiqua" w:hAnsi="Book Antiqua" w:cs="Times"/>
          </w:rPr>
          <w:t xml:space="preserve">)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w:t>
        </w:r>
        <w:proofErr w:type="spellStart"/>
        <w:r w:rsidRPr="002A4AA9">
          <w:rPr>
            <w:rFonts w:ascii="Book Antiqua" w:hAnsi="Book Antiqua" w:cs="Times"/>
          </w:rPr>
          <w:t>co</w:t>
        </w:r>
        <w:proofErr w:type="spellEnd"/>
        <w:r w:rsidRPr="002A4AA9">
          <w:rPr>
            <w:rFonts w:ascii="Book Antiqua" w:hAnsi="Book Antiqua" w:cs="Times"/>
          </w:rPr>
          <w:t xml:space="preserve">-ocurrencia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w:t>
        </w:r>
        <w:proofErr w:type="spellStart"/>
        <w:r w:rsidRPr="002A4AA9">
          <w:rPr>
            <w:rFonts w:ascii="Book Antiqua" w:hAnsi="Book Antiqua" w:cs="Times"/>
          </w:rPr>
          <w:t>co</w:t>
        </w:r>
        <w:proofErr w:type="spellEnd"/>
        <w:r w:rsidRPr="002A4AA9">
          <w:rPr>
            <w:rFonts w:ascii="Book Antiqua" w:hAnsi="Book Antiqua" w:cs="Times"/>
          </w:rPr>
          <w:t>-ocurrencia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 xml:space="preserve">representativas utilizando un algoritmo </w:t>
        </w:r>
        <w:proofErr w:type="spellStart"/>
        <w:r w:rsidRPr="00141BAC">
          <w:rPr>
            <w:rFonts w:ascii="Book Antiqua" w:hAnsi="Book Antiqua" w:cs="Times"/>
          </w:rPr>
          <w:t>Sequential</w:t>
        </w:r>
        <w:proofErr w:type="spellEnd"/>
        <w:r w:rsidRPr="00141BAC">
          <w:rPr>
            <w:rFonts w:ascii="Book Antiqua" w:hAnsi="Book Antiqua" w:cs="Times"/>
          </w:rPr>
          <w:t xml:space="preserve"> </w:t>
        </w:r>
        <w:proofErr w:type="spellStart"/>
        <w:r w:rsidRPr="00141BAC">
          <w:rPr>
            <w:rFonts w:ascii="Book Antiqua" w:hAnsi="Book Antiqua" w:cs="Times"/>
          </w:rPr>
          <w:t>Floating</w:t>
        </w:r>
        <w:proofErr w:type="spellEnd"/>
        <w:r w:rsidRPr="00141BAC">
          <w:rPr>
            <w:rFonts w:ascii="Book Antiqua" w:hAnsi="Book Antiqua" w:cs="Times"/>
          </w:rPr>
          <w:t xml:space="preserve"> Forward </w:t>
        </w:r>
        <w:proofErr w:type="spellStart"/>
        <w:r w:rsidRPr="00141BAC">
          <w:rPr>
            <w:rFonts w:ascii="Book Antiqua" w:hAnsi="Book Antiqua" w:cs="Times"/>
          </w:rPr>
          <w:t>Selection</w:t>
        </w:r>
        <w:proofErr w:type="spellEnd"/>
        <w:r w:rsidRPr="00141BAC">
          <w:rPr>
            <w:rFonts w:ascii="Book Antiqua" w:hAnsi="Book Antiqua" w:cs="Times"/>
          </w:rPr>
          <w:t xml:space="preserve">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04" w:author="Maria Solana Gonzalez" w:date="2017-05-28T18:05:00Z"/>
          <w:rFonts w:ascii="Book Antiqua" w:hAnsi="Book Antiqua" w:cs="Times"/>
        </w:rPr>
        <w:pPrChange w:id="1005" w:author="Maria Solana Gonzalez" w:date="2017-05-28T18:05:00Z">
          <w:pPr>
            <w:pStyle w:val="Prrafodelista"/>
            <w:ind w:firstLine="0"/>
            <w:jc w:val="both"/>
          </w:pPr>
        </w:pPrChange>
      </w:pPr>
    </w:p>
    <w:p w14:paraId="30031061" w14:textId="77777777" w:rsidR="002A4AA9" w:rsidRDefault="002A4AA9">
      <w:pPr>
        <w:jc w:val="both"/>
        <w:rPr>
          <w:ins w:id="1006" w:author="Maria Solana Gonzalez" w:date="2017-05-28T18:05:00Z"/>
          <w:rFonts w:ascii="Book Antiqua" w:hAnsi="Book Antiqua" w:cs="Times"/>
        </w:rPr>
        <w:pPrChange w:id="1007" w:author="Maria Solana Gonzalez" w:date="2017-05-28T18:05:00Z">
          <w:pPr>
            <w:pStyle w:val="Prrafodelista"/>
            <w:ind w:firstLine="0"/>
            <w:jc w:val="both"/>
          </w:pPr>
        </w:pPrChange>
      </w:pPr>
      <w:ins w:id="1008"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09" w:author="Maria Solana Gonzalez" w:date="2017-05-28T18:05:00Z"/>
          <w:rFonts w:ascii="Book Antiqua" w:hAnsi="Book Antiqua" w:cs="Times"/>
        </w:rPr>
        <w:pPrChange w:id="1010" w:author="Maria Solana Gonzalez" w:date="2017-05-28T18:05:00Z">
          <w:pPr>
            <w:pStyle w:val="Prrafodelista"/>
            <w:ind w:firstLine="0"/>
            <w:jc w:val="both"/>
          </w:pPr>
        </w:pPrChange>
      </w:pPr>
    </w:p>
    <w:p w14:paraId="6879889E" w14:textId="77777777" w:rsidR="002A4AA9" w:rsidRDefault="002A4AA9">
      <w:pPr>
        <w:jc w:val="both"/>
        <w:rPr>
          <w:ins w:id="1011" w:author="Maria Solana Gonzalez" w:date="2017-05-28T18:05:00Z"/>
          <w:rFonts w:ascii="Book Antiqua" w:hAnsi="Book Antiqua" w:cs="Times"/>
        </w:rPr>
        <w:pPrChange w:id="1012" w:author="Maria Solana Gonzalez" w:date="2017-05-28T18:05:00Z">
          <w:pPr>
            <w:pStyle w:val="Prrafodelista"/>
            <w:ind w:firstLine="0"/>
            <w:jc w:val="both"/>
          </w:pPr>
        </w:pPrChange>
      </w:pPr>
      <w:ins w:id="1013"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w:t>
        </w:r>
        <w:proofErr w:type="spellStart"/>
        <w:r w:rsidRPr="002A4AA9">
          <w:rPr>
            <w:rFonts w:ascii="Book Antiqua" w:hAnsi="Book Antiqua" w:cs="Times"/>
          </w:rPr>
          <w:t>ridgelet</w:t>
        </w:r>
        <w:proofErr w:type="spellEnd"/>
        <w:r w:rsidRPr="002A4AA9">
          <w:rPr>
            <w:rFonts w:ascii="Book Antiqua" w:hAnsi="Book Antiqua" w:cs="Times"/>
          </w:rPr>
          <w:t xml:space="preserve"> y sub-bandas </w:t>
        </w:r>
        <w:proofErr w:type="spellStart"/>
        <w:r w:rsidRPr="002A4AA9">
          <w:rPr>
            <w:rFonts w:ascii="Book Antiqua" w:hAnsi="Book Antiqua" w:cs="Times"/>
          </w:rPr>
          <w:t>contourlet</w:t>
        </w:r>
        <w:proofErr w:type="spellEnd"/>
        <w:r w:rsidRPr="002A4AA9">
          <w:rPr>
            <w:rFonts w:ascii="Book Antiqua" w:hAnsi="Book Antiqua" w:cs="Times"/>
          </w:rPr>
          <w: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w:t>
        </w:r>
        <w:proofErr w:type="spellStart"/>
        <w:r w:rsidRPr="00141BAC">
          <w:rPr>
            <w:rFonts w:ascii="Book Antiqua" w:hAnsi="Book Antiqua" w:cs="Times"/>
          </w:rPr>
          <w:t>ridgelets</w:t>
        </w:r>
        <w:proofErr w:type="spellEnd"/>
        <w:r w:rsidRPr="00141BAC">
          <w:rPr>
            <w:rFonts w:ascii="Book Antiqua" w:hAnsi="Book Antiqua" w:cs="Times"/>
          </w:rPr>
          <w:t xml:space="preserve"> toma 48 características y la aproximación de </w:t>
        </w:r>
        <w:proofErr w:type="spellStart"/>
        <w:r w:rsidRPr="00141BAC">
          <w:rPr>
            <w:rFonts w:ascii="Book Antiqua" w:hAnsi="Book Antiqua" w:cs="Times"/>
          </w:rPr>
          <w:t>contourlets</w:t>
        </w:r>
        <w:proofErr w:type="spellEnd"/>
        <w:r w:rsidRPr="00141BAC">
          <w:rPr>
            <w:rFonts w:ascii="Book Antiqua" w:hAnsi="Book Antiqua" w:cs="Times"/>
          </w:rPr>
          <w:t xml:space="preserve">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w:t>
        </w:r>
        <w:proofErr w:type="spellStart"/>
        <w:r w:rsidRPr="002A4AA9">
          <w:rPr>
            <w:rFonts w:ascii="Book Antiqua" w:hAnsi="Book Antiqua" w:cs="Times"/>
          </w:rPr>
          <w:t>contourlets</w:t>
        </w:r>
        <w:proofErr w:type="spellEnd"/>
        <w:r w:rsidRPr="002A4AA9">
          <w:rPr>
            <w:rFonts w:ascii="Book Antiqua" w:hAnsi="Book Antiqua" w:cs="Times"/>
          </w:rPr>
          <w:t xml:space="preserve"> y </w:t>
        </w:r>
        <w:proofErr w:type="spellStart"/>
        <w:r w:rsidRPr="002A4AA9">
          <w:rPr>
            <w:rFonts w:ascii="Book Antiqua" w:hAnsi="Book Antiqua" w:cs="Times"/>
          </w:rPr>
          <w:t>ridgelets</w:t>
        </w:r>
        <w:proofErr w:type="spellEnd"/>
        <w:r w:rsidRPr="002A4AA9">
          <w:rPr>
            <w:rFonts w:ascii="Book Antiqua" w:hAnsi="Book Antiqua" w:cs="Times"/>
          </w:rPr>
          <w:t xml:space="preserve">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14" w:author="Maria Solana Gonzalez" w:date="2017-05-28T18:05:00Z"/>
          <w:rFonts w:ascii="Book Antiqua" w:hAnsi="Book Antiqua" w:cs="Times"/>
        </w:rPr>
        <w:pPrChange w:id="1015" w:author="Maria Solana Gonzalez" w:date="2017-05-28T18:05:00Z">
          <w:pPr>
            <w:pStyle w:val="Prrafodelista"/>
            <w:ind w:firstLine="0"/>
            <w:jc w:val="both"/>
          </w:pPr>
        </w:pPrChange>
      </w:pPr>
    </w:p>
    <w:p w14:paraId="21157C4D" w14:textId="77777777" w:rsidR="002A4AA9" w:rsidRPr="00B13132" w:rsidRDefault="002A4AA9">
      <w:pPr>
        <w:jc w:val="both"/>
        <w:rPr>
          <w:ins w:id="1016" w:author="Maria Solana Gonzalez" w:date="2017-05-28T18:05:00Z"/>
          <w:rFonts w:ascii="Book Antiqua" w:hAnsi="Book Antiqua" w:cs="Times"/>
        </w:rPr>
        <w:pPrChange w:id="1017" w:author="Maria Solana Gonzalez" w:date="2017-05-28T18:05:00Z">
          <w:pPr>
            <w:pStyle w:val="Prrafodelista"/>
            <w:ind w:firstLine="0"/>
            <w:jc w:val="both"/>
          </w:pPr>
        </w:pPrChange>
      </w:pPr>
      <w:ins w:id="1018" w:author="Maria Solana Gonzalez" w:date="2017-05-28T18:05:00Z">
        <w:r w:rsidRPr="00141BAC">
          <w:rPr>
            <w:rFonts w:ascii="Book Antiqua" w:hAnsi="Book Antiqua" w:cs="Times"/>
          </w:rPr>
          <w:t xml:space="preserve">En [M19] se propone un método que emplea la densidad marginal de los coeficientes de la </w:t>
        </w:r>
        <w:proofErr w:type="spellStart"/>
        <w:r w:rsidRPr="00141BAC">
          <w:rPr>
            <w:rFonts w:ascii="Book Antiqua" w:hAnsi="Book Antiqua" w:cs="Times"/>
          </w:rPr>
          <w:t>Discrete</w:t>
        </w:r>
        <w:proofErr w:type="spellEnd"/>
        <w:r w:rsidRPr="00141BAC">
          <w:rPr>
            <w:rFonts w:ascii="Book Antiqua" w:hAnsi="Book Antiqua" w:cs="Times"/>
          </w:rPr>
          <w:t xml:space="preserve"> </w:t>
        </w:r>
        <w:proofErr w:type="spellStart"/>
        <w:r w:rsidRPr="00141BAC">
          <w:rPr>
            <w:rFonts w:ascii="Book Antiqua" w:hAnsi="Book Antiqua" w:cs="Times"/>
          </w:rPr>
          <w:t>Cosine</w:t>
        </w:r>
        <w:proofErr w:type="spellEnd"/>
        <w:r w:rsidRPr="00141BAC">
          <w:rPr>
            <w:rFonts w:ascii="Book Antiqua" w:hAnsi="Book Antiqua" w:cs="Times"/>
          </w:rPr>
          <w:t xml:space="preserve"> </w:t>
        </w:r>
        <w:proofErr w:type="spellStart"/>
        <w:r w:rsidRPr="00141BAC">
          <w:rPr>
            <w:rFonts w:ascii="Book Antiqua" w:hAnsi="Book Antiqua" w:cs="Times"/>
          </w:rPr>
          <w:t>Transform</w:t>
        </w:r>
        <w:proofErr w:type="spellEnd"/>
        <w:r w:rsidRPr="00141BAC">
          <w:rPr>
            <w:rFonts w:ascii="Book Antiqua" w:hAnsi="Book Antiqua" w:cs="Times"/>
          </w:rPr>
          <w:t xml:space="preserve">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w:t>
        </w:r>
        <w:proofErr w:type="spellStart"/>
        <w:r w:rsidRPr="00141BAC">
          <w:rPr>
            <w:rFonts w:ascii="Book Antiqua" w:hAnsi="Book Antiqua" w:cs="Times"/>
          </w:rPr>
          <w:t>kernel</w:t>
        </w:r>
        <w:proofErr w:type="spellEnd"/>
        <w:r w:rsidRPr="00141BAC">
          <w:rPr>
            <w:rFonts w:ascii="Book Antiqua" w:hAnsi="Book Antiqua" w:cs="Times"/>
          </w:rPr>
          <w:t xml:space="preserve">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1019" w:author="Maria Solana Gonzalez" w:date="2017-05-28T18:00:00Z"/>
          <w:rFonts w:ascii="Book Antiqua" w:hAnsi="Book Antiqua"/>
        </w:rPr>
      </w:pPr>
      <w:del w:id="1020"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021" w:author="Maria Solana Gonzalez" w:date="2017-05-28T18:00:00Z"/>
          <w:rFonts w:ascii="Book Antiqua" w:hAnsi="Book Antiqua"/>
        </w:rPr>
      </w:pPr>
    </w:p>
    <w:p w14:paraId="64535BF0" w14:textId="01EDEF7D" w:rsidR="00A33B5E" w:rsidRPr="00A33B5E" w:rsidDel="0013191C" w:rsidRDefault="00A33B5E" w:rsidP="00A33B5E">
      <w:pPr>
        <w:rPr>
          <w:del w:id="1022" w:author="Maria Solana Gonzalez" w:date="2017-05-28T18:00:00Z"/>
          <w:rFonts w:ascii="Book Antiqua" w:hAnsi="Book Antiqua"/>
        </w:rPr>
      </w:pPr>
      <w:del w:id="1023"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024" w:author="Maria Solana Gonzalez" w:date="2017-05-28T18:00:00Z"/>
          <w:rFonts w:ascii="Book Antiqua" w:hAnsi="Book Antiqua"/>
        </w:rPr>
      </w:pPr>
    </w:p>
    <w:p w14:paraId="7228DEEA" w14:textId="21AB49D1" w:rsidR="00A33B5E" w:rsidRPr="00A33B5E" w:rsidDel="0013191C" w:rsidRDefault="00A33B5E" w:rsidP="00A33B5E">
      <w:pPr>
        <w:rPr>
          <w:del w:id="1025" w:author="Maria Solana Gonzalez" w:date="2017-05-28T18:00:00Z"/>
          <w:rFonts w:ascii="Book Antiqua" w:hAnsi="Book Antiqua"/>
        </w:rPr>
      </w:pPr>
      <w:del w:id="1026"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27" w:name="_Toc477877521"/>
      <w:bookmarkStart w:id="1028" w:name="_Toc483862821"/>
      <w:r w:rsidRPr="00A33B5E">
        <w:rPr>
          <w:szCs w:val="24"/>
        </w:rPr>
        <w:t>Técnicas basadas en el Uso de las Imperfecciones del Sensor</w:t>
      </w:r>
      <w:bookmarkEnd w:id="1027"/>
      <w:bookmarkEnd w:id="1028"/>
    </w:p>
    <w:p w14:paraId="79B67C94" w14:textId="77777777" w:rsidR="00A33B5E" w:rsidRDefault="00A33B5E" w:rsidP="00A33B5E">
      <w:pPr>
        <w:rPr>
          <w:ins w:id="1029" w:author="Maria Solana Gonzalez" w:date="2017-05-28T18:06:00Z"/>
          <w:rFonts w:ascii="Book Antiqua" w:hAnsi="Book Antiqua"/>
        </w:rPr>
      </w:pPr>
    </w:p>
    <w:p w14:paraId="5706EDCE" w14:textId="77777777" w:rsidR="00141BAC" w:rsidRDefault="00141BAC">
      <w:pPr>
        <w:jc w:val="both"/>
        <w:rPr>
          <w:ins w:id="1030" w:author="Maria Solana Gonzalez" w:date="2017-05-28T18:07:00Z"/>
          <w:rFonts w:ascii="Book Antiqua" w:hAnsi="Book Antiqua" w:cs="Times"/>
        </w:rPr>
        <w:pPrChange w:id="1031" w:author="Maria Solana Gonzalez" w:date="2017-05-28T18:06:00Z">
          <w:pPr>
            <w:pStyle w:val="Prrafodelista"/>
            <w:ind w:firstLine="0"/>
            <w:jc w:val="both"/>
          </w:pPr>
        </w:pPrChange>
      </w:pPr>
      <w:ins w:id="1032"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Sensor </w:t>
        </w:r>
        <w:proofErr w:type="spellStart"/>
        <w:r w:rsidRPr="00141BAC">
          <w:rPr>
            <w:rFonts w:ascii="Book Antiqua" w:hAnsi="Book Antiqua" w:cs="Times"/>
          </w:rPr>
          <w:t>Pattern</w:t>
        </w:r>
        <w:proofErr w:type="spellEnd"/>
        <w:r w:rsidRPr="00141BAC">
          <w:rPr>
            <w:rFonts w:ascii="Book Antiqua" w:hAnsi="Book Antiqua" w:cs="Times"/>
          </w:rPr>
          <w:t xml:space="preserve"> </w:t>
        </w:r>
        <w:proofErr w:type="spellStart"/>
        <w:r w:rsidRPr="00141BAC">
          <w:rPr>
            <w:rFonts w:ascii="Book Antiqua" w:hAnsi="Book Antiqua" w:cs="Times"/>
          </w:rPr>
          <w:t>Noise</w:t>
        </w:r>
        <w:proofErr w:type="spellEnd"/>
        <w:r w:rsidRPr="00141BAC">
          <w:rPr>
            <w:rFonts w:ascii="Book Antiqua" w:hAnsi="Book Antiqua" w:cs="Times"/>
          </w:rPr>
          <w:t xml:space="preserve"> (SPN).</w:t>
        </w:r>
      </w:ins>
    </w:p>
    <w:p w14:paraId="090BCEAE" w14:textId="3FDDD725" w:rsidR="00141BAC" w:rsidRDefault="00141BAC">
      <w:pPr>
        <w:jc w:val="both"/>
        <w:rPr>
          <w:ins w:id="1033" w:author="Maria Solana Gonzalez" w:date="2017-05-28T18:06:00Z"/>
          <w:rFonts w:ascii="Book Antiqua" w:hAnsi="Book Antiqua" w:cs="Times"/>
        </w:rPr>
        <w:pPrChange w:id="1034" w:author="Maria Solana Gonzalez" w:date="2017-05-28T18:06:00Z">
          <w:pPr>
            <w:pStyle w:val="Prrafodelista"/>
            <w:ind w:firstLine="0"/>
            <w:jc w:val="both"/>
          </w:pPr>
        </w:pPrChange>
      </w:pPr>
      <w:ins w:id="1035"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036" w:author="Maria Solana Gonzalez" w:date="2017-05-28T18:06:00Z"/>
          <w:rFonts w:ascii="Book Antiqua" w:hAnsi="Book Antiqua" w:cs="Times"/>
          <w:sz w:val="24"/>
          <w:rPrChange w:id="1037" w:author="Maria Solana Gonzalez" w:date="2017-05-29T15:54:00Z">
            <w:rPr>
              <w:ins w:id="1038" w:author="Maria Solana Gonzalez" w:date="2017-05-28T18:06:00Z"/>
            </w:rPr>
          </w:rPrChange>
        </w:rPr>
        <w:pPrChange w:id="1039" w:author="Maria Solana Gonzalez" w:date="2017-05-29T15:53:00Z">
          <w:pPr>
            <w:pStyle w:val="Prrafodelista"/>
            <w:numPr>
              <w:numId w:val="37"/>
            </w:numPr>
            <w:ind w:left="1080" w:hanging="360"/>
            <w:jc w:val="both"/>
          </w:pPr>
        </w:pPrChange>
      </w:pPr>
      <w:ins w:id="1040" w:author="Maria Solana Gonzalez" w:date="2017-05-28T18:06:00Z">
        <w:r w:rsidRPr="00813A0A">
          <w:rPr>
            <w:rFonts w:ascii="Book Antiqua" w:hAnsi="Book Antiqua" w:cs="Times"/>
            <w:sz w:val="24"/>
            <w:rPrChange w:id="1041" w:author="Maria Solana Gonzalez" w:date="2017-05-29T15:54: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042" w:author="Maria Solana Gonzalez" w:date="2017-05-28T18:06:00Z"/>
          <w:rFonts w:ascii="Book Antiqua" w:hAnsi="Book Antiqua" w:cs="Times"/>
        </w:rPr>
        <w:pPrChange w:id="1043"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044" w:author="Maria Solana Gonzalez" w:date="2017-05-28T18:06:00Z"/>
          <w:rFonts w:ascii="Book Antiqua" w:hAnsi="Book Antiqua" w:cs="Times"/>
          <w:sz w:val="24"/>
          <w:rPrChange w:id="1045" w:author="Maria Solana Gonzalez" w:date="2017-05-29T15:54:00Z">
            <w:rPr>
              <w:ins w:id="1046" w:author="Maria Solana Gonzalez" w:date="2017-05-28T18:06:00Z"/>
            </w:rPr>
          </w:rPrChange>
        </w:rPr>
        <w:pPrChange w:id="1047" w:author="Maria Solana Gonzalez" w:date="2017-05-28T18:07:00Z">
          <w:pPr>
            <w:pStyle w:val="Prrafodelista"/>
            <w:numPr>
              <w:numId w:val="37"/>
            </w:numPr>
            <w:ind w:left="1080" w:hanging="360"/>
            <w:jc w:val="both"/>
          </w:pPr>
        </w:pPrChange>
      </w:pPr>
      <w:ins w:id="1048" w:author="Maria Solana Gonzalez" w:date="2017-05-28T18:06:00Z">
        <w:r w:rsidRPr="00813A0A">
          <w:rPr>
            <w:rFonts w:ascii="Book Antiqua" w:hAnsi="Book Antiqua" w:cs="Times"/>
            <w:sz w:val="24"/>
            <w:rPrChange w:id="1049"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050" w:author="Maria Solana Gonzalez" w:date="2017-05-28T18:06:00Z"/>
          <w:rFonts w:ascii="Book Antiqua" w:hAnsi="Book Antiqua" w:cs="Times"/>
        </w:rPr>
      </w:pPr>
    </w:p>
    <w:p w14:paraId="516A84C5" w14:textId="77777777" w:rsidR="00141BAC" w:rsidRDefault="00141BAC">
      <w:pPr>
        <w:jc w:val="both"/>
        <w:rPr>
          <w:ins w:id="1051" w:author="Maria Solana Gonzalez" w:date="2017-05-28T18:06:00Z"/>
          <w:rFonts w:ascii="Book Antiqua" w:hAnsi="Book Antiqua" w:cs="Times"/>
        </w:rPr>
        <w:pPrChange w:id="1052" w:author="Maria Solana Gonzalez" w:date="2017-05-28T18:06:00Z">
          <w:pPr>
            <w:ind w:left="709" w:firstLine="60"/>
            <w:jc w:val="both"/>
          </w:pPr>
        </w:pPrChange>
      </w:pPr>
      <w:ins w:id="1053"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054" w:author="Maria Solana Gonzalez" w:date="2017-05-28T18:06:00Z"/>
          <w:rFonts w:ascii="Book Antiqua" w:hAnsi="Book Antiqua" w:cs="Times"/>
        </w:rPr>
        <w:pPrChange w:id="1055" w:author="Maria Solana Gonzalez" w:date="2017-05-28T18:06:00Z">
          <w:pPr>
            <w:ind w:left="709" w:firstLine="60"/>
            <w:jc w:val="both"/>
          </w:pPr>
        </w:pPrChange>
      </w:pPr>
    </w:p>
    <w:p w14:paraId="52FDA86E" w14:textId="77777777" w:rsidR="00141BAC" w:rsidRDefault="00141BAC">
      <w:pPr>
        <w:jc w:val="both"/>
        <w:rPr>
          <w:ins w:id="1056" w:author="Maria Solana Gonzalez" w:date="2017-05-29T15:54:00Z"/>
          <w:rFonts w:ascii="Book Antiqua" w:hAnsi="Book Antiqua" w:cs="Times"/>
        </w:rPr>
        <w:pPrChange w:id="1057" w:author="Maria Solana Gonzalez" w:date="2017-05-28T18:06:00Z">
          <w:pPr>
            <w:pStyle w:val="Prrafodelista"/>
            <w:ind w:firstLine="0"/>
            <w:jc w:val="both"/>
          </w:pPr>
        </w:pPrChange>
      </w:pPr>
      <w:ins w:id="1058"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059" w:author="Maria Solana Gonzalez" w:date="2017-05-28T18:06:00Z"/>
          <w:rFonts w:ascii="Book Antiqua" w:hAnsi="Book Antiqua" w:cs="Times"/>
        </w:rPr>
        <w:pPrChange w:id="1060" w:author="Maria Solana Gonzalez" w:date="2017-05-28T18:06:00Z">
          <w:pPr>
            <w:pStyle w:val="Prrafodelista"/>
            <w:ind w:firstLine="0"/>
            <w:jc w:val="both"/>
          </w:pPr>
        </w:pPrChange>
      </w:pPr>
    </w:p>
    <w:p w14:paraId="68336D62" w14:textId="77777777" w:rsidR="00141BAC" w:rsidRDefault="00141BAC">
      <w:pPr>
        <w:jc w:val="both"/>
        <w:rPr>
          <w:ins w:id="1061" w:author="Maria Solana Gonzalez" w:date="2017-05-28T18:06:00Z"/>
          <w:rFonts w:ascii="Book Antiqua" w:hAnsi="Book Antiqua" w:cs="Times"/>
        </w:rPr>
        <w:pPrChange w:id="1062" w:author="Maria Solana Gonzalez" w:date="2017-05-28T18:06:00Z">
          <w:pPr>
            <w:pStyle w:val="Prrafodelista"/>
            <w:ind w:firstLine="0"/>
            <w:jc w:val="both"/>
          </w:pPr>
        </w:pPrChange>
      </w:pPr>
      <w:ins w:id="1063"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064" w:author="Maria Solana Gonzalez" w:date="2017-05-28T18:06:00Z"/>
          <w:rFonts w:ascii="Book Antiqua" w:hAnsi="Book Antiqua" w:cs="Times"/>
        </w:rPr>
        <w:pPrChange w:id="1065" w:author="Maria Solana Gonzalez" w:date="2017-05-28T18:06:00Z">
          <w:pPr>
            <w:pStyle w:val="Prrafodelista"/>
            <w:ind w:firstLine="0"/>
            <w:jc w:val="both"/>
          </w:pPr>
        </w:pPrChange>
      </w:pPr>
    </w:p>
    <w:p w14:paraId="28929517" w14:textId="77777777" w:rsidR="00141BAC" w:rsidRDefault="00141BAC">
      <w:pPr>
        <w:jc w:val="both"/>
        <w:rPr>
          <w:ins w:id="1066" w:author="Maria Solana Gonzalez" w:date="2017-05-28T18:06:00Z"/>
          <w:rFonts w:ascii="Book Antiqua" w:hAnsi="Book Antiqua" w:cs="Times"/>
        </w:rPr>
        <w:pPrChange w:id="1067" w:author="Maria Solana Gonzalez" w:date="2017-05-28T18:06:00Z">
          <w:pPr>
            <w:pStyle w:val="Prrafodelista"/>
            <w:ind w:firstLine="0"/>
            <w:jc w:val="both"/>
          </w:pPr>
        </w:pPrChange>
      </w:pPr>
      <w:ins w:id="1068"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w:t>
        </w:r>
        <w:r w:rsidRPr="00B13132">
          <w:rPr>
            <w:rFonts w:ascii="Book Antiqua" w:hAnsi="Book Antiqua" w:cs="Times"/>
          </w:rPr>
          <w:lastRenderedPageBreak/>
          <w:t xml:space="preserve">considera diferentes áreas de interés </w:t>
        </w:r>
        <w:proofErr w:type="spellStart"/>
        <w:r w:rsidRPr="00B13132">
          <w:rPr>
            <w:rFonts w:ascii="Book Antiqua" w:hAnsi="Book Antiqua" w:cs="Times"/>
          </w:rPr>
          <w:t>Region</w:t>
        </w:r>
        <w:proofErr w:type="spellEnd"/>
        <w:r w:rsidRPr="00B13132">
          <w:rPr>
            <w:rFonts w:ascii="Book Antiqua" w:hAnsi="Book Antiqua" w:cs="Times"/>
          </w:rPr>
          <w:t xml:space="preserve"> Of </w:t>
        </w:r>
        <w:proofErr w:type="spellStart"/>
        <w:r w:rsidRPr="00B13132">
          <w:rPr>
            <w:rFonts w:ascii="Book Antiqua" w:hAnsi="Book Antiqua" w:cs="Times"/>
          </w:rPr>
          <w:t>Interest</w:t>
        </w:r>
        <w:proofErr w:type="spellEnd"/>
        <w:r w:rsidRPr="00B13132">
          <w:rPr>
            <w:rFonts w:ascii="Book Antiqua" w:hAnsi="Book Antiqua" w:cs="Times"/>
          </w:rPr>
          <w:t xml:space="preserve"> (ROI) y no sólo la región central de la imagen. Para cada imagen se definen nueve </w:t>
        </w:r>
        <w:proofErr w:type="spellStart"/>
        <w:r w:rsidRPr="00B13132">
          <w:rPr>
            <w:rFonts w:ascii="Book Antiqua" w:hAnsi="Book Antiqua" w:cs="Times"/>
          </w:rPr>
          <w:t>ROIs</w:t>
        </w:r>
        <w:proofErr w:type="spellEnd"/>
        <w:r w:rsidRPr="00B13132">
          <w:rPr>
            <w:rFonts w:ascii="Book Antiqua" w:hAnsi="Book Antiqua" w:cs="Times"/>
          </w:rPr>
          <w:t xml:space="preserve"> </w:t>
        </w:r>
        <w:r w:rsidRPr="00122D54">
          <w:rPr>
            <w:rFonts w:ascii="Book Antiqua" w:hAnsi="Book Antiqua" w:cs="Times"/>
            <w:highlight w:val="yellow"/>
            <w:rPrChange w:id="1069"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070" w:author="Maria Solana Gonzalez" w:date="2017-05-28T18:06:00Z"/>
          <w:rFonts w:ascii="Book Antiqua" w:hAnsi="Book Antiqua" w:cs="Times"/>
        </w:rPr>
        <w:pPrChange w:id="1071" w:author="Maria Solana Gonzalez" w:date="2017-05-28T18:06:00Z">
          <w:pPr>
            <w:pStyle w:val="Prrafodelista"/>
            <w:ind w:firstLine="0"/>
            <w:jc w:val="both"/>
          </w:pPr>
        </w:pPrChange>
      </w:pPr>
    </w:p>
    <w:p w14:paraId="17D05AD1" w14:textId="77777777" w:rsidR="00141BAC" w:rsidRDefault="00141BAC">
      <w:pPr>
        <w:jc w:val="both"/>
        <w:rPr>
          <w:ins w:id="1072" w:author="Maria Solana Gonzalez" w:date="2017-05-28T18:06:00Z"/>
          <w:rFonts w:ascii="Book Antiqua" w:hAnsi="Book Antiqua" w:cs="Times"/>
        </w:rPr>
        <w:pPrChange w:id="1073" w:author="Maria Solana Gonzalez" w:date="2017-05-28T18:06:00Z">
          <w:pPr>
            <w:pStyle w:val="Prrafodelista"/>
            <w:ind w:firstLine="0"/>
            <w:jc w:val="both"/>
          </w:pPr>
        </w:pPrChange>
      </w:pPr>
      <w:ins w:id="1074"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1075" w:author="Maria Solana Gonzalez" w:date="2017-05-28T18:06:00Z"/>
          <w:rFonts w:ascii="Book Antiqua" w:hAnsi="Book Antiqua" w:cs="Times"/>
        </w:rPr>
        <w:pPrChange w:id="1076" w:author="Maria Solana Gonzalez" w:date="2017-05-28T18:06:00Z">
          <w:pPr>
            <w:pStyle w:val="Prrafodelista"/>
            <w:ind w:firstLine="0"/>
            <w:jc w:val="both"/>
          </w:pPr>
        </w:pPrChange>
      </w:pPr>
    </w:p>
    <w:p w14:paraId="2D6AE165" w14:textId="77777777" w:rsidR="00141BAC" w:rsidRDefault="00141BAC">
      <w:pPr>
        <w:jc w:val="both"/>
        <w:rPr>
          <w:ins w:id="1077" w:author="Maria Solana Gonzalez" w:date="2017-05-28T18:07:00Z"/>
          <w:rFonts w:ascii="Book Antiqua" w:hAnsi="Book Antiqua" w:cs="Times"/>
        </w:rPr>
        <w:pPrChange w:id="1078" w:author="Maria Solana Gonzalez" w:date="2017-05-28T18:06:00Z">
          <w:pPr>
            <w:spacing w:after="200" w:line="276" w:lineRule="auto"/>
            <w:ind w:left="709"/>
            <w:jc w:val="both"/>
          </w:pPr>
        </w:pPrChange>
      </w:pPr>
      <w:ins w:id="1079" w:author="Maria Solana Gonzalez" w:date="2017-05-28T18:06:00Z">
        <w:r w:rsidRPr="00141BAC">
          <w:rPr>
            <w:rFonts w:ascii="Book Antiqua" w:hAnsi="Book Antiqua" w:cs="Times"/>
            <w:rPrChange w:id="1080"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w:t>
        </w:r>
        <w:proofErr w:type="spellStart"/>
        <w:r w:rsidRPr="00141BAC">
          <w:rPr>
            <w:rFonts w:ascii="Book Antiqua" w:hAnsi="Book Antiqua" w:cs="Times"/>
            <w:rPrChange w:id="1081" w:author="Maria Solana Gonzalez" w:date="2017-05-28T18:06:00Z">
              <w:rPr>
                <w:rFonts w:ascii="Book Antiqua" w:eastAsiaTheme="minorHAnsi" w:hAnsi="Book Antiqua" w:cs="Times"/>
                <w:lang w:eastAsia="en-US"/>
              </w:rPr>
            </w:rPrChange>
          </w:rPr>
          <w:t>hiperplano</w:t>
        </w:r>
        <w:proofErr w:type="spellEnd"/>
        <w:r w:rsidRPr="00141BAC">
          <w:rPr>
            <w:rFonts w:ascii="Book Antiqua" w:hAnsi="Book Antiqua" w:cs="Times"/>
            <w:rPrChange w:id="1082" w:author="Maria Solana Gonzalez" w:date="2017-05-28T18:06:00Z">
              <w:rPr>
                <w:rFonts w:ascii="Book Antiqua" w:eastAsiaTheme="minorHAnsi" w:hAnsi="Book Antiqua" w:cs="Times"/>
                <w:lang w:eastAsia="en-US"/>
              </w:rPr>
            </w:rPrChange>
          </w:rPr>
          <w:t xml:space="preserve"> que separa los casos positivos y negativos toman en cuenta las clases desconocidas del escenario abierto moviendo el </w:t>
        </w:r>
        <w:proofErr w:type="spellStart"/>
        <w:r w:rsidRPr="00141BAC">
          <w:rPr>
            <w:rFonts w:ascii="Book Antiqua" w:hAnsi="Book Antiqua" w:cs="Times"/>
            <w:rPrChange w:id="1083" w:author="Maria Solana Gonzalez" w:date="2017-05-28T18:06:00Z">
              <w:rPr>
                <w:rFonts w:ascii="Book Antiqua" w:eastAsiaTheme="minorHAnsi" w:hAnsi="Book Antiqua" w:cs="Times"/>
                <w:lang w:eastAsia="en-US"/>
              </w:rPr>
            </w:rPrChange>
          </w:rPr>
          <w:t>hiperplano</w:t>
        </w:r>
        <w:proofErr w:type="spellEnd"/>
        <w:r w:rsidRPr="00141BAC">
          <w:rPr>
            <w:rFonts w:ascii="Book Antiqua" w:hAnsi="Book Antiqua" w:cs="Times"/>
            <w:rPrChange w:id="1084" w:author="Maria Solana Gonzalez" w:date="2017-05-28T18:06:00Z">
              <w:rPr>
                <w:rFonts w:ascii="Book Antiqua" w:eastAsiaTheme="minorHAnsi" w:hAnsi="Book Antiqua" w:cs="Times"/>
                <w:lang w:eastAsia="en-US"/>
              </w:rPr>
            </w:rPrChange>
          </w:rPr>
          <w:t xml:space="preserve"> generado por un valor dado ya sea hacia adentro (hacia las clases positivas) o hacia afuera (las clases negativas). Mediante el movimiento del </w:t>
        </w:r>
        <w:proofErr w:type="spellStart"/>
        <w:r w:rsidRPr="00141BAC">
          <w:rPr>
            <w:rFonts w:ascii="Book Antiqua" w:hAnsi="Book Antiqua" w:cs="Times"/>
            <w:rPrChange w:id="1085" w:author="Maria Solana Gonzalez" w:date="2017-05-28T18:06:00Z">
              <w:rPr>
                <w:rFonts w:ascii="Book Antiqua" w:eastAsiaTheme="minorHAnsi" w:hAnsi="Book Antiqua" w:cs="Times"/>
                <w:lang w:eastAsia="en-US"/>
              </w:rPr>
            </w:rPrChange>
          </w:rPr>
          <w:t>hiperplano</w:t>
        </w:r>
        <w:proofErr w:type="spellEnd"/>
        <w:r w:rsidRPr="00141BAC">
          <w:rPr>
            <w:rFonts w:ascii="Book Antiqua" w:hAnsi="Book Antiqua" w:cs="Times"/>
            <w:rPrChange w:id="1086" w:author="Maria Solana Gonzalez" w:date="2017-05-28T18:06:00Z">
              <w:rPr>
                <w:rFonts w:ascii="Book Antiqua" w:eastAsiaTheme="minorHAnsi" w:hAnsi="Book Antiqua" w:cs="Times"/>
                <w:lang w:eastAsia="en-US"/>
              </w:rPr>
            </w:rPrChange>
          </w:rPr>
          <w:t xml:space="preserve"> se puede variar cuan estricto se desea ser para determinar si una imagen pertenece a una clase o no. A este proceso se le denomina modelado de límites de decisión o </w:t>
        </w:r>
        <w:proofErr w:type="spellStart"/>
        <w:r w:rsidRPr="00141BAC">
          <w:rPr>
            <w:rFonts w:ascii="Book Antiqua" w:hAnsi="Book Antiqua" w:cs="Times"/>
            <w:rPrChange w:id="1087" w:author="Maria Solana Gonzalez" w:date="2017-05-28T18:06:00Z">
              <w:rPr>
                <w:rFonts w:ascii="Book Antiqua" w:eastAsiaTheme="minorHAnsi" w:hAnsi="Book Antiqua" w:cs="Times"/>
                <w:lang w:eastAsia="en-US"/>
              </w:rPr>
            </w:rPrChange>
          </w:rPr>
          <w:t>Decision</w:t>
        </w:r>
        <w:proofErr w:type="spellEnd"/>
        <w:r w:rsidRPr="00141BAC">
          <w:rPr>
            <w:rFonts w:ascii="Book Antiqua" w:hAnsi="Book Antiqua" w:cs="Times"/>
            <w:rPrChange w:id="1088" w:author="Maria Solana Gonzalez" w:date="2017-05-28T18:06:00Z">
              <w:rPr>
                <w:rFonts w:ascii="Book Antiqua" w:eastAsiaTheme="minorHAnsi" w:hAnsi="Book Antiqua" w:cs="Times"/>
                <w:lang w:eastAsia="en-US"/>
              </w:rPr>
            </w:rPrChange>
          </w:rPr>
          <w:t xml:space="preserve"> </w:t>
        </w:r>
        <w:proofErr w:type="spellStart"/>
        <w:r w:rsidRPr="00141BAC">
          <w:rPr>
            <w:rFonts w:ascii="Book Antiqua" w:hAnsi="Book Antiqua" w:cs="Times"/>
            <w:rPrChange w:id="1089" w:author="Maria Solana Gonzalez" w:date="2017-05-28T18:06:00Z">
              <w:rPr>
                <w:rFonts w:ascii="Book Antiqua" w:eastAsiaTheme="minorHAnsi" w:hAnsi="Book Antiqua" w:cs="Times"/>
                <w:lang w:eastAsia="en-US"/>
              </w:rPr>
            </w:rPrChange>
          </w:rPr>
          <w:t>Boundary</w:t>
        </w:r>
        <w:proofErr w:type="spellEnd"/>
        <w:r w:rsidRPr="00141BAC">
          <w:rPr>
            <w:rFonts w:ascii="Book Antiqua" w:hAnsi="Book Antiqua" w:cs="Times"/>
            <w:rPrChange w:id="1090" w:author="Maria Solana Gonzalez" w:date="2017-05-28T18:06:00Z">
              <w:rPr>
                <w:rFonts w:ascii="Book Antiqua" w:eastAsiaTheme="minorHAnsi" w:hAnsi="Book Antiqua" w:cs="Times"/>
                <w:lang w:eastAsia="en-US"/>
              </w:rPr>
            </w:rPrChange>
          </w:rPr>
          <w:t xml:space="preserve"> </w:t>
        </w:r>
        <w:proofErr w:type="spellStart"/>
        <w:r w:rsidRPr="00141BAC">
          <w:rPr>
            <w:rFonts w:ascii="Book Antiqua" w:hAnsi="Book Antiqua" w:cs="Times"/>
            <w:rPrChange w:id="1091" w:author="Maria Solana Gonzalez" w:date="2017-05-28T18:06:00Z">
              <w:rPr>
                <w:rFonts w:ascii="Book Antiqua" w:eastAsiaTheme="minorHAnsi" w:hAnsi="Book Antiqua" w:cs="Times"/>
                <w:lang w:eastAsia="en-US"/>
              </w:rPr>
            </w:rPrChange>
          </w:rPr>
          <w:t>Carving</w:t>
        </w:r>
        <w:proofErr w:type="spellEnd"/>
        <w:r w:rsidRPr="00141BAC">
          <w:rPr>
            <w:rFonts w:ascii="Book Antiqua" w:hAnsi="Book Antiqua" w:cs="Times"/>
            <w:rPrChange w:id="1092" w:author="Maria Solana Gonzalez" w:date="2017-05-28T18:06:00Z">
              <w:rPr>
                <w:rFonts w:ascii="Book Antiqua" w:eastAsiaTheme="minorHAnsi" w:hAnsi="Book Antiqua" w:cs="Times"/>
                <w:lang w:eastAsia="en-US"/>
              </w:rPr>
            </w:rPrChange>
          </w:rPr>
          <w:t xml:space="preserve">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093" w:author="Maria Solana Gonzalez" w:date="2017-05-28T18:06:00Z"/>
          <w:rFonts w:ascii="Book Antiqua" w:hAnsi="Book Antiqua" w:cs="Times"/>
          <w:rPrChange w:id="1094" w:author="Maria Solana Gonzalez" w:date="2017-05-28T18:06:00Z">
            <w:rPr>
              <w:ins w:id="1095" w:author="Maria Solana Gonzalez" w:date="2017-05-28T18:06:00Z"/>
              <w:rFonts w:ascii="Book Antiqua" w:eastAsiaTheme="minorHAnsi" w:hAnsi="Book Antiqua" w:cs="Times"/>
              <w:lang w:eastAsia="en-US"/>
            </w:rPr>
          </w:rPrChange>
        </w:rPr>
        <w:pPrChange w:id="1096" w:author="Maria Solana Gonzalez" w:date="2017-05-28T18:06:00Z">
          <w:pPr>
            <w:spacing w:after="200" w:line="276" w:lineRule="auto"/>
            <w:ind w:left="709"/>
            <w:jc w:val="both"/>
          </w:pPr>
        </w:pPrChange>
      </w:pPr>
    </w:p>
    <w:p w14:paraId="7855A23A" w14:textId="17603D8E" w:rsidR="00141BAC" w:rsidRDefault="00141BAC">
      <w:pPr>
        <w:jc w:val="both"/>
        <w:rPr>
          <w:ins w:id="1097" w:author="Maria Solana Gonzalez" w:date="2017-05-28T18:07:00Z"/>
          <w:rFonts w:ascii="Book Antiqua" w:hAnsi="Book Antiqua" w:cs="Times"/>
        </w:rPr>
        <w:pPrChange w:id="1098" w:author="Maria Solana Gonzalez" w:date="2017-05-28T18:06:00Z">
          <w:pPr>
            <w:spacing w:after="200" w:line="276" w:lineRule="auto"/>
            <w:ind w:left="709"/>
            <w:jc w:val="both"/>
          </w:pPr>
        </w:pPrChange>
      </w:pPr>
      <w:ins w:id="1099" w:author="Maria Solana Gonzalez" w:date="2017-05-28T18:06:00Z">
        <w:r w:rsidRPr="00141BAC">
          <w:rPr>
            <w:rFonts w:ascii="Book Antiqua" w:hAnsi="Book Antiqua" w:cs="Times"/>
            <w:rPrChange w:id="1100"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01"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w:t>
        </w:r>
        <w:r w:rsidRPr="00141BAC">
          <w:rPr>
            <w:rFonts w:ascii="Book Antiqua" w:hAnsi="Book Antiqua" w:cs="Times"/>
            <w:rPrChange w:id="1102" w:author="Maria Solana Gonzalez" w:date="2017-05-28T18:06:00Z">
              <w:rPr>
                <w:rFonts w:ascii="Book Antiqua" w:eastAsiaTheme="minorHAnsi" w:hAnsi="Book Antiqua" w:cs="Times"/>
                <w:lang w:eastAsia="en-US"/>
              </w:rPr>
            </w:rPrChange>
          </w:rPr>
          <w:lastRenderedPageBreak/>
          <w:t>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03" w:author="Maria Solana Gonzalez" w:date="2017-05-28T18:06:00Z"/>
          <w:rFonts w:ascii="Book Antiqua" w:hAnsi="Book Antiqua" w:cs="Times"/>
          <w:rPrChange w:id="1104" w:author="Maria Solana Gonzalez" w:date="2017-05-28T18:06:00Z">
            <w:rPr>
              <w:ins w:id="1105" w:author="Maria Solana Gonzalez" w:date="2017-05-28T18:06:00Z"/>
              <w:rFonts w:ascii="Book Antiqua" w:eastAsiaTheme="minorHAnsi" w:hAnsi="Book Antiqua" w:cs="Times"/>
              <w:lang w:eastAsia="en-US"/>
            </w:rPr>
          </w:rPrChange>
        </w:rPr>
        <w:pPrChange w:id="1106"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07" w:author="Maria Solana Gonzalez" w:date="2017-05-28T18:06:00Z">
          <w:pPr/>
        </w:pPrChange>
      </w:pPr>
      <w:ins w:id="1108" w:author="Maria Solana Gonzalez" w:date="2017-05-28T18:06:00Z">
        <w:r w:rsidRPr="00141BAC">
          <w:rPr>
            <w:rFonts w:ascii="Book Antiqua" w:hAnsi="Book Antiqua" w:cs="Times"/>
            <w:rPrChange w:id="1109"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w:t>
        </w:r>
        <w:proofErr w:type="spellStart"/>
        <w:r w:rsidRPr="00141BAC">
          <w:rPr>
            <w:rFonts w:ascii="Book Antiqua" w:hAnsi="Book Antiqua" w:cs="Times"/>
            <w:rPrChange w:id="1110" w:author="Maria Solana Gonzalez" w:date="2017-05-28T18:06:00Z">
              <w:rPr>
                <w:rFonts w:ascii="Book Antiqua" w:eastAsiaTheme="minorHAnsi" w:hAnsi="Book Antiqua" w:cs="Times"/>
                <w:lang w:eastAsia="en-US"/>
              </w:rPr>
            </w:rPrChange>
          </w:rPr>
          <w:t>Lg</w:t>
        </w:r>
        <w:proofErr w:type="spellEnd"/>
        <w:r w:rsidRPr="00141BAC">
          <w:rPr>
            <w:rFonts w:ascii="Book Antiqua" w:hAnsi="Book Antiqua" w:cs="Times"/>
            <w:rPrChange w:id="1111" w:author="Maria Solana Gonzalez" w:date="2017-05-28T18:06:00Z">
              <w:rPr>
                <w:rFonts w:ascii="Book Antiqua" w:eastAsiaTheme="minorHAnsi" w:hAnsi="Book Antiqua" w:cs="Times"/>
                <w:lang w:eastAsia="en-US"/>
              </w:rPr>
            </w:rPrChange>
          </w:rPr>
          <w:t xml:space="preserve"> el E400; de HTC el </w:t>
        </w:r>
        <w:proofErr w:type="spellStart"/>
        <w:r w:rsidRPr="00141BAC">
          <w:rPr>
            <w:rFonts w:ascii="Book Antiqua" w:hAnsi="Book Antiqua" w:cs="Times"/>
            <w:rPrChange w:id="1112" w:author="Maria Solana Gonzalez" w:date="2017-05-28T18:06:00Z">
              <w:rPr>
                <w:rFonts w:ascii="Book Antiqua" w:eastAsiaTheme="minorHAnsi" w:hAnsi="Book Antiqua" w:cs="Times"/>
                <w:lang w:eastAsia="en-US"/>
              </w:rPr>
            </w:rPrChange>
          </w:rPr>
          <w:t>DesireHD</w:t>
        </w:r>
        <w:proofErr w:type="spellEnd"/>
        <w:r w:rsidRPr="00141BAC">
          <w:rPr>
            <w:rFonts w:ascii="Book Antiqua" w:hAnsi="Book Antiqua" w:cs="Times"/>
            <w:rPrChange w:id="1113" w:author="Maria Solana Gonzalez" w:date="2017-05-28T18:06:00Z">
              <w:rPr>
                <w:rFonts w:ascii="Book Antiqua" w:eastAsiaTheme="minorHAnsi" w:hAnsi="Book Antiqua" w:cs="Times"/>
                <w:lang w:eastAsia="en-US"/>
              </w:rPr>
            </w:rPrChange>
          </w:rPr>
          <w:t xml:space="preserve"> y el </w:t>
        </w:r>
        <w:proofErr w:type="spellStart"/>
        <w:r w:rsidRPr="00141BAC">
          <w:rPr>
            <w:rFonts w:ascii="Book Antiqua" w:hAnsi="Book Antiqua" w:cs="Times"/>
            <w:rPrChange w:id="1114" w:author="Maria Solana Gonzalez" w:date="2017-05-28T18:06:00Z">
              <w:rPr>
                <w:rFonts w:ascii="Book Antiqua" w:eastAsiaTheme="minorHAnsi" w:hAnsi="Book Antiqua" w:cs="Times"/>
                <w:lang w:eastAsia="en-US"/>
              </w:rPr>
            </w:rPrChange>
          </w:rPr>
          <w:t>Desire</w:t>
        </w:r>
        <w:proofErr w:type="spellEnd"/>
        <w:r w:rsidRPr="00141BAC">
          <w:rPr>
            <w:rFonts w:ascii="Book Antiqua" w:hAnsi="Book Antiqua" w:cs="Times"/>
            <w:rPrChange w:id="1115" w:author="Maria Solana Gonzalez" w:date="2017-05-28T18:06:00Z">
              <w:rPr>
                <w:rFonts w:ascii="Book Antiqua" w:eastAsiaTheme="minorHAnsi" w:hAnsi="Book Antiqua" w:cs="Times"/>
                <w:lang w:eastAsia="en-US"/>
              </w:rPr>
            </w:rPrChange>
          </w:rPr>
          <w:t>;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116" w:author="Maria Solana Gonzalez" w:date="2017-05-28T18:00:00Z"/>
          <w:rFonts w:ascii="Book Antiqua" w:hAnsi="Book Antiqua" w:cs="Times"/>
        </w:rPr>
      </w:pPr>
      <w:del w:id="1117"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118"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119" w:author="Maria Solana Gonzalez" w:date="2017-05-28T18:00:00Z"/>
          <w:rFonts w:ascii="Book Antiqua" w:hAnsi="Book Antiqua"/>
          <w:sz w:val="24"/>
          <w:szCs w:val="24"/>
        </w:rPr>
      </w:pPr>
      <w:del w:id="1120"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121" w:author="Maria Solana Gonzalez" w:date="2017-05-28T18:00:00Z"/>
          <w:rFonts w:ascii="Book Antiqua" w:hAnsi="Book Antiqua"/>
        </w:rPr>
      </w:pPr>
      <w:del w:id="1122"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123"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124" w:author="Maria Solana Gonzalez" w:date="2017-05-28T18:00:00Z"/>
          <w:rFonts w:ascii="Book Antiqua" w:eastAsia="Times New Roman" w:hAnsi="Book Antiqua" w:cs="Times New Roman"/>
          <w:sz w:val="24"/>
          <w:szCs w:val="24"/>
        </w:rPr>
      </w:pPr>
      <w:del w:id="1125"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126" w:author="Maria Solana Gonzalez" w:date="2017-05-28T18:00:00Z"/>
          <w:rFonts w:ascii="Book Antiqua" w:hAnsi="Book Antiqua"/>
        </w:rPr>
      </w:pPr>
    </w:p>
    <w:p w14:paraId="4E68BA76" w14:textId="66D10492" w:rsidR="00A33B5E" w:rsidRPr="00A33B5E" w:rsidDel="0013191C" w:rsidRDefault="00A33B5E" w:rsidP="00A33B5E">
      <w:pPr>
        <w:jc w:val="both"/>
        <w:rPr>
          <w:del w:id="1127"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128" w:author="Maria Solana Gonzalez" w:date="2017-05-28T18:00:00Z"/>
          <w:rFonts w:ascii="Book Antiqua" w:hAnsi="Book Antiqua" w:cs="Times"/>
          <w:sz w:val="24"/>
        </w:rPr>
      </w:pPr>
      <w:del w:id="1129"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130" w:author="Maria Solana Gonzalez" w:date="2017-05-28T18:00:00Z"/>
          <w:rFonts w:ascii="Book Antiqua" w:hAnsi="Book Antiqua" w:cs="Times"/>
          <w:sz w:val="24"/>
        </w:rPr>
      </w:pPr>
      <w:del w:id="1131"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132" w:author="Pablo Blanco Peris" w:date="2017-05-24T18:55:00Z">
          <w:pPr>
            <w:pStyle w:val="Ttulo1"/>
            <w:numPr>
              <w:numId w:val="19"/>
            </w:numPr>
            <w:ind w:left="284" w:hanging="284"/>
          </w:pPr>
        </w:pPrChange>
      </w:pPr>
      <w:bookmarkStart w:id="1133" w:name="_Toc477877522"/>
      <w:bookmarkStart w:id="1134" w:name="_Toc483862822"/>
      <w:r w:rsidRPr="00F4745A">
        <w:rPr>
          <w:bCs/>
          <w:smallCaps w:val="0"/>
        </w:rPr>
        <w:lastRenderedPageBreak/>
        <w:t>TÉCNICAS DE FALSIFICACIÓN</w:t>
      </w:r>
      <w:bookmarkEnd w:id="1133"/>
      <w:bookmarkEnd w:id="1134"/>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135"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136"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137"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138"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139"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140"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141"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142"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143" w:author="Pablo Blanco Peris" w:date="2017-05-24T19:07:00Z">
            <w:rPr>
              <w:rStyle w:val="nfasis"/>
              <w:rFonts w:ascii="Book Antiqua" w:hAnsi="Book Antiqua"/>
            </w:rPr>
          </w:rPrChange>
        </w:rPr>
      </w:pPr>
      <w:del w:id="1144" w:author="Pablo Blanco Peris" w:date="2017-05-24T18:53:00Z">
        <w:r w:rsidRPr="00DE0197" w:rsidDel="008F6738">
          <w:rPr>
            <w:rStyle w:val="nfasis"/>
            <w:rFonts w:ascii="Book Antiqua" w:hAnsi="Book Antiqua"/>
            <w:sz w:val="20"/>
            <w:rPrChange w:id="1145" w:author="Pablo Blanco Peris" w:date="2017-05-24T19:07:00Z">
              <w:rPr>
                <w:rStyle w:val="nfasis"/>
                <w:rFonts w:ascii="Book Antiqua" w:hAnsi="Book Antiqua"/>
              </w:rPr>
            </w:rPrChange>
          </w:rPr>
          <w:delText xml:space="preserve">Imagen </w:delText>
        </w:r>
      </w:del>
      <w:ins w:id="1146" w:author="Pablo Blanco Peris" w:date="2017-05-24T18:53:00Z">
        <w:r w:rsidR="008F6738" w:rsidRPr="00DE0197">
          <w:rPr>
            <w:rStyle w:val="nfasis"/>
            <w:rFonts w:ascii="Book Antiqua" w:hAnsi="Book Antiqua"/>
            <w:sz w:val="20"/>
            <w:rPrChange w:id="1147" w:author="Pablo Blanco Peris" w:date="2017-05-24T19:07:00Z">
              <w:rPr>
                <w:rStyle w:val="nfasis"/>
                <w:rFonts w:ascii="Book Antiqua" w:hAnsi="Book Antiqua"/>
              </w:rPr>
            </w:rPrChange>
          </w:rPr>
          <w:t>Figura 3</w:t>
        </w:r>
      </w:ins>
      <w:del w:id="1148" w:author="Pablo Blanco Peris" w:date="2017-05-24T18:53:00Z">
        <w:r w:rsidRPr="00DE0197" w:rsidDel="008F6738">
          <w:rPr>
            <w:rStyle w:val="nfasis"/>
            <w:rFonts w:ascii="Book Antiqua" w:hAnsi="Book Antiqua"/>
            <w:sz w:val="20"/>
            <w:rPrChange w:id="1149"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150"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151"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152" w:author="Pablo Blanco Peris" w:date="2017-05-24T19:07:00Z">
        <w:r w:rsidRPr="00F4745A" w:rsidDel="00DE0197">
          <w:rPr>
            <w:rFonts w:ascii="Book Antiqua" w:hAnsi="Book Antiqua"/>
          </w:rPr>
          <w:delText>abajo a la izquierda</w:delText>
        </w:r>
      </w:del>
      <w:ins w:id="1153"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154" w:author="Pablo Blanco Peris" w:date="2017-05-24T19:07:00Z">
        <w:r w:rsidRPr="00F4745A" w:rsidDel="00DE0197">
          <w:rPr>
            <w:rFonts w:ascii="Book Antiqua" w:hAnsi="Book Antiqua"/>
          </w:rPr>
          <w:delText>imagen inferior derecha</w:delText>
        </w:r>
      </w:del>
      <w:ins w:id="1155"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156" w:author="Pablo Blanco Peris" w:date="2017-05-24T17:59:00Z">
          <w:pPr/>
        </w:pPrChange>
      </w:pPr>
    </w:p>
    <w:p w14:paraId="4A1554DA" w14:textId="77777777" w:rsidR="00F4745A" w:rsidRPr="00F4745A" w:rsidRDefault="00F4745A">
      <w:pPr>
        <w:jc w:val="both"/>
        <w:rPr>
          <w:rFonts w:ascii="Book Antiqua" w:hAnsi="Book Antiqua"/>
        </w:rPr>
        <w:pPrChange w:id="1157" w:author="Pablo Blanco Peris" w:date="2017-05-24T17:59:00Z">
          <w:pPr/>
        </w:pPrChange>
      </w:pPr>
    </w:p>
    <w:p w14:paraId="2F64F927" w14:textId="77777777" w:rsidR="00F4745A" w:rsidRPr="00F4745A" w:rsidRDefault="00F4745A">
      <w:pPr>
        <w:jc w:val="both"/>
        <w:rPr>
          <w:rFonts w:ascii="Book Antiqua" w:hAnsi="Book Antiqua"/>
        </w:rPr>
        <w:pPrChange w:id="1158"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159" w:author="Pablo Blanco Peris" w:date="2017-05-24T19:07:00Z">
            <w:rPr>
              <w:rFonts w:ascii="Book Antiqua" w:hAnsi="Book Antiqua"/>
            </w:rPr>
          </w:rPrChange>
        </w:rPr>
      </w:pPr>
      <w:ins w:id="1160" w:author="Pablo Blanco Peris" w:date="2017-05-24T16:49:00Z">
        <w:r w:rsidRPr="00DE0197">
          <w:rPr>
            <w:rFonts w:ascii="Book Antiqua" w:hAnsi="Book Antiqua"/>
            <w:i/>
            <w:sz w:val="21"/>
            <w:rPrChange w:id="1161" w:author="Pablo Blanco Peris" w:date="2017-05-24T19:07:00Z">
              <w:rPr>
                <w:rFonts w:ascii="Book Antiqua" w:hAnsi="Book Antiqua"/>
              </w:rPr>
            </w:rPrChange>
          </w:rPr>
          <w:t>(</w:t>
        </w:r>
      </w:ins>
      <w:r w:rsidR="00484217" w:rsidRPr="00DE0197">
        <w:rPr>
          <w:rFonts w:ascii="Book Antiqua" w:hAnsi="Book Antiqua"/>
          <w:i/>
          <w:sz w:val="21"/>
          <w:rPrChange w:id="1162" w:author="Pablo Blanco Peris" w:date="2017-05-24T19:07:00Z">
            <w:rPr>
              <w:rFonts w:ascii="Book Antiqua" w:hAnsi="Book Antiqua"/>
            </w:rPr>
          </w:rPrChange>
        </w:rPr>
        <w:t>a</w:t>
      </w:r>
      <w:ins w:id="1163" w:author="Pablo Blanco Peris" w:date="2017-05-24T16:49:00Z">
        <w:r w:rsidRPr="00DE0197">
          <w:rPr>
            <w:rFonts w:ascii="Book Antiqua" w:hAnsi="Book Antiqua"/>
            <w:i/>
            <w:sz w:val="21"/>
            <w:rPrChange w:id="1164"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165" w:author="Pablo Blanco Peris" w:date="2017-05-24T19:07:00Z">
            <w:rPr>
              <w:rFonts w:ascii="Book Antiqua" w:hAnsi="Book Antiqua"/>
            </w:rPr>
          </w:rPrChange>
        </w:rPr>
      </w:pPr>
      <w:r w:rsidRPr="00F4745A">
        <w:rPr>
          <w:rFonts w:ascii="Book Antiqua" w:hAnsi="Book Antiqua"/>
        </w:rPr>
        <w:tab/>
      </w:r>
      <w:ins w:id="1166" w:author="Pablo Blanco Peris" w:date="2017-05-24T16:49:00Z">
        <w:r w:rsidR="00E96B03" w:rsidRPr="00DE0197">
          <w:rPr>
            <w:rFonts w:ascii="Book Antiqua" w:hAnsi="Book Antiqua"/>
            <w:i/>
            <w:sz w:val="20"/>
            <w:rPrChange w:id="1167" w:author="Pablo Blanco Peris" w:date="2017-05-24T19:07:00Z">
              <w:rPr>
                <w:rFonts w:ascii="Book Antiqua" w:hAnsi="Book Antiqua"/>
              </w:rPr>
            </w:rPrChange>
          </w:rPr>
          <w:t>(</w:t>
        </w:r>
      </w:ins>
      <w:r w:rsidR="00484217" w:rsidRPr="00DE0197">
        <w:rPr>
          <w:rFonts w:ascii="Book Antiqua" w:hAnsi="Book Antiqua"/>
          <w:i/>
          <w:sz w:val="20"/>
          <w:rPrChange w:id="1168" w:author="Pablo Blanco Peris" w:date="2017-05-24T19:07:00Z">
            <w:rPr>
              <w:rFonts w:ascii="Book Antiqua" w:hAnsi="Book Antiqua"/>
            </w:rPr>
          </w:rPrChange>
        </w:rPr>
        <w:t>b</w:t>
      </w:r>
      <w:ins w:id="1169" w:author="Pablo Blanco Peris" w:date="2017-05-24T16:49:00Z">
        <w:r w:rsidR="00E96B03" w:rsidRPr="00DE0197">
          <w:rPr>
            <w:rFonts w:ascii="Book Antiqua" w:hAnsi="Book Antiqua"/>
            <w:i/>
            <w:sz w:val="20"/>
            <w:rPrChange w:id="1170" w:author="Pablo Blanco Peris" w:date="2017-05-24T19:07:00Z">
              <w:rPr>
                <w:rFonts w:ascii="Book Antiqua" w:hAnsi="Book Antiqua"/>
              </w:rPr>
            </w:rPrChange>
          </w:rPr>
          <w:t>)</w:t>
        </w:r>
      </w:ins>
      <w:r w:rsidRPr="00DE0197">
        <w:rPr>
          <w:rFonts w:ascii="Book Antiqua" w:hAnsi="Book Antiqua"/>
          <w:i/>
          <w:sz w:val="20"/>
          <w:rPrChange w:id="1171" w:author="Pablo Blanco Peris" w:date="2017-05-24T19:07:00Z">
            <w:rPr>
              <w:rFonts w:ascii="Book Antiqua" w:hAnsi="Book Antiqua"/>
            </w:rPr>
          </w:rPrChange>
        </w:rPr>
        <w:tab/>
      </w:r>
      <w:ins w:id="1172" w:author="Pablo Blanco Peris" w:date="2017-05-24T16:49:00Z">
        <w:r w:rsidR="00E96B03" w:rsidRPr="00DE0197">
          <w:rPr>
            <w:rFonts w:ascii="Book Antiqua" w:hAnsi="Book Antiqua"/>
            <w:i/>
            <w:sz w:val="20"/>
            <w:rPrChange w:id="1173" w:author="Pablo Blanco Peris" w:date="2017-05-24T19:07:00Z">
              <w:rPr>
                <w:rFonts w:ascii="Book Antiqua" w:hAnsi="Book Antiqua"/>
              </w:rPr>
            </w:rPrChange>
          </w:rPr>
          <w:t>(</w:t>
        </w:r>
      </w:ins>
      <w:r w:rsidR="00484217" w:rsidRPr="00DE0197">
        <w:rPr>
          <w:rFonts w:ascii="Book Antiqua" w:hAnsi="Book Antiqua"/>
          <w:i/>
          <w:sz w:val="20"/>
          <w:rPrChange w:id="1174" w:author="Pablo Blanco Peris" w:date="2017-05-24T19:07:00Z">
            <w:rPr>
              <w:rFonts w:ascii="Book Antiqua" w:hAnsi="Book Antiqua"/>
            </w:rPr>
          </w:rPrChange>
        </w:rPr>
        <w:t>c</w:t>
      </w:r>
      <w:ins w:id="1175" w:author="Pablo Blanco Peris" w:date="2017-05-24T16:49:00Z">
        <w:r w:rsidR="00E96B03" w:rsidRPr="00DE0197">
          <w:rPr>
            <w:rFonts w:ascii="Book Antiqua" w:hAnsi="Book Antiqua"/>
            <w:i/>
            <w:sz w:val="20"/>
            <w:rPrChange w:id="1176"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177" w:author="Pablo Blanco Peris" w:date="2017-05-24T19:07:00Z">
            <w:rPr>
              <w:rStyle w:val="nfasis"/>
              <w:rFonts w:ascii="Book Antiqua" w:hAnsi="Book Antiqua"/>
            </w:rPr>
          </w:rPrChange>
        </w:rPr>
        <w:pPrChange w:id="1178" w:author="Pablo Blanco Peris" w:date="2017-05-24T19:07:00Z">
          <w:pPr>
            <w:tabs>
              <w:tab w:val="left" w:pos="504"/>
              <w:tab w:val="left" w:pos="1278"/>
            </w:tabs>
          </w:pPr>
        </w:pPrChange>
      </w:pPr>
      <w:del w:id="1179" w:author="Pablo Blanco Peris" w:date="2017-05-24T19:07:00Z">
        <w:r w:rsidRPr="00DE0197" w:rsidDel="00DE0197">
          <w:rPr>
            <w:rStyle w:val="nfasis"/>
            <w:rFonts w:ascii="Book Antiqua" w:hAnsi="Book Antiqua"/>
            <w:sz w:val="20"/>
            <w:rPrChange w:id="1180" w:author="Pablo Blanco Peris" w:date="2017-05-24T19:07:00Z">
              <w:rPr>
                <w:rStyle w:val="nfasis"/>
                <w:rFonts w:ascii="Book Antiqua" w:hAnsi="Book Antiqua"/>
              </w:rPr>
            </w:rPrChange>
          </w:rPr>
          <w:delText xml:space="preserve">Imagen </w:delText>
        </w:r>
      </w:del>
      <w:ins w:id="1181"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182"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183" w:author="Pablo Blanco Peris" w:date="2017-05-24T19:07:00Z">
            <w:rPr>
              <w:rStyle w:val="nfasis"/>
              <w:rFonts w:ascii="Book Antiqua" w:hAnsi="Book Antiqua"/>
            </w:rPr>
          </w:rPrChange>
        </w:rPr>
        <w:t>3.2: Imagen</w:t>
      </w:r>
      <w:ins w:id="1184" w:author="Pablo Blanco Peris" w:date="2017-05-24T18:56:00Z">
        <w:r w:rsidR="008F6738" w:rsidRPr="00DE0197">
          <w:rPr>
            <w:rStyle w:val="nfasis"/>
            <w:rFonts w:ascii="Book Antiqua" w:hAnsi="Book Antiqua"/>
            <w:sz w:val="20"/>
            <w:rPrChange w:id="1185" w:author="Pablo Blanco Peris" w:date="2017-05-24T19:07:00Z">
              <w:rPr>
                <w:rStyle w:val="nfasis"/>
                <w:rFonts w:ascii="Book Antiqua" w:hAnsi="Book Antiqua"/>
              </w:rPr>
            </w:rPrChange>
          </w:rPr>
          <w:t xml:space="preserve"> (</w:t>
        </w:r>
      </w:ins>
      <w:del w:id="1186" w:author="Pablo Blanco Peris" w:date="2017-05-24T18:56:00Z">
        <w:r w:rsidRPr="00DE0197" w:rsidDel="008F6738">
          <w:rPr>
            <w:rStyle w:val="nfasis"/>
            <w:rFonts w:ascii="Book Antiqua" w:hAnsi="Book Antiqua"/>
            <w:sz w:val="20"/>
            <w:rPrChange w:id="1187"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188" w:author="Pablo Blanco Peris" w:date="2017-05-24T19:07:00Z">
            <w:rPr>
              <w:rStyle w:val="nfasis"/>
              <w:rFonts w:ascii="Book Antiqua" w:hAnsi="Book Antiqua"/>
            </w:rPr>
          </w:rPrChange>
        </w:rPr>
        <w:t>a</w:t>
      </w:r>
      <w:ins w:id="1189" w:author="Pablo Blanco Peris" w:date="2017-05-24T18:56:00Z">
        <w:r w:rsidR="008F6738" w:rsidRPr="00DE0197">
          <w:rPr>
            <w:rStyle w:val="nfasis"/>
            <w:rFonts w:ascii="Book Antiqua" w:hAnsi="Book Antiqua"/>
            <w:sz w:val="20"/>
            <w:rPrChange w:id="1190" w:author="Pablo Blanco Peris" w:date="2017-05-24T19:07:00Z">
              <w:rPr>
                <w:rStyle w:val="nfasis"/>
                <w:rFonts w:ascii="Book Antiqua" w:hAnsi="Book Antiqua"/>
              </w:rPr>
            </w:rPrChange>
          </w:rPr>
          <w:t>)</w:t>
        </w:r>
      </w:ins>
      <w:r w:rsidRPr="00DE0197">
        <w:rPr>
          <w:rStyle w:val="nfasis"/>
          <w:rFonts w:ascii="Book Antiqua" w:hAnsi="Book Antiqua"/>
          <w:sz w:val="20"/>
          <w:rPrChange w:id="1191"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192" w:author="Pablo Blanco Peris" w:date="2017-05-24T19:07:00Z">
          <w:pPr>
            <w:tabs>
              <w:tab w:val="left" w:pos="504"/>
              <w:tab w:val="left" w:pos="1278"/>
            </w:tabs>
          </w:pPr>
        </w:pPrChange>
      </w:pPr>
      <w:r w:rsidRPr="00DE0197">
        <w:rPr>
          <w:rStyle w:val="nfasis"/>
          <w:rFonts w:ascii="Book Antiqua" w:hAnsi="Book Antiqua"/>
          <w:sz w:val="20"/>
          <w:rPrChange w:id="1193" w:author="Pablo Blanco Peris" w:date="2017-05-24T19:07:00Z">
            <w:rPr>
              <w:rStyle w:val="nfasis"/>
              <w:rFonts w:ascii="Book Antiqua" w:hAnsi="Book Antiqua"/>
            </w:rPr>
          </w:rPrChange>
        </w:rPr>
        <w:t xml:space="preserve">del </w:t>
      </w:r>
      <w:ins w:id="1194" w:author="Pablo Blanco Peris" w:date="2017-05-24T18:56:00Z">
        <w:r w:rsidR="008F6738" w:rsidRPr="00DE0197">
          <w:rPr>
            <w:rStyle w:val="nfasis"/>
            <w:rFonts w:ascii="Book Antiqua" w:hAnsi="Book Antiqua"/>
            <w:sz w:val="20"/>
            <w:rPrChange w:id="1195" w:author="Pablo Blanco Peris" w:date="2017-05-24T19:07:00Z">
              <w:rPr>
                <w:rStyle w:val="nfasis"/>
                <w:rFonts w:ascii="Book Antiqua" w:hAnsi="Book Antiqua"/>
              </w:rPr>
            </w:rPrChange>
          </w:rPr>
          <w:t>empalme de imágenes</w:t>
        </w:r>
      </w:ins>
      <w:del w:id="1196" w:author="Pablo Blanco Peris" w:date="2017-05-24T18:56:00Z">
        <w:r w:rsidRPr="00DE0197" w:rsidDel="008F6738">
          <w:rPr>
            <w:rStyle w:val="nfasis"/>
            <w:rFonts w:ascii="Book Antiqua" w:hAnsi="Book Antiqua"/>
            <w:sz w:val="20"/>
            <w:rPrChange w:id="1197"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198" w:author="Pablo Blanco Peris" w:date="2017-05-24T19:07:00Z">
            <w:rPr>
              <w:rStyle w:val="nfasis"/>
              <w:rFonts w:ascii="Book Antiqua" w:hAnsi="Book Antiqua"/>
            </w:rPr>
          </w:rPrChange>
        </w:rPr>
        <w:t xml:space="preserve">, entre las imágenes </w:t>
      </w:r>
      <w:ins w:id="1199" w:author="Pablo Blanco Peris" w:date="2017-05-24T18:56:00Z">
        <w:r w:rsidR="008F6738" w:rsidRPr="00DE0197">
          <w:rPr>
            <w:rStyle w:val="nfasis"/>
            <w:rFonts w:ascii="Book Antiqua" w:hAnsi="Book Antiqua"/>
            <w:sz w:val="20"/>
            <w:rPrChange w:id="1200"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01" w:author="Pablo Blanco Peris" w:date="2017-05-24T19:07:00Z">
            <w:rPr>
              <w:rStyle w:val="nfasis"/>
              <w:rFonts w:ascii="Book Antiqua" w:hAnsi="Book Antiqua"/>
            </w:rPr>
          </w:rPrChange>
        </w:rPr>
        <w:t>b</w:t>
      </w:r>
      <w:ins w:id="1202" w:author="Pablo Blanco Peris" w:date="2017-05-24T18:56:00Z">
        <w:r w:rsidR="008F6738" w:rsidRPr="00DE0197">
          <w:rPr>
            <w:rStyle w:val="nfasis"/>
            <w:rFonts w:ascii="Book Antiqua" w:hAnsi="Book Antiqua"/>
            <w:sz w:val="20"/>
            <w:rPrChange w:id="1203" w:author="Pablo Blanco Peris" w:date="2017-05-24T19:07:00Z">
              <w:rPr>
                <w:rStyle w:val="nfasis"/>
                <w:rFonts w:ascii="Book Antiqua" w:hAnsi="Book Antiqua"/>
              </w:rPr>
            </w:rPrChange>
          </w:rPr>
          <w:t>)</w:t>
        </w:r>
      </w:ins>
      <w:r w:rsidRPr="00DE0197">
        <w:rPr>
          <w:rStyle w:val="nfasis"/>
          <w:rFonts w:ascii="Book Antiqua" w:hAnsi="Book Antiqua"/>
          <w:sz w:val="20"/>
          <w:rPrChange w:id="1204" w:author="Pablo Blanco Peris" w:date="2017-05-24T19:07:00Z">
            <w:rPr>
              <w:rStyle w:val="nfasis"/>
              <w:rFonts w:ascii="Book Antiqua" w:hAnsi="Book Antiqua"/>
            </w:rPr>
          </w:rPrChange>
        </w:rPr>
        <w:t xml:space="preserve"> y </w:t>
      </w:r>
      <w:ins w:id="1205" w:author="Pablo Blanco Peris" w:date="2017-05-24T18:56:00Z">
        <w:r w:rsidR="008F6738" w:rsidRPr="00DE0197">
          <w:rPr>
            <w:rStyle w:val="nfasis"/>
            <w:rFonts w:ascii="Book Antiqua" w:hAnsi="Book Antiqua"/>
            <w:sz w:val="20"/>
            <w:rPrChange w:id="1206"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07" w:author="Pablo Blanco Peris" w:date="2017-05-24T19:07:00Z">
            <w:rPr>
              <w:rStyle w:val="nfasis"/>
              <w:rFonts w:ascii="Book Antiqua" w:hAnsi="Book Antiqua"/>
            </w:rPr>
          </w:rPrChange>
        </w:rPr>
        <w:t>c</w:t>
      </w:r>
      <w:ins w:id="1208" w:author="Pablo Blanco Peris" w:date="2017-05-24T18:57:00Z">
        <w:r w:rsidR="008F6738" w:rsidRPr="00DE0197">
          <w:rPr>
            <w:rStyle w:val="nfasis"/>
            <w:rFonts w:ascii="Book Antiqua" w:hAnsi="Book Antiqua"/>
            <w:sz w:val="20"/>
            <w:rPrChange w:id="1209" w:author="Pablo Blanco Peris" w:date="2017-05-24T19:07:00Z">
              <w:rPr>
                <w:rStyle w:val="nfasis"/>
                <w:rFonts w:ascii="Book Antiqua" w:hAnsi="Book Antiqua"/>
              </w:rPr>
            </w:rPrChange>
          </w:rPr>
          <w:t>)</w:t>
        </w:r>
      </w:ins>
      <w:r w:rsidRPr="00DE0197">
        <w:rPr>
          <w:rStyle w:val="nfasis"/>
          <w:rFonts w:ascii="Book Antiqua" w:hAnsi="Book Antiqua"/>
          <w:sz w:val="20"/>
          <w:rPrChange w:id="1210"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11" w:author="Pablo Blanco Peris" w:date="2017-05-24T19:06:00Z"/>
          <w:rFonts w:ascii="Book Antiqua" w:hAnsi="Book Antiqua" w:cs="Courier New"/>
          <w:color w:val="212121"/>
          <w:lang w:eastAsia="es-ES_tradnl"/>
        </w:rPr>
        <w:pPrChange w:id="121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213"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214" w:author="Pablo Blanco Peris" w:date="2017-05-24T19:14:00Z">
        <w:r>
          <w:rPr>
            <w:rFonts w:ascii="Book Antiqua" w:hAnsi="Book Antiqua" w:cs="Courier New"/>
            <w:color w:val="212121"/>
            <w:lang w:eastAsia="es-ES_tradnl"/>
          </w:rPr>
          <w:t>, falsificación mediante empalme de imágenes.</w:t>
        </w:r>
      </w:ins>
      <w:del w:id="1215"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216"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17" w:author="Pablo Blanco Peris" w:date="2017-05-24T19:06:00Z"/>
          <w:rFonts w:ascii="Book Antiqua" w:hAnsi="Book Antiqua" w:cs="Courier New"/>
          <w:color w:val="212121"/>
          <w:lang w:eastAsia="es-ES_tradnl"/>
        </w:rPr>
        <w:pPrChange w:id="1218"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219" w:author="Pablo Blanco Peris" w:date="2017-05-24T19:06:00Z">
          <w:pPr/>
        </w:pPrChange>
      </w:pPr>
      <w:del w:id="1220"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22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222" w:name="_Toc477877523"/>
      <w:r w:rsidRPr="00F4745A">
        <w:t xml:space="preserve"> </w:t>
      </w:r>
      <w:bookmarkStart w:id="1223" w:name="_Toc483862823"/>
      <w:r w:rsidRPr="005907EE">
        <w:rPr>
          <w:bCs/>
          <w:sz w:val="30"/>
          <w:szCs w:val="28"/>
        </w:rPr>
        <w:t>Retoque de imágenes</w:t>
      </w:r>
      <w:bookmarkEnd w:id="1222"/>
      <w:bookmarkEnd w:id="1223"/>
    </w:p>
    <w:p w14:paraId="75940454" w14:textId="77777777" w:rsidR="000E5722" w:rsidRPr="00F4745A" w:rsidRDefault="000E5722">
      <w:pPr>
        <w:jc w:val="both"/>
        <w:rPr>
          <w:rFonts w:ascii="Book Antiqua" w:hAnsi="Book Antiqua"/>
        </w:rPr>
        <w:pPrChange w:id="1224"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225" w:author="Pablo Blanco Peris" w:date="2017-05-29T14:05:00Z"/>
          <w:rFonts w:ascii="Book Antiqua" w:hAnsi="Book Antiqua" w:cs="Times"/>
        </w:rPr>
      </w:pPr>
      <w:ins w:id="1226"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227" w:author="Pablo Blanco Peris" w:date="2017-05-29T14:05:00Z"/>
          <w:rFonts w:ascii="Book Antiqua" w:hAnsi="Book Antiqua" w:cs="Times"/>
        </w:rPr>
      </w:pPr>
      <w:ins w:id="1228"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229" w:author="Usuario de Microsoft Office" w:date="2017-05-30T11:06:00Z"/>
          <w:rFonts w:ascii="Book Antiqua" w:hAnsi="Book Antiqua" w:cs="Times"/>
        </w:rPr>
      </w:pPr>
      <w:ins w:id="1230"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231" w:author="Pablo Blanco Peris" w:date="2017-05-29T14:05:00Z"/>
          <w:rFonts w:ascii="Book Antiqua" w:hAnsi="Book Antiqua" w:cs="Times"/>
        </w:rPr>
      </w:pPr>
      <w:ins w:id="1232" w:author="Usuario de Microsoft Office" w:date="2017-05-30T11:06:00Z">
        <w:r>
          <w:rPr>
            <w:rFonts w:ascii="Book Antiqua" w:hAnsi="Book Antiqua" w:cs="Times"/>
          </w:rPr>
          <w:t xml:space="preserve">Esta </w:t>
        </w:r>
      </w:ins>
      <w:ins w:id="1233" w:author="Usuario de Microsoft Office" w:date="2017-05-30T11:07:00Z">
        <w:r>
          <w:rPr>
            <w:rFonts w:ascii="Book Antiqua" w:hAnsi="Book Antiqua" w:cs="Times"/>
          </w:rPr>
          <w:t>técnica</w:t>
        </w:r>
      </w:ins>
      <w:ins w:id="1234" w:author="Usuario de Microsoft Office" w:date="2017-05-30T11:06:00Z">
        <w:r>
          <w:rPr>
            <w:rFonts w:ascii="Book Antiqua" w:hAnsi="Book Antiqua" w:cs="Times"/>
          </w:rPr>
          <w:t xml:space="preserve"> se </w:t>
        </w:r>
      </w:ins>
      <w:ins w:id="1235" w:author="Usuario de Microsoft Office" w:date="2017-05-30T11:07:00Z">
        <w:r>
          <w:rPr>
            <w:rFonts w:ascii="Book Antiqua" w:hAnsi="Book Antiqua" w:cs="Times"/>
          </w:rPr>
          <w:t>emplea mayoritariamente</w:t>
        </w:r>
      </w:ins>
      <w:ins w:id="1236" w:author="Usuario de Microsoft Office" w:date="2017-05-30T11:06:00Z">
        <w:r>
          <w:rPr>
            <w:rFonts w:ascii="Book Antiqua" w:hAnsi="Book Antiqua" w:cs="Times"/>
          </w:rPr>
          <w:t xml:space="preserve"> para crear una </w:t>
        </w:r>
      </w:ins>
      <w:ins w:id="1237" w:author="Usuario de Microsoft Office" w:date="2017-05-30T11:07:00Z">
        <w:r>
          <w:rPr>
            <w:rFonts w:ascii="Book Antiqua" w:hAnsi="Book Antiqua" w:cs="Times"/>
          </w:rPr>
          <w:t>admirable representación de la belleza.</w:t>
        </w:r>
      </w:ins>
      <w:ins w:id="1238" w:author="Usuario de Microsoft Office" w:date="2017-05-30T12:14:00Z">
        <w:r w:rsidR="007034D4">
          <w:rPr>
            <w:rFonts w:ascii="Book Antiqua" w:hAnsi="Book Antiqua" w:cs="Times"/>
          </w:rPr>
          <w:t xml:space="preserve"> Se basa en el copia-pega de la </w:t>
        </w:r>
      </w:ins>
      <w:ins w:id="1239" w:author="Usuario de Microsoft Office" w:date="2017-05-30T12:15:00Z">
        <w:r w:rsidR="007034D4">
          <w:rPr>
            <w:rFonts w:ascii="Book Antiqua" w:hAnsi="Book Antiqua" w:cs="Times"/>
          </w:rPr>
          <w:t>mayoría</w:t>
        </w:r>
      </w:ins>
      <w:ins w:id="1240" w:author="Usuario de Microsoft Office" w:date="2017-05-30T12:14:00Z">
        <w:r w:rsidR="007034D4">
          <w:rPr>
            <w:rFonts w:ascii="Book Antiqua" w:hAnsi="Book Antiqua" w:cs="Times"/>
          </w:rPr>
          <w:t xml:space="preserve"> </w:t>
        </w:r>
      </w:ins>
      <w:ins w:id="1241"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mismo </w:t>
        </w:r>
      </w:ins>
      <w:ins w:id="1242" w:author="Usuario de Microsoft Office" w:date="2017-05-30T12:16:00Z">
        <w:r w:rsidR="007034D4">
          <w:rPr>
            <w:rFonts w:ascii="Book Antiqua" w:hAnsi="Book Antiqua" w:cs="Times"/>
          </w:rPr>
          <w:t>área</w:t>
        </w:r>
      </w:ins>
      <w:ins w:id="1243" w:author="Usuario de Microsoft Office" w:date="2017-05-30T12:15:00Z">
        <w:r w:rsidR="007034D4">
          <w:rPr>
            <w:rFonts w:ascii="Book Antiqua" w:hAnsi="Book Antiqua" w:cs="Times"/>
          </w:rPr>
          <w:t xml:space="preserve"> </w:t>
        </w:r>
      </w:ins>
      <w:ins w:id="1244" w:author="Usuario de Microsoft Office" w:date="2017-05-30T12:16:00Z">
        <w:r w:rsidR="007034D4">
          <w:rPr>
            <w:rFonts w:ascii="Book Antiqua" w:hAnsi="Book Antiqua" w:cs="Times"/>
          </w:rPr>
          <w:t>en lugar de diferentes regiones como en el copia-pega.</w:t>
        </w:r>
      </w:ins>
      <w:ins w:id="1245"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246" w:author="Usuario de Microsoft Office" w:date="2017-05-30T12:26:00Z">
        <w:r w:rsidR="003F54E6">
          <w:rPr>
            <w:rFonts w:ascii="Book Antiqua" w:hAnsi="Book Antiqua" w:cs="Times"/>
          </w:rPr>
          <w:t xml:space="preserve"> o colores</w:t>
        </w:r>
      </w:ins>
      <w:ins w:id="1247"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248" w:author="Pablo Blanco Peris" w:date="2017-05-29T14:05:00Z"/>
          <w:rFonts w:ascii="Book Antiqua" w:hAnsi="Book Antiqua" w:cs="Times"/>
        </w:rPr>
      </w:pPr>
    </w:p>
    <w:p w14:paraId="16399AB5" w14:textId="77777777" w:rsidR="004035A0" w:rsidRDefault="004035A0" w:rsidP="004035A0">
      <w:pPr>
        <w:jc w:val="both"/>
        <w:rPr>
          <w:ins w:id="1249" w:author="Pablo Blanco Peris" w:date="2017-05-29T14:05:00Z"/>
          <w:rFonts w:ascii="Book Antiqua" w:hAnsi="Book Antiqua" w:cs="Times"/>
        </w:rPr>
      </w:pPr>
      <w:ins w:id="1250"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251" w:author="Pablo Blanco Peris" w:date="2017-05-29T14:05:00Z"/>
          <w:rFonts w:ascii="Book Antiqua" w:hAnsi="Book Antiqua" w:cs="Times"/>
        </w:rPr>
      </w:pPr>
    </w:p>
    <w:p w14:paraId="41020329" w14:textId="77777777" w:rsidR="004035A0" w:rsidRDefault="004035A0" w:rsidP="004035A0">
      <w:pPr>
        <w:jc w:val="both"/>
        <w:rPr>
          <w:ins w:id="1252" w:author="Pablo Blanco Peris" w:date="2017-05-29T14:05:00Z"/>
          <w:rFonts w:ascii="Book Antiqua" w:hAnsi="Book Antiqua" w:cs="Times"/>
        </w:rPr>
      </w:pPr>
      <w:ins w:id="1253" w:author="Pablo Blanco Peris" w:date="2017-05-29T14:05:00Z">
        <w:r w:rsidRPr="00714D14">
          <w:rPr>
            <w:rFonts w:ascii="Book Antiqua" w:hAnsi="Book Antiqua" w:cs="Times"/>
            <w:noProof/>
            <w:lang w:val="es-ES_tradnl" w:eastAsia="es-ES_tradnl"/>
            <w:rPrChange w:id="1254"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255" w:author="Pablo Blanco Peris" w:date="2017-05-29T14:05:00Z"/>
          <w:rFonts w:ascii="Book Antiqua" w:hAnsi="Book Antiqua" w:cs="Times"/>
          <w:i/>
          <w:sz w:val="20"/>
        </w:rPr>
      </w:pPr>
      <w:ins w:id="1256"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257" w:author="Pablo Blanco Peris" w:date="2017-05-29T14:05:00Z"/>
          <w:rFonts w:ascii="Book Antiqua" w:hAnsi="Book Antiqua" w:cs="Times"/>
          <w:i/>
          <w:sz w:val="20"/>
          <w:szCs w:val="20"/>
        </w:rPr>
      </w:pPr>
      <w:ins w:id="1258"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259" w:author="Pablo Blanco Peris" w:date="2017-05-29T14:05:00Z"/>
          <w:rFonts w:ascii="Book Antiqua" w:hAnsi="Book Antiqua" w:cs="Times"/>
        </w:rPr>
      </w:pPr>
    </w:p>
    <w:p w14:paraId="7C3D952C" w14:textId="77777777" w:rsidR="004035A0" w:rsidRDefault="004035A0" w:rsidP="004035A0">
      <w:pPr>
        <w:jc w:val="both"/>
        <w:rPr>
          <w:ins w:id="1260" w:author="Pablo Blanco Peris" w:date="2017-05-29T14:05:00Z"/>
          <w:rFonts w:ascii="Book Antiqua" w:hAnsi="Book Antiqua" w:cs="Times"/>
        </w:rPr>
      </w:pPr>
    </w:p>
    <w:p w14:paraId="6190B032" w14:textId="77777777" w:rsidR="004035A0" w:rsidRDefault="004035A0" w:rsidP="004035A0">
      <w:pPr>
        <w:jc w:val="both"/>
        <w:rPr>
          <w:ins w:id="1261" w:author="Pablo Blanco Peris" w:date="2017-05-29T14:05:00Z"/>
          <w:rFonts w:ascii="Book Antiqua" w:hAnsi="Book Antiqua" w:cs="Times"/>
        </w:rPr>
      </w:pPr>
    </w:p>
    <w:p w14:paraId="06C447B5" w14:textId="77777777" w:rsidR="004035A0" w:rsidRDefault="004035A0" w:rsidP="004035A0">
      <w:pPr>
        <w:jc w:val="both"/>
        <w:rPr>
          <w:ins w:id="1262" w:author="Pablo Blanco Peris" w:date="2017-05-29T14:05:00Z"/>
          <w:rFonts w:ascii="Book Antiqua" w:hAnsi="Book Antiqua" w:cs="Times"/>
        </w:rPr>
      </w:pPr>
    </w:p>
    <w:p w14:paraId="32FFA08E" w14:textId="77777777" w:rsidR="004035A0" w:rsidRDefault="004035A0" w:rsidP="004035A0">
      <w:pPr>
        <w:jc w:val="both"/>
        <w:rPr>
          <w:ins w:id="1263" w:author="Pablo Blanco Peris" w:date="2017-05-29T14:05:00Z"/>
          <w:rFonts w:ascii="Book Antiqua" w:hAnsi="Book Antiqua" w:cs="Times"/>
        </w:rPr>
      </w:pPr>
    </w:p>
    <w:p w14:paraId="13BF2B19" w14:textId="77777777" w:rsidR="004035A0" w:rsidRDefault="004035A0" w:rsidP="004035A0">
      <w:pPr>
        <w:jc w:val="both"/>
        <w:rPr>
          <w:ins w:id="1264" w:author="Pablo Blanco Peris" w:date="2017-05-29T14:05:00Z"/>
          <w:rFonts w:ascii="Book Antiqua" w:hAnsi="Book Antiqua" w:cs="Times"/>
        </w:rPr>
      </w:pPr>
    </w:p>
    <w:p w14:paraId="27E52ACF" w14:textId="77777777" w:rsidR="004035A0" w:rsidRDefault="004035A0" w:rsidP="004035A0">
      <w:pPr>
        <w:jc w:val="both"/>
        <w:rPr>
          <w:ins w:id="1265" w:author="Pablo Blanco Peris" w:date="2017-05-29T14:05:00Z"/>
          <w:rFonts w:ascii="Book Antiqua" w:hAnsi="Book Antiqua" w:cs="Times"/>
        </w:rPr>
      </w:pPr>
    </w:p>
    <w:p w14:paraId="1DA8210A" w14:textId="77777777" w:rsidR="004035A0" w:rsidRDefault="004035A0" w:rsidP="004035A0">
      <w:pPr>
        <w:jc w:val="both"/>
        <w:rPr>
          <w:ins w:id="1266" w:author="Pablo Blanco Peris" w:date="2017-05-29T14:05:00Z"/>
          <w:rFonts w:ascii="Book Antiqua" w:hAnsi="Book Antiqua" w:cs="Times"/>
        </w:rPr>
      </w:pPr>
    </w:p>
    <w:p w14:paraId="56084E4E" w14:textId="77777777" w:rsidR="004035A0" w:rsidRDefault="004035A0" w:rsidP="004035A0">
      <w:pPr>
        <w:jc w:val="both"/>
        <w:rPr>
          <w:ins w:id="1267" w:author="Pablo Blanco Peris" w:date="2017-05-29T14:05:00Z"/>
          <w:rFonts w:ascii="Book Antiqua" w:hAnsi="Book Antiqua" w:cs="Times"/>
        </w:rPr>
      </w:pPr>
    </w:p>
    <w:p w14:paraId="17B0DFBA" w14:textId="77777777" w:rsidR="004035A0" w:rsidRDefault="004035A0" w:rsidP="004035A0">
      <w:pPr>
        <w:jc w:val="both"/>
        <w:rPr>
          <w:ins w:id="1268" w:author="Pablo Blanco Peris" w:date="2017-05-29T14:05:00Z"/>
          <w:rFonts w:ascii="Book Antiqua" w:hAnsi="Book Antiqua" w:cs="Times"/>
        </w:rPr>
      </w:pPr>
    </w:p>
    <w:p w14:paraId="7783B0CB" w14:textId="77777777" w:rsidR="004035A0" w:rsidRDefault="004035A0" w:rsidP="004035A0">
      <w:pPr>
        <w:jc w:val="both"/>
        <w:rPr>
          <w:ins w:id="1269" w:author="Pablo Blanco Peris" w:date="2017-05-29T14:05:00Z"/>
          <w:rFonts w:ascii="Book Antiqua" w:hAnsi="Book Antiqua" w:cs="Times"/>
        </w:rPr>
      </w:pPr>
      <w:ins w:id="1270"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271" w:author="Pablo Blanco Peris" w:date="2017-05-29T14:05:00Z"/>
          <w:rFonts w:ascii="Book Antiqua" w:hAnsi="Book Antiqua" w:cs="Times"/>
        </w:rPr>
      </w:pPr>
      <w:ins w:id="1272"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273" w:author="Pablo Blanco Peris" w:date="2017-05-29T14:05:00Z"/>
          <w:rFonts w:ascii="Book Antiqua" w:hAnsi="Book Antiqua" w:cs="Times"/>
        </w:rPr>
      </w:pPr>
    </w:p>
    <w:p w14:paraId="4E4B4218" w14:textId="77777777" w:rsidR="004035A0" w:rsidRDefault="004035A0" w:rsidP="004035A0">
      <w:pPr>
        <w:jc w:val="both"/>
        <w:rPr>
          <w:ins w:id="1274" w:author="Pablo Blanco Peris" w:date="2017-05-29T14:05:00Z"/>
          <w:rFonts w:ascii="Book Antiqua" w:hAnsi="Book Antiqua" w:cs="Times"/>
        </w:rPr>
      </w:pPr>
    </w:p>
    <w:p w14:paraId="3833631E" w14:textId="77777777" w:rsidR="004035A0" w:rsidRPr="00F4745A" w:rsidRDefault="004035A0" w:rsidP="004035A0">
      <w:pPr>
        <w:jc w:val="both"/>
        <w:rPr>
          <w:ins w:id="1275" w:author="Pablo Blanco Peris" w:date="2017-05-29T14:05:00Z"/>
          <w:rFonts w:ascii="Book Antiqua" w:hAnsi="Book Antiqua" w:cs="Times"/>
        </w:rPr>
      </w:pPr>
      <w:ins w:id="1276" w:author="Pablo Blanco Peris" w:date="2017-05-29T14:05:00Z">
        <w:r w:rsidRPr="002A5C39">
          <w:rPr>
            <w:rFonts w:ascii="Book Antiqua" w:hAnsi="Book Antiqua" w:cs="Times"/>
            <w:noProof/>
            <w:lang w:val="es-ES_tradnl" w:eastAsia="es-ES_tradnl"/>
            <w:rPrChange w:id="1277"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278" w:author="Pablo Blanco Peris" w:date="2017-05-29T14:05:00Z"/>
          <w:rFonts w:ascii="Book Antiqua" w:hAnsi="Book Antiqua" w:cs="Times"/>
          <w:i/>
          <w:sz w:val="20"/>
        </w:rPr>
      </w:pPr>
      <w:ins w:id="1279"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280" w:author="Pablo Blanco Peris" w:date="2017-05-29T14:05:00Z"/>
          <w:rFonts w:ascii="Book Antiqua" w:hAnsi="Book Antiqua" w:cs="Times"/>
          <w:i/>
          <w:sz w:val="20"/>
          <w:szCs w:val="20"/>
        </w:rPr>
      </w:pPr>
      <w:ins w:id="1281"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282" w:author="Pablo Blanco Peris" w:date="2017-05-29T14:05:00Z"/>
          <w:rFonts w:ascii="Book Antiqua" w:hAnsi="Book Antiqua" w:cs="Times"/>
        </w:rPr>
        <w:pPrChange w:id="1283" w:author="Pablo Blanco Peris" w:date="2017-05-24T17:59:00Z">
          <w:pPr>
            <w:widowControl w:val="0"/>
            <w:autoSpaceDE w:val="0"/>
            <w:autoSpaceDN w:val="0"/>
            <w:adjustRightInd w:val="0"/>
          </w:pPr>
        </w:pPrChange>
      </w:pPr>
      <w:del w:id="1284"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285" w:author="Pablo Blanco Peris" w:date="2017-05-29T14:05:00Z"/>
          <w:rFonts w:ascii="Book Antiqua" w:hAnsi="Book Antiqua" w:cs="Times"/>
        </w:rPr>
        <w:pPrChange w:id="1286" w:author="Pablo Blanco Peris" w:date="2017-05-24T17:59:00Z">
          <w:pPr/>
        </w:pPrChange>
      </w:pPr>
      <w:del w:id="1287"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288" w:name="_Toc477877524"/>
      <w:r w:rsidRPr="00DE7EEA">
        <w:rPr>
          <w:bCs/>
          <w:sz w:val="30"/>
          <w:szCs w:val="28"/>
        </w:rPr>
        <w:t xml:space="preserve"> </w:t>
      </w:r>
      <w:bookmarkStart w:id="1289" w:name="_Toc483862824"/>
      <w:r w:rsidRPr="005907EE">
        <w:rPr>
          <w:bCs/>
          <w:sz w:val="30"/>
          <w:szCs w:val="28"/>
        </w:rPr>
        <w:t>Copia-pega</w:t>
      </w:r>
      <w:bookmarkEnd w:id="1288"/>
      <w:bookmarkEnd w:id="1289"/>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290"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291"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292" w:author="Pablo Blanco Peris" w:date="2017-05-24T17:59:00Z">
          <w:pPr>
            <w:widowControl w:val="0"/>
            <w:autoSpaceDE w:val="0"/>
            <w:autoSpaceDN w:val="0"/>
            <w:adjustRightInd w:val="0"/>
          </w:pPr>
        </w:pPrChange>
      </w:pPr>
      <w:r>
        <w:rPr>
          <w:rFonts w:ascii="Book Antiqua" w:hAnsi="Book Antiqua" w:cs="Times"/>
        </w:rPr>
        <w:lastRenderedPageBreak/>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293"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294"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295"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296" w:author="Pablo Blanco Peris" w:date="2017-05-27T11:13:00Z">
        <w:r w:rsidR="00317B23">
          <w:rPr>
            <w:rFonts w:ascii="Book Antiqua" w:hAnsi="Book Antiqua" w:cs="Times"/>
          </w:rPr>
          <w:fldChar w:fldCharType="begin"/>
        </w:r>
      </w:ins>
      <w:ins w:id="1297"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298"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299"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00"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01"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02" w:author="Pablo Blanco Peris" w:date="2017-05-27T12:01:00Z"/>
          <w:rFonts w:ascii="Book Antiqua" w:hAnsi="Book Antiqua" w:cs="Times"/>
          <w:i/>
          <w:sz w:val="20"/>
          <w:szCs w:val="20"/>
          <w:rPrChange w:id="1303" w:author="Pablo Blanco Peris" w:date="2017-05-27T12:02:00Z">
            <w:rPr>
              <w:ins w:id="1304" w:author="Pablo Blanco Peris" w:date="2017-05-27T12:01:00Z"/>
            </w:rPr>
          </w:rPrChange>
        </w:rPr>
        <w:pPrChange w:id="1305" w:author="Pablo Blanco Peris" w:date="2017-05-27T12:01:00Z">
          <w:pPr>
            <w:widowControl w:val="0"/>
            <w:tabs>
              <w:tab w:val="left" w:pos="2600"/>
              <w:tab w:val="left" w:pos="5620"/>
            </w:tabs>
            <w:autoSpaceDE w:val="0"/>
            <w:autoSpaceDN w:val="0"/>
            <w:adjustRightInd w:val="0"/>
          </w:pPr>
        </w:pPrChange>
      </w:pPr>
      <w:del w:id="1306" w:author="Pablo Blanco Peris" w:date="2017-05-27T12:01:00Z">
        <w:r w:rsidRPr="00B608AF" w:rsidDel="00B608AF">
          <w:rPr>
            <w:rFonts w:ascii="Book Antiqua" w:hAnsi="Book Antiqua" w:cs="Times"/>
            <w:i/>
            <w:sz w:val="20"/>
            <w:szCs w:val="20"/>
            <w:rPrChange w:id="1307" w:author="Pablo Blanco Peris" w:date="2017-05-27T12:02:00Z">
              <w:rPr/>
            </w:rPrChange>
          </w:rPr>
          <w:tab/>
          <w:delText>a</w:delText>
        </w:r>
        <w:r w:rsidRPr="00B608AF" w:rsidDel="00B608AF">
          <w:rPr>
            <w:rFonts w:ascii="Book Antiqua" w:hAnsi="Book Antiqua" w:cs="Times"/>
            <w:i/>
            <w:sz w:val="20"/>
            <w:szCs w:val="20"/>
            <w:rPrChange w:id="1308" w:author="Pablo Blanco Peris" w:date="2017-05-27T12:02:00Z">
              <w:rPr/>
            </w:rPrChange>
          </w:rPr>
          <w:tab/>
        </w:r>
      </w:del>
      <w:ins w:id="1309" w:author="Pablo Blanco Peris" w:date="2017-05-24T16:49:00Z">
        <w:r w:rsidR="00E96B03" w:rsidRPr="00B608AF">
          <w:rPr>
            <w:rFonts w:ascii="Book Antiqua" w:hAnsi="Book Antiqua" w:cs="Times"/>
            <w:i/>
            <w:sz w:val="20"/>
            <w:szCs w:val="20"/>
            <w:rPrChange w:id="1310" w:author="Pablo Blanco Peris" w:date="2017-05-27T12:02:00Z">
              <w:rPr/>
            </w:rPrChange>
          </w:rPr>
          <w:t>(</w:t>
        </w:r>
      </w:ins>
      <w:r w:rsidRPr="00B608AF">
        <w:rPr>
          <w:rFonts w:ascii="Book Antiqua" w:hAnsi="Book Antiqua" w:cs="Times"/>
          <w:i/>
          <w:sz w:val="20"/>
          <w:szCs w:val="20"/>
          <w:rPrChange w:id="1311" w:author="Pablo Blanco Peris" w:date="2017-05-27T12:02:00Z">
            <w:rPr/>
          </w:rPrChange>
        </w:rPr>
        <w:t>b</w:t>
      </w:r>
      <w:ins w:id="1312" w:author="Pablo Blanco Peris" w:date="2017-05-24T16:48:00Z">
        <w:r w:rsidR="00E96B03" w:rsidRPr="00B608AF">
          <w:rPr>
            <w:rFonts w:ascii="Book Antiqua" w:hAnsi="Book Antiqua" w:cs="Times"/>
            <w:i/>
            <w:sz w:val="20"/>
            <w:szCs w:val="20"/>
            <w:rPrChange w:id="1313"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314" w:author="Pablo Blanco Peris" w:date="2017-05-27T12:02:00Z">
            <w:rPr/>
          </w:rPrChange>
        </w:rPr>
        <w:pPrChange w:id="1315"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316" w:author="Pablo Blanco Peris" w:date="2017-05-27T12:02:00Z">
            <w:rPr>
              <w:rFonts w:ascii="Book Antiqua" w:hAnsi="Book Antiqua" w:cs="Times"/>
            </w:rPr>
          </w:rPrChange>
        </w:rPr>
        <w:pPrChange w:id="1317"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318" w:author="Pablo Blanco Peris" w:date="2017-05-27T12:02:00Z">
            <w:rPr>
              <w:rFonts w:ascii="Book Antiqua" w:hAnsi="Book Antiqua" w:cs="Times"/>
            </w:rPr>
          </w:rPrChange>
        </w:rPr>
        <w:t xml:space="preserve">Figura </w:t>
      </w:r>
      <w:ins w:id="1319"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320" w:author="Pablo Blanco Peris" w:date="2017-05-27T12:02:00Z">
              <w:rPr>
                <w:rFonts w:ascii="Book Antiqua" w:hAnsi="Book Antiqua" w:cs="Times"/>
              </w:rPr>
            </w:rPrChange>
          </w:rPr>
          <w:t>: Ejemplo de</w:t>
        </w:r>
      </w:ins>
      <w:ins w:id="1321" w:author="Pablo Blanco Peris" w:date="2017-05-27T12:04:00Z">
        <w:r w:rsidR="00B608AF">
          <w:rPr>
            <w:rFonts w:ascii="Book Antiqua" w:hAnsi="Book Antiqua" w:cs="Times"/>
            <w:i/>
            <w:sz w:val="20"/>
            <w:szCs w:val="20"/>
          </w:rPr>
          <w:t xml:space="preserve"> duplicación por técnica de </w:t>
        </w:r>
      </w:ins>
      <w:ins w:id="1322" w:author="Pablo Blanco Peris" w:date="2017-05-27T12:01:00Z">
        <w:r w:rsidR="00B608AF" w:rsidRPr="00B608AF">
          <w:rPr>
            <w:rFonts w:ascii="Book Antiqua" w:hAnsi="Book Antiqua" w:cs="Times"/>
            <w:i/>
            <w:sz w:val="20"/>
            <w:szCs w:val="20"/>
            <w:rPrChange w:id="1323" w:author="Pablo Blanco Peris" w:date="2017-05-27T12:02:00Z">
              <w:rPr>
                <w:rFonts w:ascii="Book Antiqua" w:hAnsi="Book Antiqua" w:cs="Times"/>
              </w:rPr>
            </w:rPrChange>
          </w:rPr>
          <w:t>copia-pega.</w:t>
        </w:r>
      </w:ins>
      <w:del w:id="1324" w:author="Pablo Blanco Peris" w:date="2017-05-27T12:01:00Z">
        <w:r w:rsidRPr="00B608AF" w:rsidDel="008562B6">
          <w:rPr>
            <w:rFonts w:ascii="Book Antiqua" w:hAnsi="Book Antiqua" w:cs="Times"/>
            <w:i/>
            <w:sz w:val="20"/>
            <w:szCs w:val="20"/>
            <w:rPrChange w:id="1325"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326" w:author="Pablo Blanco Peris" w:date="2017-05-27T12:05:00Z"/>
          <w:rFonts w:ascii="Book Antiqua" w:hAnsi="Book Antiqua" w:cs="Times"/>
        </w:rPr>
      </w:pPr>
    </w:p>
    <w:p w14:paraId="29D9F877" w14:textId="77777777" w:rsidR="00A35FB0" w:rsidDel="000E7F8E" w:rsidRDefault="00A35FB0" w:rsidP="00F4745A">
      <w:pPr>
        <w:rPr>
          <w:del w:id="1327"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328"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329" w:author="Pablo Blanco Peris" w:date="2017-05-27T11:13:00Z" w:name="move483646922"/>
    </w:p>
    <w:p w14:paraId="5C9132DE" w14:textId="0795D463" w:rsidR="00165D1E" w:rsidRPr="00B9729B" w:rsidDel="00165D1E" w:rsidRDefault="00165D1E" w:rsidP="00165D1E">
      <w:pPr>
        <w:rPr>
          <w:del w:id="1330" w:author="Pablo Blanco Peris" w:date="2017-05-27T11:13:00Z"/>
          <w:lang w:val="es-ES_tradnl" w:eastAsia="es-ES_tradnl"/>
        </w:rPr>
      </w:pPr>
      <w:moveTo w:id="1331" w:author="Pablo Blanco Peris" w:date="2017-05-27T11:13:00Z">
        <w:r>
          <w:rPr>
            <w:lang w:val="es-ES_tradnl" w:eastAsia="es-ES_tradnl"/>
          </w:rPr>
          <w:fldChar w:fldCharType="begin"/>
        </w:r>
      </w:moveTo>
      <w:ins w:id="1332"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333" w:author="Pablo Blanco Peris" w:date="2017-05-27T11:13:00Z">
        <w:del w:id="1334"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335" w:author="Pablo Blanco Peris" w:date="2017-05-28T12:46:00Z">
        <w:r w:rsidR="00207E44">
          <w:rPr>
            <w:noProof/>
            <w:lang w:val="es-ES_tradnl" w:eastAsia="es-ES_tradnl"/>
          </w:rPr>
          <w:t>[7]</w:t>
        </w:r>
      </w:ins>
      <w:moveTo w:id="1336" w:author="Pablo Blanco Peris" w:date="2017-05-27T11:13:00Z">
        <w:del w:id="1337"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338" w:author="Pablo Blanco Peris" w:date="2017-05-27T11:13:00Z"/>
          <w:rFonts w:ascii="Book Antiqua" w:hAnsi="Book Antiqua" w:cs="Times"/>
        </w:rPr>
      </w:pPr>
    </w:p>
    <w:moveToRangeEnd w:id="1329"/>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339" w:author="Pablo Blanco Peris" w:date="2017-05-27T12:02:00Z">
        <w:r w:rsidDel="00B608AF">
          <w:rPr>
            <w:rFonts w:ascii="Book Antiqua" w:hAnsi="Book Antiqua" w:cs="Times"/>
          </w:rPr>
          <w:delText>“b</w:delText>
        </w:r>
      </w:del>
      <w:ins w:id="1340" w:author="Pablo Blanco Peris" w:date="2017-05-27T12:02:00Z">
        <w:r w:rsidR="00B608AF">
          <w:rPr>
            <w:rFonts w:ascii="Book Antiqua" w:hAnsi="Book Antiqua" w:cs="Times"/>
          </w:rPr>
          <w:t>(b)</w:t>
        </w:r>
      </w:ins>
      <w:del w:id="1341"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342" w:author="Pablo Blanco Peris" w:date="2017-05-27T12:03:00Z">
        <w:r w:rsidR="00B608AF">
          <w:rPr>
            <w:rFonts w:ascii="Book Antiqua" w:hAnsi="Book Antiqua" w:cs="Times"/>
          </w:rPr>
          <w:t>(a)</w:t>
        </w:r>
      </w:ins>
      <w:del w:id="1343"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344" w:author="Pablo Blanco Peris" w:date="2017-05-27T12:03:00Z">
            <w:rPr>
              <w:rFonts w:ascii="Book Antiqua" w:hAnsi="Book Antiqua" w:cs="Times"/>
            </w:rPr>
          </w:rPrChange>
        </w:rPr>
      </w:pPr>
      <w:ins w:id="1345" w:author="Pablo Blanco Peris" w:date="2017-05-24T16:49:00Z">
        <w:r w:rsidRPr="00B608AF">
          <w:rPr>
            <w:rFonts w:ascii="Book Antiqua" w:hAnsi="Book Antiqua" w:cs="Times"/>
            <w:i/>
            <w:sz w:val="20"/>
            <w:rPrChange w:id="1346" w:author="Pablo Blanco Peris" w:date="2017-05-27T12:03:00Z">
              <w:rPr>
                <w:rFonts w:ascii="Book Antiqua" w:hAnsi="Book Antiqua" w:cs="Times"/>
              </w:rPr>
            </w:rPrChange>
          </w:rPr>
          <w:t>(</w:t>
        </w:r>
      </w:ins>
      <w:r w:rsidR="00A35FB0" w:rsidRPr="00B608AF">
        <w:rPr>
          <w:rFonts w:ascii="Book Antiqua" w:hAnsi="Book Antiqua" w:cs="Times"/>
          <w:i/>
          <w:sz w:val="20"/>
          <w:rPrChange w:id="1347" w:author="Pablo Blanco Peris" w:date="2017-05-27T12:03:00Z">
            <w:rPr>
              <w:rFonts w:ascii="Book Antiqua" w:hAnsi="Book Antiqua" w:cs="Times"/>
            </w:rPr>
          </w:rPrChange>
        </w:rPr>
        <w:t>a</w:t>
      </w:r>
      <w:ins w:id="1348" w:author="Pablo Blanco Peris" w:date="2017-05-24T16:49:00Z">
        <w:r w:rsidRPr="00B608AF">
          <w:rPr>
            <w:rFonts w:ascii="Book Antiqua" w:hAnsi="Book Antiqua" w:cs="Times"/>
            <w:i/>
            <w:sz w:val="20"/>
            <w:rPrChange w:id="1349"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350" w:author="Pablo Blanco Peris" w:date="2017-05-27T12:03:00Z">
            <w:rPr>
              <w:rFonts w:ascii="Book Antiqua" w:hAnsi="Book Antiqua" w:cs="Times"/>
            </w:rPr>
          </w:rPrChange>
        </w:rPr>
      </w:pPr>
      <w:ins w:id="1351" w:author="Pablo Blanco Peris" w:date="2017-05-24T16:49:00Z">
        <w:r w:rsidRPr="00B608AF">
          <w:rPr>
            <w:rFonts w:ascii="Book Antiqua" w:hAnsi="Book Antiqua" w:cs="Times"/>
            <w:i/>
            <w:sz w:val="20"/>
            <w:rPrChange w:id="1352" w:author="Pablo Blanco Peris" w:date="2017-05-27T12:03:00Z">
              <w:rPr>
                <w:rFonts w:ascii="Book Antiqua" w:hAnsi="Book Antiqua" w:cs="Times"/>
              </w:rPr>
            </w:rPrChange>
          </w:rPr>
          <w:t>(</w:t>
        </w:r>
      </w:ins>
      <w:r w:rsidR="00A35FB0" w:rsidRPr="00B608AF">
        <w:rPr>
          <w:rFonts w:ascii="Book Antiqua" w:hAnsi="Book Antiqua" w:cs="Times"/>
          <w:i/>
          <w:sz w:val="20"/>
          <w:rPrChange w:id="1353" w:author="Pablo Blanco Peris" w:date="2017-05-27T12:03:00Z">
            <w:rPr>
              <w:rFonts w:ascii="Book Antiqua" w:hAnsi="Book Antiqua" w:cs="Times"/>
            </w:rPr>
          </w:rPrChange>
        </w:rPr>
        <w:t>b</w:t>
      </w:r>
      <w:ins w:id="1354" w:author="Pablo Blanco Peris" w:date="2017-05-24T16:49:00Z">
        <w:r w:rsidRPr="00B608AF">
          <w:rPr>
            <w:rFonts w:ascii="Book Antiqua" w:hAnsi="Book Antiqua" w:cs="Times"/>
            <w:i/>
            <w:sz w:val="20"/>
            <w:rPrChange w:id="1355"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356" w:author="Pablo Blanco Peris" w:date="2017-05-27T12:03:00Z">
            <w:rPr>
              <w:rFonts w:ascii="Book Antiqua" w:hAnsi="Book Antiqua" w:cs="Times"/>
            </w:rPr>
          </w:rPrChange>
        </w:rPr>
        <w:pPrChange w:id="1357" w:author="Pablo Blanco Peris" w:date="2017-05-27T12:05:00Z">
          <w:pPr/>
        </w:pPrChange>
      </w:pPr>
      <w:r w:rsidRPr="00B608AF">
        <w:rPr>
          <w:rFonts w:ascii="Book Antiqua" w:hAnsi="Book Antiqua" w:cs="Times"/>
          <w:i/>
          <w:sz w:val="20"/>
          <w:rPrChange w:id="1358" w:author="Pablo Blanco Peris" w:date="2017-05-27T12:03:00Z">
            <w:rPr>
              <w:rFonts w:ascii="Book Antiqua" w:hAnsi="Book Antiqua" w:cs="Times"/>
            </w:rPr>
          </w:rPrChange>
        </w:rPr>
        <w:t xml:space="preserve">Figura </w:t>
      </w:r>
      <w:ins w:id="1359" w:author="Pablo Blanco Peris" w:date="2017-05-27T12:03:00Z">
        <w:r w:rsidR="00B608AF">
          <w:rPr>
            <w:rFonts w:ascii="Book Antiqua" w:hAnsi="Book Antiqua" w:cs="Times"/>
            <w:i/>
            <w:sz w:val="20"/>
          </w:rPr>
          <w:t>3.4: Ejemplo de ocultaci</w:t>
        </w:r>
      </w:ins>
      <w:ins w:id="1360" w:author="Pablo Blanco Peris" w:date="2017-05-27T12:04:00Z">
        <w:r w:rsidR="00B608AF">
          <w:rPr>
            <w:rFonts w:ascii="Book Antiqua" w:hAnsi="Book Antiqua" w:cs="Times"/>
            <w:i/>
            <w:sz w:val="20"/>
          </w:rPr>
          <w:t>ón de información mediante copia-pega</w:t>
        </w:r>
      </w:ins>
      <w:del w:id="1361" w:author="Pablo Blanco Peris" w:date="2017-05-27T12:03:00Z">
        <w:r w:rsidRPr="00B608AF" w:rsidDel="00B608AF">
          <w:rPr>
            <w:rFonts w:ascii="Book Antiqua" w:hAnsi="Book Antiqua" w:cs="Times"/>
            <w:i/>
            <w:sz w:val="20"/>
            <w:rPrChange w:id="1362"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363"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364" w:author="Pablo Blanco Peris" w:date="2017-05-28T13:08:00Z">
            <w:rPr>
              <w:lang w:val="es-ES_tradnl" w:eastAsia="es-ES_tradnl"/>
            </w:rPr>
          </w:rPrChange>
        </w:rPr>
        <w:pPrChange w:id="1365" w:author="Pablo Blanco Peris" w:date="2017-05-28T13:10:00Z">
          <w:pPr/>
        </w:pPrChange>
      </w:pPr>
      <w:ins w:id="1366" w:author="Pablo Blanco Peris" w:date="2017-05-28T13:09:00Z">
        <w:r>
          <w:rPr>
            <w:rFonts w:ascii="Book Antiqua" w:hAnsi="Book Antiqua"/>
            <w:lang w:val="es-ES_tradnl" w:eastAsia="es-ES_tradnl"/>
          </w:rPr>
          <w:t>A pesar de observar detenidamente</w:t>
        </w:r>
      </w:ins>
      <w:ins w:id="1367" w:author="Pablo Blanco Peris" w:date="2017-05-28T13:08:00Z">
        <w:r>
          <w:rPr>
            <w:rFonts w:ascii="Book Antiqua" w:hAnsi="Book Antiqua"/>
            <w:lang w:val="es-ES_tradnl" w:eastAsia="es-ES_tradnl"/>
          </w:rPr>
          <w:t xml:space="preserve"> la imagen (b) de la Figura 3.4</w:t>
        </w:r>
      </w:ins>
      <w:ins w:id="1368"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369" w:author="Pablo Blanco Peris" w:date="2017-05-28T13:10:00Z">
        <w:r>
          <w:rPr>
            <w:rFonts w:ascii="Book Antiqua" w:hAnsi="Book Antiqua"/>
            <w:lang w:val="es-ES_tradnl" w:eastAsia="es-ES_tradnl"/>
          </w:rPr>
          <w:t>fácil</w:t>
        </w:r>
      </w:ins>
      <w:ins w:id="1370" w:author="Pablo Blanco Peris" w:date="2017-05-28T13:09:00Z">
        <w:r>
          <w:rPr>
            <w:rFonts w:ascii="Book Antiqua" w:hAnsi="Book Antiqua"/>
            <w:lang w:val="es-ES_tradnl" w:eastAsia="es-ES_tradnl"/>
          </w:rPr>
          <w:t xml:space="preserve"> </w:t>
        </w:r>
      </w:ins>
      <w:ins w:id="1371" w:author="Pablo Blanco Peris" w:date="2017-05-28T13:10:00Z">
        <w:r>
          <w:rPr>
            <w:rFonts w:ascii="Book Antiqua" w:hAnsi="Book Antiqua"/>
            <w:lang w:val="es-ES_tradnl" w:eastAsia="es-ES_tradnl"/>
          </w:rPr>
          <w:t>que es modificar el contenido de una imagen sin generar dudas sobre ello.</w:t>
        </w:r>
      </w:ins>
      <w:moveFrom w:id="1372" w:author="Pablo Blanco Peris" w:date="2017-05-27T11:13:00Z">
        <w:r w:rsidR="00A900D0" w:rsidRPr="00FF3E46" w:rsidDel="00165D1E">
          <w:rPr>
            <w:rFonts w:ascii="Book Antiqua" w:hAnsi="Book Antiqua"/>
            <w:lang w:val="es-ES_tradnl" w:eastAsia="es-ES_tradnl"/>
            <w:rPrChange w:id="1373"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374"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375"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376"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377" w:author="Pablo Blanco Peris" w:date="2017-05-28T13:08:00Z">
              <w:rPr>
                <w:lang w:val="es-ES_tradnl" w:eastAsia="es-ES_tradnl"/>
              </w:rPr>
            </w:rPrChange>
          </w:rPr>
          <w:fldChar w:fldCharType="end"/>
        </w:r>
      </w:moveFrom>
    </w:p>
    <w:moveFromRangeEnd w:id="1363"/>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378" w:author="Pablo Blanco Peris" w:date="2017-05-27T11:13:00Z"/>
          <w:rFonts w:ascii="Book Antiqua" w:hAnsi="Book Antiqua" w:cs="Times"/>
        </w:rPr>
      </w:pPr>
      <w:del w:id="1379"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380" w:author="Pablo Blanco Peris" w:date="2017-05-24T17:19:00Z">
        <w:r w:rsidDel="00AE5C11">
          <w:rPr>
            <w:rFonts w:ascii="Book Antiqua" w:hAnsi="Book Antiqua" w:cs="Times"/>
            <w:noProof/>
          </w:rPr>
          <w:delText>, p.</w:delText>
        </w:r>
      </w:del>
      <w:del w:id="1381"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382" w:name="_Toc477877525"/>
      <w:r w:rsidRPr="00DE7EEA">
        <w:rPr>
          <w:bCs/>
          <w:sz w:val="30"/>
          <w:szCs w:val="28"/>
        </w:rPr>
        <w:t xml:space="preserve"> </w:t>
      </w:r>
      <w:bookmarkStart w:id="1383" w:name="_Toc483862825"/>
      <w:r w:rsidRPr="00DE7EEA">
        <w:rPr>
          <w:bCs/>
          <w:sz w:val="30"/>
          <w:szCs w:val="28"/>
        </w:rPr>
        <w:t>Falsificación mediante empalme</w:t>
      </w:r>
      <w:bookmarkEnd w:id="1382"/>
      <w:bookmarkEnd w:id="1383"/>
    </w:p>
    <w:p w14:paraId="75C6A5BE" w14:textId="2501CE65" w:rsidR="00E24D15" w:rsidRDefault="00F4745A">
      <w:pPr>
        <w:jc w:val="both"/>
        <w:rPr>
          <w:ins w:id="1384" w:author="Pablo Blanco Peris" w:date="2017-05-28T12:57:00Z"/>
          <w:rFonts w:ascii="Book Antiqua" w:hAnsi="Book Antiqua" w:cs="Times"/>
        </w:rPr>
        <w:pPrChange w:id="1385" w:author="Pablo Blanco Peris" w:date="2017-05-24T17:59:00Z">
          <w:pPr/>
        </w:pPrChange>
      </w:pPr>
      <w:del w:id="1386"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387" w:author="Pablo Blanco Peris" w:date="2017-05-28T12:54:00Z">
        <w:r w:rsidR="00E24D15">
          <w:rPr>
            <w:rFonts w:ascii="Book Antiqua" w:hAnsi="Book Antiqua" w:cs="Times"/>
          </w:rPr>
          <w:t xml:space="preserve">La técnica de manipulación de imágenes mediante empalme es una de las </w:t>
        </w:r>
      </w:ins>
      <w:ins w:id="1388" w:author="Pablo Blanco Peris" w:date="2017-05-28T12:55:00Z">
        <w:r w:rsidR="00E24D15">
          <w:rPr>
            <w:rFonts w:ascii="Book Antiqua" w:hAnsi="Book Antiqua" w:cs="Times"/>
          </w:rPr>
          <w:t>más</w:t>
        </w:r>
      </w:ins>
      <w:ins w:id="1389" w:author="Pablo Blanco Peris" w:date="2017-05-28T12:54:00Z">
        <w:r w:rsidR="00E24D15">
          <w:rPr>
            <w:rFonts w:ascii="Book Antiqua" w:hAnsi="Book Antiqua" w:cs="Times"/>
          </w:rPr>
          <w:t xml:space="preserve"> empleadas hoy en d</w:t>
        </w:r>
      </w:ins>
      <w:ins w:id="1390" w:author="Pablo Blanco Peris" w:date="2017-05-28T12:55:00Z">
        <w:r w:rsidR="00E24D15">
          <w:rPr>
            <w:rFonts w:ascii="Book Antiqua" w:hAnsi="Book Antiqua" w:cs="Times"/>
          </w:rPr>
          <w:t>ía, este método consiste en cortar cierto contenido de una imagen y pegarlo en otra.</w:t>
        </w:r>
      </w:ins>
      <w:ins w:id="1391"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392" w:author="Pablo Blanco Peris" w:date="2017-05-28T13:03:00Z"/>
          <w:rFonts w:ascii="Book Antiqua" w:hAnsi="Book Antiqua" w:cs="Times"/>
        </w:rPr>
        <w:pPrChange w:id="1393" w:author="Pablo Blanco Peris" w:date="2017-05-24T17:59:00Z">
          <w:pPr/>
        </w:pPrChange>
      </w:pPr>
      <w:ins w:id="1394"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395" w:author="Pablo Blanco Peris" w:date="2017-05-28T12:58:00Z">
        <w:r w:rsidR="007D0F91">
          <w:rPr>
            <w:rFonts w:ascii="Book Antiqua" w:hAnsi="Book Antiqua" w:cs="Times"/>
          </w:rPr>
          <w:t>información</w:t>
        </w:r>
      </w:ins>
      <w:ins w:id="1396" w:author="Pablo Blanco Peris" w:date="2017-05-28T12:57:00Z">
        <w:r w:rsidR="007D0F91">
          <w:rPr>
            <w:rFonts w:ascii="Book Antiqua" w:hAnsi="Book Antiqua" w:cs="Times"/>
          </w:rPr>
          <w:t xml:space="preserve"> </w:t>
        </w:r>
      </w:ins>
      <w:ins w:id="1397" w:author="Pablo Blanco Peris" w:date="2017-05-28T12:58:00Z">
        <w:r w:rsidR="007D0F91">
          <w:rPr>
            <w:rFonts w:ascii="Book Antiqua" w:hAnsi="Book Antiqua" w:cs="Times"/>
          </w:rPr>
          <w:t>las intentan vender como contenido original y verdadero</w:t>
        </w:r>
      </w:ins>
      <w:ins w:id="1398" w:author="Pablo Blanco Peris" w:date="2017-05-28T13:03:00Z">
        <w:r w:rsidR="00BC4248">
          <w:rPr>
            <w:rFonts w:ascii="Book Antiqua" w:hAnsi="Book Antiqua" w:cs="Times"/>
          </w:rPr>
          <w:t>, tanto en revistas o televisión, por ejemplo</w:t>
        </w:r>
      </w:ins>
      <w:ins w:id="1399" w:author="Pablo Blanco Peris" w:date="2017-05-28T12:59:00Z">
        <w:r w:rsidR="007D0F91">
          <w:rPr>
            <w:rFonts w:ascii="Book Antiqua" w:hAnsi="Book Antiqua" w:cs="Times"/>
          </w:rPr>
          <w:t>.</w:t>
        </w:r>
      </w:ins>
    </w:p>
    <w:p w14:paraId="4FB97F5E" w14:textId="77777777" w:rsidR="00BC4248" w:rsidRDefault="00BC4248">
      <w:pPr>
        <w:jc w:val="both"/>
        <w:rPr>
          <w:ins w:id="1400" w:author="Pablo Blanco Peris" w:date="2017-05-28T12:59:00Z"/>
          <w:rFonts w:ascii="Book Antiqua" w:hAnsi="Book Antiqua" w:cs="Times"/>
        </w:rPr>
        <w:pPrChange w:id="1401" w:author="Pablo Blanco Peris" w:date="2017-05-24T17:59:00Z">
          <w:pPr/>
        </w:pPrChange>
      </w:pPr>
    </w:p>
    <w:p w14:paraId="457E84D6" w14:textId="23FFF056" w:rsidR="00BC4248" w:rsidRDefault="007D0F91">
      <w:pPr>
        <w:jc w:val="both"/>
        <w:rPr>
          <w:ins w:id="1402" w:author="Pablo Blanco Peris" w:date="2017-05-28T13:32:00Z"/>
          <w:rFonts w:ascii="Book Antiqua" w:hAnsi="Book Antiqua" w:cs="Times"/>
        </w:rPr>
        <w:pPrChange w:id="1403" w:author="Pablo Blanco Peris" w:date="2017-05-24T17:59:00Z">
          <w:pPr/>
        </w:pPrChange>
      </w:pPr>
      <w:ins w:id="1404" w:author="Pablo Blanco Peris" w:date="2017-05-28T12:59:00Z">
        <w:r>
          <w:rPr>
            <w:rFonts w:ascii="Book Antiqua" w:hAnsi="Book Antiqua" w:cs="Times"/>
          </w:rPr>
          <w:t xml:space="preserve">La </w:t>
        </w:r>
      </w:ins>
      <w:ins w:id="1405" w:author="Pablo Blanco Peris" w:date="2017-05-28T13:00:00Z">
        <w:r w:rsidR="00BC4248">
          <w:rPr>
            <w:rFonts w:ascii="Book Antiqua" w:hAnsi="Book Antiqua" w:cs="Times"/>
          </w:rPr>
          <w:t xml:space="preserve">gran variedad </w:t>
        </w:r>
      </w:ins>
      <w:ins w:id="1406" w:author="Pablo Blanco Peris" w:date="2017-05-28T12:59:00Z">
        <w:r>
          <w:rPr>
            <w:rFonts w:ascii="Book Antiqua" w:hAnsi="Book Antiqua" w:cs="Times"/>
          </w:rPr>
          <w:t>de aplicaciones de</w:t>
        </w:r>
      </w:ins>
      <w:ins w:id="1407" w:author="Pablo Blanco Peris" w:date="2017-05-28T13:00:00Z">
        <w:r w:rsidR="00BC4248">
          <w:rPr>
            <w:rFonts w:ascii="Book Antiqua" w:hAnsi="Book Antiqua" w:cs="Times"/>
          </w:rPr>
          <w:t xml:space="preserve"> edición de imágenes que existe en esta época facilita de manera exponencial la </w:t>
        </w:r>
      </w:ins>
      <w:ins w:id="1408" w:author="Pablo Blanco Peris" w:date="2017-05-28T13:01:00Z">
        <w:r w:rsidR="00BC4248">
          <w:rPr>
            <w:rFonts w:ascii="Book Antiqua" w:hAnsi="Book Antiqua" w:cs="Times"/>
          </w:rPr>
          <w:t>creación</w:t>
        </w:r>
      </w:ins>
      <w:ins w:id="1409" w:author="Pablo Blanco Peris" w:date="2017-05-28T13:00:00Z">
        <w:r w:rsidR="00BC4248">
          <w:rPr>
            <w:rFonts w:ascii="Book Antiqua" w:hAnsi="Book Antiqua" w:cs="Times"/>
          </w:rPr>
          <w:t xml:space="preserve"> </w:t>
        </w:r>
      </w:ins>
      <w:ins w:id="1410" w:author="Pablo Blanco Peris" w:date="2017-05-28T13:01:00Z">
        <w:r w:rsidR="00BC4248">
          <w:rPr>
            <w:rFonts w:ascii="Book Antiqua" w:hAnsi="Book Antiqua" w:cs="Times"/>
          </w:rPr>
          <w:t>de este tipo de imágenes, ya que</w:t>
        </w:r>
      </w:ins>
      <w:ins w:id="1411" w:author="Pablo Blanco Peris" w:date="2017-05-28T13:02:00Z">
        <w:r w:rsidR="00BC4248">
          <w:rPr>
            <w:rFonts w:ascii="Book Antiqua" w:hAnsi="Book Antiqua" w:cs="Times"/>
          </w:rPr>
          <w:t>,</w:t>
        </w:r>
      </w:ins>
      <w:ins w:id="1412" w:author="Pablo Blanco Peris" w:date="2017-05-28T13:01:00Z">
        <w:r w:rsidR="00BC4248">
          <w:rPr>
            <w:rFonts w:ascii="Book Antiqua" w:hAnsi="Book Antiqua" w:cs="Times"/>
          </w:rPr>
          <w:t xml:space="preserve"> cualquier persona que sepa manejar una </w:t>
        </w:r>
      </w:ins>
      <w:ins w:id="1413" w:author="Pablo Blanco Peris" w:date="2017-05-28T13:02:00Z">
        <w:r w:rsidR="00BC4248">
          <w:rPr>
            <w:rFonts w:ascii="Book Antiqua" w:hAnsi="Book Antiqua" w:cs="Times"/>
          </w:rPr>
          <w:t>aplicación</w:t>
        </w:r>
      </w:ins>
      <w:ins w:id="1414" w:author="Pablo Blanco Peris" w:date="2017-05-28T13:01:00Z">
        <w:r w:rsidR="00BC4248">
          <w:rPr>
            <w:rFonts w:ascii="Book Antiqua" w:hAnsi="Book Antiqua" w:cs="Times"/>
          </w:rPr>
          <w:t xml:space="preserve"> </w:t>
        </w:r>
      </w:ins>
      <w:ins w:id="1415" w:author="Pablo Blanco Peris" w:date="2017-05-28T13:02:00Z">
        <w:r w:rsidR="00BC4248">
          <w:rPr>
            <w:rFonts w:ascii="Book Antiqua" w:hAnsi="Book Antiqua" w:cs="Times"/>
          </w:rPr>
          <w:t xml:space="preserve">de este estilo, no </w:t>
        </w:r>
      </w:ins>
      <w:ins w:id="1416" w:author="Pablo Blanco Peris" w:date="2017-05-28T13:03:00Z">
        <w:r w:rsidR="00BC4248">
          <w:rPr>
            <w:rFonts w:ascii="Book Antiqua" w:hAnsi="Book Antiqua" w:cs="Times"/>
          </w:rPr>
          <w:t xml:space="preserve">necesariamente </w:t>
        </w:r>
      </w:ins>
      <w:ins w:id="1417" w:author="Pablo Blanco Peris" w:date="2017-05-28T13:02:00Z">
        <w:r w:rsidR="00BC4248">
          <w:rPr>
            <w:rFonts w:ascii="Book Antiqua" w:hAnsi="Book Antiqua" w:cs="Times"/>
          </w:rPr>
          <w:t>a nivel experto, puede crear contenido de estas características sin ninguna complicación</w:t>
        </w:r>
      </w:ins>
      <w:ins w:id="1418" w:author="Pablo Blanco Peris" w:date="2017-05-28T13:03:00Z">
        <w:r w:rsidR="00BC4248">
          <w:rPr>
            <w:rFonts w:ascii="Book Antiqua" w:hAnsi="Book Antiqua" w:cs="Times"/>
          </w:rPr>
          <w:t xml:space="preserve"> sin que </w:t>
        </w:r>
      </w:ins>
      <w:ins w:id="1419" w:author="Pablo Blanco Peris" w:date="2017-05-28T13:07:00Z">
        <w:r w:rsidR="006A4CBB">
          <w:rPr>
            <w:rFonts w:ascii="Book Antiqua" w:hAnsi="Book Antiqua" w:cs="Times"/>
          </w:rPr>
          <w:t xml:space="preserve">la manipulación </w:t>
        </w:r>
      </w:ins>
      <w:ins w:id="1420" w:author="Pablo Blanco Peris" w:date="2017-05-28T13:03:00Z">
        <w:r w:rsidR="00BC4248">
          <w:rPr>
            <w:rFonts w:ascii="Book Antiqua" w:hAnsi="Book Antiqua" w:cs="Times"/>
          </w:rPr>
          <w:t>sea apreciable</w:t>
        </w:r>
      </w:ins>
      <w:ins w:id="1421" w:author="Pablo Blanco Peris" w:date="2017-05-28T13:02:00Z">
        <w:r w:rsidR="00BC4248">
          <w:rPr>
            <w:rFonts w:ascii="Book Antiqua" w:hAnsi="Book Antiqua" w:cs="Times"/>
          </w:rPr>
          <w:t>.</w:t>
        </w:r>
      </w:ins>
    </w:p>
    <w:p w14:paraId="716546A6" w14:textId="77777777" w:rsidR="004253C9" w:rsidRDefault="004253C9">
      <w:pPr>
        <w:jc w:val="both"/>
        <w:rPr>
          <w:ins w:id="1422" w:author="Pablo Blanco Peris" w:date="2017-05-28T13:32:00Z"/>
          <w:rFonts w:ascii="Book Antiqua" w:hAnsi="Book Antiqua" w:cs="Times"/>
        </w:rPr>
        <w:pPrChange w:id="1423" w:author="Pablo Blanco Peris" w:date="2017-05-24T17:59:00Z">
          <w:pPr/>
        </w:pPrChange>
      </w:pPr>
    </w:p>
    <w:p w14:paraId="6CB53486" w14:textId="294B6291" w:rsidR="00E64B63" w:rsidRDefault="004253C9">
      <w:pPr>
        <w:jc w:val="both"/>
        <w:rPr>
          <w:ins w:id="1424" w:author="Pablo Blanco Peris" w:date="2017-05-28T13:04:00Z"/>
          <w:rFonts w:ascii="Book Antiqua" w:hAnsi="Book Antiqua" w:cs="Times"/>
        </w:rPr>
        <w:pPrChange w:id="1425" w:author="Pablo Blanco Peris" w:date="2017-05-24T17:59:00Z">
          <w:pPr/>
        </w:pPrChange>
      </w:pPr>
      <w:ins w:id="1426" w:author="Pablo Blanco Peris" w:date="2017-05-28T13:32:00Z">
        <w:r>
          <w:rPr>
            <w:rFonts w:ascii="Book Antiqua" w:hAnsi="Book Antiqua" w:cs="Times"/>
          </w:rPr>
          <w:t xml:space="preserve">En la figura que se muestra a </w:t>
        </w:r>
      </w:ins>
      <w:ins w:id="1427" w:author="Pablo Blanco Peris" w:date="2017-05-28T13:33:00Z">
        <w:r>
          <w:rPr>
            <w:rFonts w:ascii="Book Antiqua" w:hAnsi="Book Antiqua" w:cs="Times"/>
          </w:rPr>
          <w:t>continuación</w:t>
        </w:r>
      </w:ins>
      <w:ins w:id="1428" w:author="Pablo Blanco Peris" w:date="2017-05-28T13:37:00Z">
        <w:r w:rsidR="00E64B63">
          <w:rPr>
            <w:rFonts w:ascii="Book Antiqua" w:hAnsi="Book Antiqua" w:cs="Times"/>
          </w:rPr>
          <w:t xml:space="preserve"> </w:t>
        </w:r>
      </w:ins>
      <w:ins w:id="1429"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430"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431" w:author="Pablo Blanco Peris" w:date="2017-05-28T13:39:00Z">
        <w:r w:rsidR="00E64B63">
          <w:rPr>
            <w:rFonts w:ascii="Book Antiqua" w:hAnsi="Book Antiqua" w:cs="Times"/>
          </w:rPr>
          <w:t xml:space="preserve"> </w:t>
        </w:r>
      </w:ins>
      <w:ins w:id="1432" w:author="Pablo Blanco Peris" w:date="2017-05-28T13:38:00Z">
        <w:r w:rsidR="00E64B63">
          <w:rPr>
            <w:rFonts w:ascii="Book Antiqua" w:hAnsi="Book Antiqua" w:cs="Times"/>
          </w:rPr>
          <w:t xml:space="preserve">Las imágenes de abajo son las resultantes de la mezcla de las dos </w:t>
        </w:r>
      </w:ins>
      <w:ins w:id="1433" w:author="Pablo Blanco Peris" w:date="2017-05-28T13:39:00Z">
        <w:r w:rsidR="00E64B63">
          <w:rPr>
            <w:rFonts w:ascii="Book Antiqua" w:hAnsi="Book Antiqua" w:cs="Times"/>
          </w:rPr>
          <w:t>imágenes</w:t>
        </w:r>
      </w:ins>
      <w:ins w:id="1434" w:author="Pablo Blanco Peris" w:date="2017-05-28T13:38:00Z">
        <w:r w:rsidR="00E64B63">
          <w:rPr>
            <w:rFonts w:ascii="Book Antiqua" w:hAnsi="Book Antiqua" w:cs="Times"/>
          </w:rPr>
          <w:t xml:space="preserve"> </w:t>
        </w:r>
      </w:ins>
      <w:ins w:id="1435" w:author="Pablo Blanco Peris" w:date="2017-05-28T13:39:00Z">
        <w:r w:rsidR="00E64B63">
          <w:rPr>
            <w:rFonts w:ascii="Book Antiqua" w:hAnsi="Book Antiqua" w:cs="Times"/>
          </w:rPr>
          <w:t>superiores.</w:t>
        </w:r>
      </w:ins>
    </w:p>
    <w:p w14:paraId="2DD75A9D" w14:textId="77777777" w:rsidR="00F60594" w:rsidRDefault="00F60594">
      <w:pPr>
        <w:jc w:val="both"/>
        <w:rPr>
          <w:ins w:id="1436" w:author="Pablo Blanco Peris" w:date="2017-05-28T13:25:00Z"/>
          <w:rFonts w:ascii="Book Antiqua" w:hAnsi="Book Antiqua" w:cs="Times"/>
        </w:rPr>
        <w:pPrChange w:id="1437" w:author="Pablo Blanco Peris" w:date="2017-05-24T17:59:00Z">
          <w:pPr/>
        </w:pPrChange>
      </w:pPr>
    </w:p>
    <w:p w14:paraId="39BC0CCE" w14:textId="77777777" w:rsidR="00F60594" w:rsidRDefault="00F60594">
      <w:pPr>
        <w:jc w:val="both"/>
        <w:rPr>
          <w:ins w:id="1438" w:author="Pablo Blanco Peris" w:date="2017-05-28T13:25:00Z"/>
          <w:rFonts w:ascii="Book Antiqua" w:hAnsi="Book Antiqua" w:cs="Times"/>
        </w:rPr>
        <w:pPrChange w:id="1439" w:author="Pablo Blanco Peris" w:date="2017-05-24T17:59:00Z">
          <w:pPr/>
        </w:pPrChange>
      </w:pPr>
    </w:p>
    <w:p w14:paraId="1863F737" w14:textId="6B4343AE" w:rsidR="00F4745A" w:rsidRPr="00F4745A" w:rsidRDefault="00AE3628">
      <w:pPr>
        <w:jc w:val="both"/>
        <w:rPr>
          <w:rFonts w:ascii="Book Antiqua" w:hAnsi="Book Antiqua" w:cs="Times"/>
        </w:rPr>
        <w:pPrChange w:id="1440" w:author="Pablo Blanco Peris" w:date="2017-05-24T17:59:00Z">
          <w:pPr/>
        </w:pPrChange>
      </w:pPr>
      <w:ins w:id="1441" w:author="Pablo Blanco Peris" w:date="2017-05-28T13:26:00Z">
        <w:r w:rsidRPr="00AE3628">
          <w:rPr>
            <w:rFonts w:ascii="Book Antiqua" w:hAnsi="Book Antiqua" w:cs="Times"/>
            <w:noProof/>
            <w:lang w:val="es-ES_tradnl" w:eastAsia="es-ES_tradnl"/>
            <w:rPrChange w:id="1442"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652520"/>
                      </a:xfrm>
                      <a:prstGeom prst="rect">
                        <a:avLst/>
                      </a:prstGeom>
                    </pic:spPr>
                  </pic:pic>
                </a:graphicData>
              </a:graphic>
            </wp:inline>
          </w:drawing>
        </w:r>
      </w:ins>
      <w:del w:id="1443"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444" w:author="Pablo Blanco Peris" w:date="2017-05-28T13:30:00Z"/>
          <w:iCs/>
        </w:rPr>
      </w:pPr>
      <w:ins w:id="1445" w:author="Pablo Blanco Peris" w:date="2017-05-28T13:30:00Z">
        <w:r>
          <w:rPr>
            <w:iCs/>
          </w:rPr>
          <w:tab/>
        </w:r>
      </w:ins>
    </w:p>
    <w:p w14:paraId="12B5A4BC" w14:textId="76673B92" w:rsidR="005006D7" w:rsidRPr="008B6AE5" w:rsidRDefault="005006D7" w:rsidP="005006D7">
      <w:pPr>
        <w:jc w:val="center"/>
        <w:rPr>
          <w:ins w:id="1446" w:author="Pablo Blanco Peris" w:date="2017-05-28T13:30:00Z"/>
          <w:rFonts w:ascii="Book Antiqua" w:hAnsi="Book Antiqua" w:cs="Times"/>
          <w:i/>
          <w:sz w:val="20"/>
        </w:rPr>
      </w:pPr>
      <w:ins w:id="1447"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448" w:author="Pablo Blanco Peris" w:date="2017-05-28T13:32:00Z">
        <w:r w:rsidR="004253C9">
          <w:rPr>
            <w:rFonts w:ascii="Book Antiqua" w:hAnsi="Book Antiqua" w:cs="Times"/>
            <w:i/>
            <w:sz w:val="20"/>
          </w:rPr>
          <w:t xml:space="preserve">empalme de imágenes obtenidas del </w:t>
        </w:r>
        <w:proofErr w:type="spellStart"/>
        <w:r w:rsidR="004253C9">
          <w:rPr>
            <w:rFonts w:ascii="Book Antiqua" w:hAnsi="Book Antiqua" w:cs="Times"/>
            <w:i/>
            <w:sz w:val="20"/>
          </w:rPr>
          <w:t>Dataset</w:t>
        </w:r>
        <w:proofErr w:type="spellEnd"/>
        <w:r w:rsidR="004253C9">
          <w:rPr>
            <w:rFonts w:ascii="Book Antiqua" w:hAnsi="Book Antiqua" w:cs="Times"/>
            <w:i/>
            <w:sz w:val="20"/>
          </w:rPr>
          <w:t xml:space="preserve"> CASIA TIDE V2.0.</w:t>
        </w:r>
      </w:ins>
    </w:p>
    <w:p w14:paraId="4E0FAC9B" w14:textId="33C11E56" w:rsidR="00A33B5E" w:rsidRDefault="00A33B5E">
      <w:pPr>
        <w:pStyle w:val="Estilo12ptPrimeralnea05cm"/>
        <w:tabs>
          <w:tab w:val="left" w:pos="1849"/>
        </w:tabs>
        <w:rPr>
          <w:ins w:id="1449" w:author="Usuario de Microsoft Office" w:date="2017-05-30T10:24:00Z"/>
          <w:iCs/>
          <w:szCs w:val="24"/>
        </w:rPr>
        <w:pPrChange w:id="1450"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451" w:author="Usuario de Microsoft Office" w:date="2017-05-30T10:24:00Z"/>
          <w:iCs/>
          <w:szCs w:val="24"/>
        </w:rPr>
        <w:pPrChange w:id="1452" w:author="Pablo Blanco Peris" w:date="2017-05-28T13:30:00Z">
          <w:pPr>
            <w:pStyle w:val="Estilo12ptPrimeralnea05cm"/>
          </w:pPr>
        </w:pPrChange>
      </w:pPr>
    </w:p>
    <w:p w14:paraId="737921E3" w14:textId="352DDA04" w:rsidR="0066536E" w:rsidRPr="00244ECC" w:rsidRDefault="0066536E" w:rsidP="0066536E">
      <w:pPr>
        <w:pStyle w:val="Ttulo2"/>
        <w:numPr>
          <w:ilvl w:val="1"/>
          <w:numId w:val="19"/>
        </w:numPr>
        <w:rPr>
          <w:ins w:id="1453" w:author="Usuario de Microsoft Office" w:date="2017-05-30T10:24:00Z"/>
          <w:bCs/>
          <w:sz w:val="30"/>
          <w:szCs w:val="28"/>
        </w:rPr>
        <w:pPrChange w:id="1454" w:author="Usuario de Microsoft Office" w:date="2017-05-30T10:24:00Z">
          <w:pPr>
            <w:pStyle w:val="Ttulo2"/>
            <w:numPr>
              <w:ilvl w:val="1"/>
              <w:numId w:val="46"/>
            </w:numPr>
            <w:ind w:left="792" w:hanging="432"/>
          </w:pPr>
        </w:pPrChange>
      </w:pPr>
      <w:ins w:id="1455" w:author="Usuario de Microsoft Office" w:date="2017-05-30T10:24:00Z">
        <w:r w:rsidRPr="00DE7EEA">
          <w:rPr>
            <w:bCs/>
            <w:sz w:val="30"/>
            <w:szCs w:val="28"/>
          </w:rPr>
          <w:t xml:space="preserve">Falsificación mediante </w:t>
        </w:r>
        <w:r>
          <w:rPr>
            <w:bCs/>
            <w:sz w:val="30"/>
            <w:szCs w:val="28"/>
          </w:rPr>
          <w:t>eliminación de huella</w:t>
        </w:r>
      </w:ins>
    </w:p>
    <w:p w14:paraId="59E3FE4D" w14:textId="303B8E30" w:rsidR="002E7CD5" w:rsidRDefault="00691FF3" w:rsidP="000B1FB3">
      <w:pPr>
        <w:jc w:val="both"/>
        <w:rPr>
          <w:ins w:id="1456" w:author="Usuario de Microsoft Office" w:date="2017-05-30T13:23:00Z"/>
          <w:rFonts w:ascii="Book Antiqua" w:hAnsi="Book Antiqua" w:cs="Times"/>
        </w:rPr>
      </w:pPr>
      <w:ins w:id="1457"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458" w:author="Usuario de Microsoft Office" w:date="2017-05-30T13:21:00Z">
        <w:r>
          <w:rPr>
            <w:rFonts w:ascii="Book Antiqua" w:hAnsi="Book Antiqua" w:cs="Times"/>
          </w:rPr>
          <w:t>atraído</w:t>
        </w:r>
      </w:ins>
      <w:ins w:id="1459" w:author="Usuario de Microsoft Office" w:date="2017-05-30T13:20:00Z">
        <w:r>
          <w:rPr>
            <w:rFonts w:ascii="Book Antiqua" w:hAnsi="Book Antiqua" w:cs="Times"/>
          </w:rPr>
          <w:t xml:space="preserve"> </w:t>
        </w:r>
      </w:ins>
      <w:ins w:id="1460" w:author="Usuario de Microsoft Office" w:date="2017-05-30T13:21:00Z">
        <w:r>
          <w:rPr>
            <w:rFonts w:ascii="Book Antiqua" w:hAnsi="Book Antiqua" w:cs="Times"/>
          </w:rPr>
          <w:t>un gran interés de investigación.</w:t>
        </w:r>
      </w:ins>
      <w:ins w:id="1461"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462" w:author="Usuario de Microsoft Office" w:date="2017-05-30T13:15:00Z"/>
          <w:rFonts w:ascii="Book Antiqua" w:hAnsi="Book Antiqua" w:cs="Times"/>
        </w:rPr>
      </w:pPr>
    </w:p>
    <w:p w14:paraId="55A5FA72" w14:textId="3EE08BF6" w:rsidR="0066536E" w:rsidRDefault="0066536E" w:rsidP="000B1FB3">
      <w:pPr>
        <w:jc w:val="both"/>
        <w:rPr>
          <w:ins w:id="1463" w:author="Usuario de Microsoft Office" w:date="2017-05-30T10:45:00Z"/>
          <w:rFonts w:ascii="Book Antiqua" w:hAnsi="Book Antiqua" w:cs="Times"/>
        </w:rPr>
      </w:pPr>
      <w:ins w:id="1464" w:author="Usuario de Microsoft Office" w:date="2017-05-30T10:24:00Z">
        <w:r>
          <w:rPr>
            <w:rFonts w:ascii="Book Antiqua" w:hAnsi="Book Antiqua" w:cs="Times"/>
          </w:rPr>
          <w:t xml:space="preserve">La técnica de manipulación de imágenes </w:t>
        </w:r>
      </w:ins>
      <w:ins w:id="1465"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466" w:author="Usuario de Microsoft Office" w:date="2017-05-30T10:26:00Z">
        <w:r w:rsidR="005B07DA">
          <w:rPr>
            <w:rFonts w:ascii="Book Antiqua" w:hAnsi="Book Antiqua" w:cs="Times"/>
          </w:rPr>
          <w:t xml:space="preserve">consiste en modificar </w:t>
        </w:r>
      </w:ins>
      <w:ins w:id="1467" w:author="Usuario de Microsoft Office" w:date="2017-05-30T10:44:00Z">
        <w:r w:rsidR="007240E0">
          <w:rPr>
            <w:rFonts w:ascii="Book Antiqua" w:hAnsi="Book Antiqua" w:cs="Times"/>
          </w:rPr>
          <w:t xml:space="preserve">el origen de la imagen, es decir, </w:t>
        </w:r>
      </w:ins>
      <w:ins w:id="1468" w:author="Usuario de Microsoft Office" w:date="2017-05-30T10:26:00Z">
        <w:r w:rsidR="005B07DA">
          <w:rPr>
            <w:rFonts w:ascii="Book Antiqua" w:hAnsi="Book Antiqua" w:cs="Times"/>
          </w:rPr>
          <w:t>la información sobre el modelo y la marca del dispositivo que gener</w:t>
        </w:r>
      </w:ins>
      <w:ins w:id="1469"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470" w:author="Usuario de Microsoft Office" w:date="2017-05-30T13:05:00Z"/>
          <w:rFonts w:ascii="Book Antiqua" w:hAnsi="Book Antiqua" w:cs="Times"/>
        </w:rPr>
      </w:pPr>
      <w:ins w:id="1471"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472"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473" w:author="Usuario de Microsoft Office" w:date="2017-05-30T10:47:00Z"/>
          <w:rFonts w:ascii="Book Antiqua" w:hAnsi="Book Antiqua" w:cs="Times"/>
        </w:rPr>
      </w:pPr>
    </w:p>
    <w:p w14:paraId="73F08B25" w14:textId="744FE7E0" w:rsidR="008E15FD" w:rsidRDefault="008E15FD" w:rsidP="000B1FB3">
      <w:pPr>
        <w:jc w:val="both"/>
        <w:rPr>
          <w:ins w:id="1474" w:author="Usuario de Microsoft Office" w:date="2017-05-30T11:13:00Z"/>
          <w:rFonts w:ascii="Book Antiqua" w:hAnsi="Book Antiqua" w:cs="Times"/>
        </w:rPr>
      </w:pPr>
      <w:ins w:id="1475"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476" w:author="Usuario de Microsoft Office" w:date="2017-05-30T10:48:00Z">
        <w:r>
          <w:rPr>
            <w:rFonts w:ascii="Book Antiqua" w:hAnsi="Book Antiqua" w:cs="Times"/>
          </w:rPr>
          <w:t xml:space="preserve"> a través de la corrección de sensibilidad inversa</w:t>
        </w:r>
      </w:ins>
      <w:ins w:id="1477" w:author="Usuario de Microsoft Office" w:date="2017-05-30T10:47:00Z">
        <w:r>
          <w:rPr>
            <w:rFonts w:ascii="Book Antiqua" w:hAnsi="Book Antiqua" w:cs="Times"/>
          </w:rPr>
          <w:t>.</w:t>
        </w:r>
      </w:ins>
    </w:p>
    <w:p w14:paraId="0C1E2C65" w14:textId="77777777" w:rsidR="00823F3C" w:rsidRDefault="00823F3C" w:rsidP="000B1FB3">
      <w:pPr>
        <w:jc w:val="both"/>
        <w:rPr>
          <w:ins w:id="1478" w:author="Usuario de Microsoft Office" w:date="2017-05-30T11:13:00Z"/>
          <w:rFonts w:ascii="Book Antiqua" w:hAnsi="Book Antiqua" w:cs="Times"/>
        </w:rPr>
      </w:pPr>
    </w:p>
    <w:p w14:paraId="67768B84" w14:textId="3F21B40D" w:rsidR="00823F3C" w:rsidRDefault="00823F3C" w:rsidP="000B1FB3">
      <w:pPr>
        <w:jc w:val="both"/>
        <w:rPr>
          <w:ins w:id="1479" w:author="Usuario de Microsoft Office" w:date="2017-05-30T11:12:00Z"/>
          <w:rFonts w:ascii="Book Antiqua" w:hAnsi="Book Antiqua" w:cs="Times"/>
        </w:rPr>
      </w:pPr>
      <w:ins w:id="1480" w:author="Usuario de Microsoft Office" w:date="2017-05-30T11:13:00Z">
        <w:r>
          <w:rPr>
            <w:rFonts w:ascii="Book Antiqua" w:hAnsi="Book Antiqua" w:cs="Times"/>
          </w:rPr>
          <w:t xml:space="preserve">La detección de </w:t>
        </w:r>
      </w:ins>
      <w:ins w:id="1481" w:author="Usuario de Microsoft Office" w:date="2017-05-30T11:23:00Z">
        <w:r w:rsidR="000B06EF">
          <w:rPr>
            <w:rFonts w:ascii="Book Antiqua" w:hAnsi="Book Antiqua" w:cs="Times"/>
          </w:rPr>
          <w:t xml:space="preserve">adición de </w:t>
        </w:r>
      </w:ins>
      <w:ins w:id="1482" w:author="Usuario de Microsoft Office" w:date="2017-05-30T11:13:00Z">
        <w:r>
          <w:rPr>
            <w:rFonts w:ascii="Book Antiqua" w:hAnsi="Book Antiqua" w:cs="Times"/>
          </w:rPr>
          <w:t>ruido también es importante, en [195] se propone un método qu</w:t>
        </w:r>
      </w:ins>
      <w:ins w:id="1483" w:author="Usuario de Microsoft Office" w:date="2017-05-30T11:16:00Z">
        <w:r w:rsidR="007D5D60">
          <w:rPr>
            <w:rFonts w:ascii="Book Antiqua" w:hAnsi="Book Antiqua" w:cs="Times"/>
          </w:rPr>
          <w:t>e</w:t>
        </w:r>
      </w:ins>
      <w:ins w:id="1484" w:author="Usuario de Microsoft Office" w:date="2017-05-30T11:13:00Z">
        <w:r>
          <w:rPr>
            <w:rFonts w:ascii="Book Antiqua" w:hAnsi="Book Antiqua" w:cs="Times"/>
          </w:rPr>
          <w:t xml:space="preserve"> a través del calculo de unas características </w:t>
        </w:r>
      </w:ins>
      <w:ins w:id="1485" w:author="Usuario de Microsoft Office" w:date="2017-05-30T11:15:00Z">
        <w:r w:rsidR="007D5D60">
          <w:rPr>
            <w:rFonts w:ascii="Book Antiqua" w:hAnsi="Book Antiqua" w:cs="Times"/>
          </w:rPr>
          <w:t>en</w:t>
        </w:r>
      </w:ins>
      <w:ins w:id="1486" w:author="Usuario de Microsoft Office" w:date="2017-05-30T11:13:00Z">
        <w:r>
          <w:rPr>
            <w:rFonts w:ascii="Book Antiqua" w:hAnsi="Book Antiqua" w:cs="Times"/>
          </w:rPr>
          <w:t xml:space="preserve"> bloques de la imagen se detecta</w:t>
        </w:r>
      </w:ins>
      <w:ins w:id="1487" w:author="Usuario de Microsoft Office" w:date="2017-05-30T11:15:00Z">
        <w:r>
          <w:rPr>
            <w:rFonts w:ascii="Book Antiqua" w:hAnsi="Book Antiqua" w:cs="Times"/>
          </w:rPr>
          <w:t xml:space="preserve"> el ruido global. </w:t>
        </w:r>
      </w:ins>
      <w:ins w:id="1488" w:author="Usuario de Microsoft Office" w:date="2017-05-30T11:19:00Z">
        <w:r w:rsidR="007D5D60">
          <w:rPr>
            <w:rFonts w:ascii="Book Antiqua" w:hAnsi="Book Antiqua" w:cs="Times"/>
          </w:rPr>
          <w:t>Posteriormente mediante</w:t>
        </w:r>
      </w:ins>
      <w:ins w:id="1489"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490" w:author="Usuario de Microsoft Office" w:date="2017-05-30T10:27:00Z"/>
          <w:rFonts w:ascii="Book Antiqua" w:hAnsi="Book Antiqua" w:cs="Times"/>
        </w:rPr>
      </w:pPr>
    </w:p>
    <w:p w14:paraId="4AB3C36A" w14:textId="77777777" w:rsidR="005B07DA" w:rsidRDefault="005B07DA" w:rsidP="000B1FB3">
      <w:pPr>
        <w:jc w:val="both"/>
        <w:rPr>
          <w:ins w:id="1491" w:author="Usuario de Microsoft Office" w:date="2017-05-30T10:24:00Z"/>
          <w:rFonts w:ascii="Book Antiqua" w:hAnsi="Book Antiqua" w:cs="Times"/>
        </w:rPr>
      </w:pPr>
    </w:p>
    <w:p w14:paraId="5B85CF90" w14:textId="77777777" w:rsidR="0066536E" w:rsidRDefault="0066536E" w:rsidP="0066536E">
      <w:pPr>
        <w:jc w:val="both"/>
        <w:rPr>
          <w:ins w:id="1492" w:author="Usuario de Microsoft Office" w:date="2017-05-30T10:24:00Z"/>
          <w:rFonts w:ascii="Book Antiqua" w:hAnsi="Book Antiqua" w:cs="Times"/>
        </w:rPr>
      </w:pPr>
    </w:p>
    <w:p w14:paraId="3778B396" w14:textId="77777777" w:rsidR="0066536E" w:rsidRDefault="0066536E" w:rsidP="0066536E">
      <w:pPr>
        <w:jc w:val="both"/>
        <w:rPr>
          <w:ins w:id="1493" w:author="Usuario de Microsoft Office" w:date="2017-05-30T10:24:00Z"/>
          <w:rFonts w:ascii="Book Antiqua" w:hAnsi="Book Antiqua" w:cs="Times"/>
        </w:rPr>
      </w:pPr>
    </w:p>
    <w:p w14:paraId="2C8E4707" w14:textId="56CB4BFE" w:rsidR="0066536E" w:rsidRPr="00F4745A" w:rsidRDefault="0066536E" w:rsidP="0066536E">
      <w:pPr>
        <w:jc w:val="both"/>
        <w:rPr>
          <w:ins w:id="1494" w:author="Usuario de Microsoft Office" w:date="2017-05-30T10:24:00Z"/>
          <w:rFonts w:ascii="Book Antiqua" w:hAnsi="Book Antiqua" w:cs="Times"/>
        </w:rPr>
      </w:pPr>
    </w:p>
    <w:p w14:paraId="6947A099" w14:textId="77777777" w:rsidR="0066536E" w:rsidRDefault="0066536E" w:rsidP="0066536E">
      <w:pPr>
        <w:jc w:val="center"/>
        <w:rPr>
          <w:ins w:id="1495" w:author="Usuario de Microsoft Office" w:date="2017-05-30T10:24:00Z"/>
          <w:iCs/>
        </w:rPr>
      </w:pPr>
      <w:ins w:id="1496" w:author="Usuario de Microsoft Office" w:date="2017-05-30T10:24:00Z">
        <w:r>
          <w:rPr>
            <w:iCs/>
          </w:rPr>
          <w:tab/>
        </w:r>
      </w:ins>
    </w:p>
    <w:p w14:paraId="449DC41B" w14:textId="0CE0E1B2" w:rsidR="0066536E" w:rsidDel="005B07DA" w:rsidRDefault="0066536E" w:rsidP="0066536E">
      <w:pPr>
        <w:pStyle w:val="Estilo12ptPrimeralnea05cm"/>
        <w:tabs>
          <w:tab w:val="left" w:pos="1849"/>
        </w:tabs>
        <w:rPr>
          <w:del w:id="1497" w:author="Usuario de Microsoft Office" w:date="2017-05-30T10:25:00Z"/>
          <w:iCs/>
          <w:szCs w:val="24"/>
        </w:rPr>
        <w:pPrChange w:id="1498"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499" w:author="Pablo Blanco Peris" w:date="2017-05-24T19:15:00Z"/>
          <w:bCs/>
          <w:smallCaps w:val="0"/>
        </w:rPr>
      </w:pPr>
      <w:bookmarkStart w:id="1500" w:name="_Toc483862826"/>
      <w:r>
        <w:rPr>
          <w:bCs/>
          <w:smallCaps w:val="0"/>
        </w:rPr>
        <w:lastRenderedPageBreak/>
        <w:t>TÉCNICAS DE IDENTIFICACIÓN DE MANIPULACIONES DE IMÁGENES DIGITALES</w:t>
      </w:r>
      <w:bookmarkEnd w:id="1500"/>
    </w:p>
    <w:p w14:paraId="150F269C" w14:textId="77777777" w:rsidR="001B0516" w:rsidRDefault="001B0516">
      <w:pPr>
        <w:rPr>
          <w:ins w:id="1501" w:author="Pablo Blanco Peris" w:date="2017-05-24T19:15:00Z"/>
        </w:rPr>
        <w:pPrChange w:id="1502" w:author="Pablo Blanco Peris" w:date="2017-05-24T19:15:00Z">
          <w:pPr>
            <w:pStyle w:val="Ttulo1"/>
            <w:numPr>
              <w:numId w:val="19"/>
            </w:numPr>
            <w:ind w:left="284" w:hanging="284"/>
          </w:pPr>
        </w:pPrChange>
      </w:pPr>
    </w:p>
    <w:p w14:paraId="15722253" w14:textId="4CA9379A" w:rsidR="001B0516" w:rsidRDefault="001B0516">
      <w:pPr>
        <w:jc w:val="both"/>
        <w:rPr>
          <w:ins w:id="1503" w:author="Pablo Blanco Peris" w:date="2017-05-24T19:17:00Z"/>
          <w:rFonts w:cs="Times"/>
        </w:rPr>
        <w:pPrChange w:id="1504" w:author="Pablo Blanco Peris" w:date="2017-05-24T19:15:00Z">
          <w:pPr>
            <w:pStyle w:val="Ttulo1"/>
            <w:numPr>
              <w:numId w:val="19"/>
            </w:numPr>
            <w:ind w:left="284" w:hanging="284"/>
          </w:pPr>
        </w:pPrChange>
      </w:pPr>
      <w:ins w:id="1505" w:author="Pablo Blanco Peris" w:date="2017-05-24T19:15:00Z">
        <w:r>
          <w:rPr>
            <w:rFonts w:ascii="Book Antiqua" w:hAnsi="Book Antiqua" w:cs="Times"/>
          </w:rPr>
          <w:t>Desafortunadamente hoy en día existe mucha facilidad a la hora de manipular contenido multimedia</w:t>
        </w:r>
      </w:ins>
      <w:ins w:id="1506"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507" w:author="Pablo Blanco Peris" w:date="2017-05-24T19:19:00Z"/>
          <w:rFonts w:cs="Times"/>
        </w:rPr>
        <w:pPrChange w:id="1508" w:author="Pablo Blanco Peris" w:date="2017-05-24T19:15:00Z">
          <w:pPr>
            <w:pStyle w:val="Ttulo1"/>
            <w:numPr>
              <w:numId w:val="19"/>
            </w:numPr>
            <w:ind w:left="284" w:hanging="284"/>
          </w:pPr>
        </w:pPrChange>
      </w:pPr>
      <w:ins w:id="1509" w:author="Pablo Blanco Peris" w:date="2017-05-24T19:18:00Z">
        <w:r>
          <w:rPr>
            <w:rFonts w:ascii="Book Antiqua" w:hAnsi="Book Antiqua" w:cs="Times"/>
          </w:rPr>
          <w:t xml:space="preserve">Este hecho tuvo como consecuencia el interés de muchos investigadores </w:t>
        </w:r>
      </w:ins>
      <w:ins w:id="1510"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511" w:author="Usuario de Microsoft Office" w:date="2017-05-30T10:42:00Z"/>
          <w:rFonts w:ascii="Book Antiqua" w:hAnsi="Book Antiqua" w:cs="Times"/>
        </w:rPr>
        <w:pPrChange w:id="1512" w:author="Pablo Blanco Peris" w:date="2017-05-24T19:15:00Z">
          <w:pPr>
            <w:pStyle w:val="Ttulo1"/>
            <w:numPr>
              <w:numId w:val="19"/>
            </w:numPr>
            <w:ind w:left="284" w:hanging="284"/>
          </w:pPr>
        </w:pPrChange>
      </w:pPr>
      <w:ins w:id="1513" w:author="Pablo Blanco Peris" w:date="2017-05-24T19:19:00Z">
        <w:r>
          <w:rPr>
            <w:rFonts w:ascii="Book Antiqua" w:hAnsi="Book Antiqua" w:cs="Times"/>
          </w:rPr>
          <w:t xml:space="preserve">Desde entonces, una gran cantidad de algoritmos han sido desarrollados, analizados y probados con </w:t>
        </w:r>
      </w:ins>
      <w:ins w:id="1514" w:author="Pablo Blanco Peris" w:date="2017-05-24T19:20:00Z">
        <w:r>
          <w:rPr>
            <w:rFonts w:ascii="Book Antiqua" w:hAnsi="Book Antiqua" w:cs="Times"/>
          </w:rPr>
          <w:t>intención</w:t>
        </w:r>
      </w:ins>
      <w:ins w:id="1515" w:author="Pablo Blanco Peris" w:date="2017-05-24T19:19:00Z">
        <w:r>
          <w:rPr>
            <w:rFonts w:ascii="Book Antiqua" w:hAnsi="Book Antiqua" w:cs="Times"/>
          </w:rPr>
          <w:t xml:space="preserve"> </w:t>
        </w:r>
      </w:ins>
      <w:ins w:id="1516" w:author="Pablo Blanco Peris" w:date="2017-05-24T19:20:00Z">
        <w:r>
          <w:rPr>
            <w:rFonts w:ascii="Book Antiqua" w:hAnsi="Book Antiqua" w:cs="Times"/>
          </w:rPr>
          <w:t xml:space="preserve">de </w:t>
        </w:r>
      </w:ins>
      <w:ins w:id="1517" w:author="Pablo Blanco Peris" w:date="2017-05-24T19:22:00Z">
        <w:r w:rsidR="00352FC9">
          <w:rPr>
            <w:rFonts w:ascii="Book Antiqua" w:hAnsi="Book Antiqua" w:cs="Times"/>
          </w:rPr>
          <w:t xml:space="preserve">verificar la integridad de las </w:t>
        </w:r>
      </w:ins>
      <w:ins w:id="1518" w:author="Pablo Blanco Peris" w:date="2017-05-24T19:23:00Z">
        <w:r w:rsidR="00352FC9">
          <w:rPr>
            <w:rFonts w:ascii="Book Antiqua" w:hAnsi="Book Antiqua" w:cs="Times"/>
          </w:rPr>
          <w:t>imágenes</w:t>
        </w:r>
      </w:ins>
      <w:ins w:id="1519" w:author="Pablo Blanco Peris" w:date="2017-05-24T19:22:00Z">
        <w:r w:rsidR="00352FC9">
          <w:rPr>
            <w:rFonts w:ascii="Book Antiqua" w:hAnsi="Book Antiqua" w:cs="Times"/>
          </w:rPr>
          <w:t xml:space="preserve"> </w:t>
        </w:r>
      </w:ins>
      <w:ins w:id="1520" w:author="Pablo Blanco Peris" w:date="2017-05-24T19:23:00Z">
        <w:r w:rsidR="00352FC9">
          <w:rPr>
            <w:rFonts w:ascii="Book Antiqua" w:hAnsi="Book Antiqua" w:cs="Times"/>
          </w:rPr>
          <w:t>digitales a día de hoy.</w:t>
        </w:r>
      </w:ins>
    </w:p>
    <w:p w14:paraId="04877501" w14:textId="77777777" w:rsidR="007240E0" w:rsidRDefault="007240E0">
      <w:pPr>
        <w:jc w:val="both"/>
        <w:rPr>
          <w:ins w:id="1521" w:author="Usuario de Microsoft Office" w:date="2017-05-30T10:42:00Z"/>
          <w:rFonts w:ascii="Book Antiqua" w:hAnsi="Book Antiqua" w:cs="Times"/>
        </w:rPr>
        <w:pPrChange w:id="1522" w:author="Pablo Blanco Peris" w:date="2017-05-24T19:15:00Z">
          <w:pPr>
            <w:pStyle w:val="Ttulo1"/>
            <w:numPr>
              <w:numId w:val="19"/>
            </w:numPr>
            <w:ind w:left="284" w:hanging="284"/>
          </w:pPr>
        </w:pPrChange>
      </w:pPr>
    </w:p>
    <w:p w14:paraId="7C32E08C" w14:textId="158F12F2" w:rsidR="007240E0" w:rsidRDefault="007240E0">
      <w:pPr>
        <w:jc w:val="both"/>
        <w:rPr>
          <w:ins w:id="1523" w:author="Usuario de Microsoft Office" w:date="2017-05-30T10:43:00Z"/>
          <w:rFonts w:ascii="Book Antiqua" w:hAnsi="Book Antiqua" w:cs="Times"/>
        </w:rPr>
        <w:pPrChange w:id="1524" w:author="Pablo Blanco Peris" w:date="2017-05-24T19:15:00Z">
          <w:pPr>
            <w:pStyle w:val="Ttulo1"/>
            <w:numPr>
              <w:numId w:val="19"/>
            </w:numPr>
            <w:ind w:left="284" w:hanging="284"/>
          </w:pPr>
        </w:pPrChange>
      </w:pPr>
      <w:ins w:id="1525" w:author="Usuario de Microsoft Office" w:date="2017-05-30T10:42:00Z">
        <w:r>
          <w:rPr>
            <w:rFonts w:ascii="Book Antiqua" w:hAnsi="Book Antiqua" w:cs="Times"/>
          </w:rPr>
          <w:t xml:space="preserve">En los inicios del análisis forenses la parte </w:t>
        </w:r>
      </w:ins>
      <w:ins w:id="1526" w:author="Usuario de Microsoft Office" w:date="2017-05-30T10:43:00Z">
        <w:r>
          <w:rPr>
            <w:rFonts w:ascii="Book Antiqua" w:hAnsi="Book Antiqua" w:cs="Times"/>
          </w:rPr>
          <w:t>académica</w:t>
        </w:r>
      </w:ins>
      <w:ins w:id="1527" w:author="Usuario de Microsoft Office" w:date="2017-05-30T10:42:00Z">
        <w:r>
          <w:rPr>
            <w:rFonts w:ascii="Book Antiqua" w:hAnsi="Book Antiqua" w:cs="Times"/>
          </w:rPr>
          <w:t xml:space="preserve"> encontró </w:t>
        </w:r>
      </w:ins>
      <w:ins w:id="1528" w:author="Usuario de Microsoft Office" w:date="2017-05-30T10:43:00Z">
        <w:r>
          <w:rPr>
            <w:rFonts w:ascii="Book Antiqua" w:hAnsi="Book Antiqua" w:cs="Times"/>
          </w:rPr>
          <w:t>utilidad</w:t>
        </w:r>
      </w:ins>
      <w:ins w:id="1529" w:author="Usuario de Microsoft Office" w:date="2017-05-30T10:42:00Z">
        <w:r>
          <w:rPr>
            <w:rFonts w:ascii="Book Antiqua" w:hAnsi="Book Antiqua" w:cs="Times"/>
          </w:rPr>
          <w:t xml:space="preserve"> </w:t>
        </w:r>
      </w:ins>
      <w:ins w:id="1530" w:author="Usuario de Microsoft Office" w:date="2017-05-30T10:43:00Z">
        <w:r>
          <w:rPr>
            <w:rFonts w:ascii="Book Antiqua" w:hAnsi="Book Antiqua" w:cs="Times"/>
          </w:rPr>
          <w:t>en ámbitos como aplicación de la ley, inteligencia, investigaciones privadas y medios de comunicación.</w:t>
        </w:r>
      </w:ins>
    </w:p>
    <w:p w14:paraId="2CD69360" w14:textId="77777777" w:rsidR="007240E0" w:rsidRDefault="007240E0">
      <w:pPr>
        <w:jc w:val="both"/>
        <w:rPr>
          <w:ins w:id="1531" w:author="Pablo Blanco Peris" w:date="2017-05-24T19:23:00Z"/>
          <w:rFonts w:cs="Times"/>
        </w:rPr>
        <w:pPrChange w:id="1532" w:author="Pablo Blanco Peris" w:date="2017-05-24T19:15:00Z">
          <w:pPr>
            <w:pStyle w:val="Ttulo1"/>
            <w:numPr>
              <w:numId w:val="19"/>
            </w:numPr>
            <w:ind w:left="284" w:hanging="284"/>
          </w:pPr>
        </w:pPrChange>
      </w:pPr>
    </w:p>
    <w:p w14:paraId="0C5DC064" w14:textId="77777777" w:rsidR="00352FC9" w:rsidRDefault="00352FC9">
      <w:pPr>
        <w:jc w:val="both"/>
        <w:rPr>
          <w:ins w:id="1533" w:author="Usuario de Microsoft Office" w:date="2017-05-30T10:42:00Z"/>
          <w:rFonts w:cs="Times"/>
        </w:rPr>
        <w:pPrChange w:id="1534" w:author="Pablo Blanco Peris" w:date="2017-05-24T19:15:00Z">
          <w:pPr>
            <w:pStyle w:val="Ttulo1"/>
            <w:numPr>
              <w:numId w:val="19"/>
            </w:numPr>
            <w:ind w:left="284" w:hanging="284"/>
          </w:pPr>
        </w:pPrChange>
      </w:pPr>
    </w:p>
    <w:p w14:paraId="52DEA469" w14:textId="74693E49" w:rsidR="007240E0" w:rsidDel="007240E0" w:rsidRDefault="007240E0">
      <w:pPr>
        <w:jc w:val="both"/>
        <w:rPr>
          <w:ins w:id="1535" w:author="Pablo Blanco Peris" w:date="2017-05-24T19:23:00Z"/>
          <w:del w:id="1536" w:author="Usuario de Microsoft Office" w:date="2017-05-30T10:42:00Z"/>
          <w:rFonts w:cs="Times"/>
        </w:rPr>
        <w:pPrChange w:id="1537" w:author="Pablo Blanco Peris" w:date="2017-05-24T19:15:00Z">
          <w:pPr>
            <w:pStyle w:val="Ttulo1"/>
            <w:numPr>
              <w:numId w:val="19"/>
            </w:numPr>
            <w:ind w:left="284" w:hanging="284"/>
          </w:pPr>
        </w:pPrChange>
      </w:pPr>
    </w:p>
    <w:p w14:paraId="03AA6EFC" w14:textId="1F09CD0B" w:rsidR="00352FC9" w:rsidRDefault="00352FC9">
      <w:pPr>
        <w:jc w:val="both"/>
        <w:rPr>
          <w:ins w:id="1538" w:author="Pablo Blanco Peris" w:date="2017-05-28T12:43:00Z"/>
          <w:rFonts w:cs="Times"/>
        </w:rPr>
        <w:pPrChange w:id="1539" w:author="Pablo Blanco Peris" w:date="2017-05-24T19:15:00Z">
          <w:pPr>
            <w:pStyle w:val="Ttulo1"/>
            <w:numPr>
              <w:numId w:val="19"/>
            </w:numPr>
            <w:ind w:left="284" w:hanging="284"/>
          </w:pPr>
        </w:pPrChange>
      </w:pPr>
      <w:ins w:id="1540" w:author="Pablo Blanco Peris" w:date="2017-05-24T19:23:00Z">
        <w:r>
          <w:rPr>
            <w:rFonts w:ascii="Book Antiqua" w:hAnsi="Book Antiqua" w:cs="Times"/>
          </w:rPr>
          <w:t xml:space="preserve">Debido a las diferentes técnicas de manipulación de imágenes, se han desarrollado diferentes </w:t>
        </w:r>
      </w:ins>
      <w:ins w:id="1541" w:author="Pablo Blanco Peris" w:date="2017-05-24T19:24:00Z">
        <w:r>
          <w:rPr>
            <w:rFonts w:ascii="Book Antiqua" w:hAnsi="Book Antiqua" w:cs="Times"/>
          </w:rPr>
          <w:t>métodos</w:t>
        </w:r>
      </w:ins>
      <w:ins w:id="1542" w:author="Pablo Blanco Peris" w:date="2017-05-24T19:23:00Z">
        <w:r>
          <w:rPr>
            <w:rFonts w:ascii="Book Antiqua" w:hAnsi="Book Antiqua" w:cs="Times"/>
          </w:rPr>
          <w:t xml:space="preserve"> </w:t>
        </w:r>
      </w:ins>
      <w:ins w:id="1543" w:author="Pablo Blanco Peris" w:date="2017-05-24T19:24:00Z">
        <w:r>
          <w:rPr>
            <w:rFonts w:ascii="Book Antiqua" w:hAnsi="Book Antiqua" w:cs="Times"/>
          </w:rPr>
          <w:t>de detección.</w:t>
        </w:r>
      </w:ins>
    </w:p>
    <w:p w14:paraId="199AF3F3" w14:textId="77777777" w:rsidR="00976DCE" w:rsidRDefault="00976DCE">
      <w:pPr>
        <w:jc w:val="both"/>
        <w:rPr>
          <w:ins w:id="1544" w:author="Pablo Blanco Peris" w:date="2017-05-28T12:43:00Z"/>
          <w:rFonts w:cs="Times"/>
        </w:rPr>
        <w:pPrChange w:id="1545" w:author="Pablo Blanco Peris" w:date="2017-05-24T19:15:00Z">
          <w:pPr>
            <w:pStyle w:val="Ttulo1"/>
            <w:numPr>
              <w:numId w:val="19"/>
            </w:numPr>
            <w:ind w:left="284" w:hanging="284"/>
          </w:pPr>
        </w:pPrChange>
      </w:pPr>
    </w:p>
    <w:p w14:paraId="688D7A7B" w14:textId="77777777" w:rsidR="00976DCE" w:rsidRDefault="00976DCE">
      <w:pPr>
        <w:jc w:val="both"/>
        <w:rPr>
          <w:ins w:id="1546" w:author="Pablo Blanco Peris" w:date="2017-05-28T12:43:00Z"/>
          <w:rFonts w:cs="Times"/>
        </w:rPr>
        <w:pPrChange w:id="1547" w:author="Pablo Blanco Peris" w:date="2017-05-24T19:15:00Z">
          <w:pPr>
            <w:pStyle w:val="Ttulo1"/>
            <w:numPr>
              <w:numId w:val="19"/>
            </w:numPr>
            <w:ind w:left="284" w:hanging="284"/>
          </w:pPr>
        </w:pPrChange>
      </w:pPr>
    </w:p>
    <w:p w14:paraId="06BD04E8" w14:textId="1D3D41BF" w:rsidR="00207E44" w:rsidRDefault="00976DCE">
      <w:pPr>
        <w:jc w:val="both"/>
        <w:rPr>
          <w:ins w:id="1548" w:author="Pablo Blanco Peris" w:date="2017-05-28T12:44:00Z"/>
          <w:rFonts w:cs="Times"/>
        </w:rPr>
        <w:pPrChange w:id="1549" w:author="Pablo Blanco Peris" w:date="2017-05-24T19:15:00Z">
          <w:pPr>
            <w:pStyle w:val="Ttulo1"/>
            <w:numPr>
              <w:numId w:val="19"/>
            </w:numPr>
            <w:ind w:left="284" w:hanging="284"/>
          </w:pPr>
        </w:pPrChange>
      </w:pPr>
      <w:ins w:id="1550"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551" w:author="Pablo Blanco Peris" w:date="2017-05-28T12:44:00Z">
        <w:r w:rsidR="00207E44">
          <w:rPr>
            <w:rFonts w:ascii="Book Antiqua" w:hAnsi="Book Antiqua" w:cs="Times"/>
          </w:rPr>
          <w:t xml:space="preserve"> de artículos</w:t>
        </w:r>
      </w:ins>
      <w:ins w:id="1552" w:author="Pablo Blanco Peris" w:date="2017-05-28T12:47:00Z">
        <w:r w:rsidR="00207E44">
          <w:rPr>
            <w:rFonts w:ascii="Book Antiqua" w:hAnsi="Book Antiqua" w:cs="Times"/>
          </w:rPr>
          <w:t xml:space="preserve"> basados en</w:t>
        </w:r>
      </w:ins>
      <w:ins w:id="1553" w:author="Pablo Blanco Peris" w:date="2017-05-28T12:44:00Z">
        <w:r w:rsidR="00207E44">
          <w:rPr>
            <w:rFonts w:ascii="Book Antiqua" w:hAnsi="Book Antiqua" w:cs="Times"/>
          </w:rPr>
          <w:t xml:space="preserve"> técnicas de identificación de imágenes manipuladas</w:t>
        </w:r>
      </w:ins>
      <w:ins w:id="1554" w:author="Pablo Blanco Peris" w:date="2017-05-28T12:45:00Z">
        <w:r w:rsidR="00207E44">
          <w:rPr>
            <w:rFonts w:ascii="Book Antiqua" w:hAnsi="Book Antiqua" w:cs="Times"/>
          </w:rPr>
          <w:t xml:space="preserve"> según </w:t>
        </w:r>
      </w:ins>
      <w:ins w:id="1555"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556" w:author="Pablo Blanco Peris" w:date="2017-05-28T12:46:00Z">
        <w:r w:rsidR="00207E44">
          <w:rPr>
            <w:rFonts w:ascii="Book Antiqua" w:hAnsi="Book Antiqua" w:cs="Times"/>
            <w:noProof/>
          </w:rPr>
          <w:t>[5]</w:t>
        </w:r>
        <w:r w:rsidR="00207E44">
          <w:rPr>
            <w:rFonts w:ascii="Book Antiqua" w:hAnsi="Book Antiqua" w:cs="Times"/>
          </w:rPr>
          <w:fldChar w:fldCharType="end"/>
        </w:r>
      </w:ins>
      <w:ins w:id="1557" w:author="Pablo Blanco Peris" w:date="2017-05-28T12:44:00Z">
        <w:r w:rsidR="00207E44">
          <w:rPr>
            <w:rFonts w:ascii="Book Antiqua" w:hAnsi="Book Antiqua" w:cs="Times"/>
          </w:rPr>
          <w:t>.</w:t>
        </w:r>
      </w:ins>
    </w:p>
    <w:p w14:paraId="23B18AE8" w14:textId="672F3435" w:rsidR="00207E44" w:rsidRDefault="00207E44">
      <w:pPr>
        <w:jc w:val="center"/>
        <w:rPr>
          <w:ins w:id="1558" w:author="Pablo Blanco Peris" w:date="2017-05-24T19:19:00Z"/>
          <w:rFonts w:cs="Times"/>
        </w:rPr>
        <w:pPrChange w:id="1559" w:author="Pablo Blanco Peris" w:date="2017-05-28T12:50:00Z">
          <w:pPr>
            <w:pStyle w:val="Ttulo1"/>
            <w:numPr>
              <w:numId w:val="19"/>
            </w:numPr>
            <w:ind w:left="284" w:hanging="284"/>
          </w:pPr>
        </w:pPrChange>
      </w:pPr>
      <w:ins w:id="1560" w:author="Pablo Blanco Peris" w:date="2017-05-28T12:45:00Z">
        <w:r w:rsidRPr="00207E44">
          <w:rPr>
            <w:rFonts w:cs="Times"/>
            <w:noProof/>
            <w:lang w:val="es-ES_tradnl" w:eastAsia="es-ES_tradnl"/>
            <w:rPrChange w:id="1561" w:author="Unknown">
              <w:rPr>
                <w:noProof/>
                <w:lang w:eastAsia="es-ES_tradnl"/>
              </w:rPr>
            </w:rPrChange>
          </w:rPr>
          <w:lastRenderedPageBreak/>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562" w:author="Pablo Blanco Peris" w:date="2017-05-24T19:15:00Z">
            <w:rPr>
              <w:bCs/>
              <w:smallCaps w:val="0"/>
            </w:rPr>
          </w:rPrChange>
        </w:rPr>
        <w:pPrChange w:id="1563"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564" w:name="_Toc483862827"/>
      <w:r>
        <w:rPr>
          <w:bCs/>
          <w:sz w:val="30"/>
          <w:szCs w:val="28"/>
        </w:rPr>
        <w:t>Técnicas de identificación de manipulaciones copia-pega</w:t>
      </w:r>
      <w:bookmarkEnd w:id="1564"/>
    </w:p>
    <w:p w14:paraId="61715976" w14:textId="77777777" w:rsidR="00F30566" w:rsidRDefault="00F30566" w:rsidP="00F30566"/>
    <w:p w14:paraId="5A8FCEDB" w14:textId="77777777" w:rsidR="00194F2C" w:rsidRDefault="00194F2C">
      <w:pPr>
        <w:jc w:val="both"/>
        <w:rPr>
          <w:rFonts w:ascii="Book Antiqua" w:hAnsi="Book Antiqua" w:cs="Times"/>
        </w:rPr>
        <w:pPrChange w:id="1565"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566"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567"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568"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569" w:author="Pablo Blanco Peris" w:date="2017-05-28T12:46:00Z">
        <w:r w:rsidR="00207E44">
          <w:rPr>
            <w:rFonts w:ascii="Book Antiqua" w:hAnsi="Book Antiqua" w:cs="Times"/>
            <w:noProof/>
          </w:rPr>
          <w:t>[6]</w:t>
        </w:r>
      </w:ins>
      <w:del w:id="1570"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571"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572"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573"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574"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575" w:author="Pablo Blanco Peris" w:date="2017-05-24T17:58:00Z">
          <w:pPr/>
        </w:pPrChange>
      </w:pPr>
      <w:r>
        <w:rPr>
          <w:rFonts w:ascii="Book Antiqua" w:hAnsi="Book Antiqua" w:cs="Times"/>
        </w:rPr>
        <w:lastRenderedPageBreak/>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576" w:author="Pablo Blanco Peris" w:date="2017-05-24T17:58:00Z">
          <w:pPr/>
        </w:pPrChange>
      </w:pPr>
    </w:p>
    <w:p w14:paraId="406AE628" w14:textId="12D112A5" w:rsidR="00557814" w:rsidRDefault="00EF2372">
      <w:pPr>
        <w:jc w:val="both"/>
        <w:rPr>
          <w:rFonts w:ascii="Book Antiqua" w:hAnsi="Book Antiqua" w:cs="Times"/>
        </w:rPr>
        <w:pPrChange w:id="1577"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578"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579"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580" w:author="Pablo Blanco Peris" w:date="2017-05-28T12:46:00Z">
        <w:r w:rsidR="00207E44">
          <w:rPr>
            <w:rFonts w:ascii="Book Antiqua" w:hAnsi="Book Antiqua" w:cs="Times"/>
            <w:noProof/>
          </w:rPr>
          <w:t>[7]</w:t>
        </w:r>
      </w:ins>
      <w:del w:id="1581"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582"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583"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584"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585"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586" w:author="Pablo Blanco Peris" w:date="2017-05-28T13:38:00Z">
        <w:r w:rsidR="00E64B63">
          <w:rPr>
            <w:rFonts w:ascii="Book Antiqua" w:hAnsi="Book Antiqua" w:cs="Times"/>
            <w:noProof/>
            <w:lang w:val="es-ES_tradnl"/>
          </w:rPr>
          <w:t>[9]</w:t>
        </w:r>
      </w:ins>
      <w:del w:id="1587"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588"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589"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590"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591" w:author="Pablo Blanco Peris" w:date="2017-05-28T12:46:00Z">
        <w:r w:rsidR="00207E44">
          <w:rPr>
            <w:rFonts w:ascii="Book Antiqua" w:hAnsi="Book Antiqua"/>
            <w:noProof/>
          </w:rPr>
          <w:t>[7]</w:t>
        </w:r>
      </w:ins>
      <w:del w:id="1592"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593"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594"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595" w:author="Pablo Blanco Peris" w:date="2017-05-24T17:58:00Z">
            <w:rPr>
              <w:lang w:val="es-ES_tradnl" w:eastAsia="es-ES_tradnl"/>
            </w:rPr>
          </w:rPrChange>
        </w:rPr>
        <w:t>ω = 0.6</w:t>
      </w:r>
    </w:p>
    <w:p w14:paraId="244656BC" w14:textId="77777777" w:rsidR="00E24D15" w:rsidRDefault="00E24D15">
      <w:pPr>
        <w:pStyle w:val="Ttulo2"/>
        <w:rPr>
          <w:ins w:id="1596" w:author="Pablo Blanco Peris" w:date="2017-05-28T12:52:00Z"/>
          <w:bCs/>
          <w:sz w:val="30"/>
          <w:szCs w:val="28"/>
        </w:rPr>
      </w:pPr>
    </w:p>
    <w:p w14:paraId="23129808" w14:textId="748696E2" w:rsidR="00E24D15" w:rsidRDefault="00E24D15" w:rsidP="0066536E">
      <w:pPr>
        <w:pStyle w:val="Ttulo2"/>
        <w:numPr>
          <w:ilvl w:val="1"/>
          <w:numId w:val="46"/>
        </w:numPr>
        <w:rPr>
          <w:ins w:id="1597" w:author="Usuario de Microsoft Office" w:date="2017-05-30T10:29:00Z"/>
          <w:bCs/>
          <w:sz w:val="30"/>
          <w:szCs w:val="28"/>
        </w:rPr>
        <w:pPrChange w:id="1598" w:author="Pablo Blanco Peris" w:date="2017-05-28T12:52:00Z">
          <w:pPr>
            <w:pStyle w:val="Ttulo2"/>
            <w:numPr>
              <w:ilvl w:val="1"/>
              <w:numId w:val="35"/>
            </w:numPr>
            <w:ind w:left="792" w:hanging="432"/>
          </w:pPr>
        </w:pPrChange>
      </w:pPr>
      <w:bookmarkStart w:id="1599" w:name="_Toc483862828"/>
      <w:ins w:id="1600" w:author="Pablo Blanco Peris" w:date="2017-05-28T12:52:00Z">
        <w:r>
          <w:rPr>
            <w:bCs/>
            <w:sz w:val="30"/>
            <w:szCs w:val="28"/>
          </w:rPr>
          <w:t xml:space="preserve">Técnicas de identificación de manipulaciones </w:t>
        </w:r>
        <w:del w:id="1601" w:author="Usuario de Microsoft Office" w:date="2017-05-30T10:29:00Z">
          <w:r w:rsidDel="005B07DA">
            <w:rPr>
              <w:bCs/>
              <w:sz w:val="30"/>
              <w:szCs w:val="28"/>
            </w:rPr>
            <w:delText>copia-pega</w:delText>
          </w:r>
        </w:del>
      </w:ins>
      <w:bookmarkEnd w:id="1599"/>
      <w:ins w:id="1602" w:author="Usuario de Microsoft Office" w:date="2017-05-30T10:29:00Z">
        <w:r w:rsidR="005B07DA">
          <w:rPr>
            <w:bCs/>
            <w:sz w:val="30"/>
            <w:szCs w:val="28"/>
          </w:rPr>
          <w:t>mediante eliminación de huella</w:t>
        </w:r>
      </w:ins>
    </w:p>
    <w:p w14:paraId="39C144F6" w14:textId="04CF7F7C" w:rsidR="00691FF3" w:rsidRDefault="00691FF3" w:rsidP="005B07DA">
      <w:pPr>
        <w:pStyle w:val="Prrafodelista"/>
        <w:ind w:left="360" w:firstLine="0"/>
        <w:jc w:val="both"/>
        <w:rPr>
          <w:ins w:id="1603" w:author="Usuario de Microsoft Office" w:date="2017-05-30T13:25:00Z"/>
          <w:rFonts w:ascii="Book Antiqua" w:hAnsi="Book Antiqua" w:cs="Times"/>
          <w:sz w:val="24"/>
        </w:rPr>
        <w:pPrChange w:id="1604" w:author="Usuario de Microsoft Office" w:date="2017-05-30T10:29:00Z">
          <w:pPr>
            <w:pStyle w:val="Prrafodelista"/>
            <w:numPr>
              <w:numId w:val="46"/>
            </w:numPr>
            <w:ind w:left="360" w:hanging="360"/>
            <w:jc w:val="both"/>
          </w:pPr>
        </w:pPrChange>
      </w:pPr>
      <w:ins w:id="1605" w:author="Usuario de Microsoft Office" w:date="2017-05-30T13:23:00Z">
        <w:r>
          <w:rPr>
            <w:rFonts w:ascii="Book Antiqua" w:hAnsi="Book Antiqua" w:cs="Times"/>
            <w:sz w:val="24"/>
          </w:rPr>
          <w:t xml:space="preserve">Algunas de estas técnicas de identificación han comenzado a utilizarse mas recientemente como evidencia en un tribunal de justicia, con objetivos de ser mas </w:t>
        </w:r>
      </w:ins>
      <w:ins w:id="1606" w:author="Usuario de Microsoft Office" w:date="2017-05-30T13:24:00Z">
        <w:r>
          <w:rPr>
            <w:rFonts w:ascii="Book Antiqua" w:hAnsi="Book Antiqua" w:cs="Times"/>
            <w:sz w:val="24"/>
          </w:rPr>
          <w:t>útiles</w:t>
        </w:r>
      </w:ins>
      <w:ins w:id="1607" w:author="Usuario de Microsoft Office" w:date="2017-05-30T13:23:00Z">
        <w:r>
          <w:rPr>
            <w:rFonts w:ascii="Book Antiqua" w:hAnsi="Book Antiqua" w:cs="Times"/>
            <w:sz w:val="24"/>
          </w:rPr>
          <w:t xml:space="preserve"> </w:t>
        </w:r>
      </w:ins>
      <w:ins w:id="1608" w:author="Usuario de Microsoft Office" w:date="2017-05-30T13:24:00Z">
        <w:r>
          <w:rPr>
            <w:rFonts w:ascii="Book Antiqua" w:hAnsi="Book Antiqua" w:cs="Times"/>
            <w:sz w:val="24"/>
          </w:rPr>
          <w:t>e influentes con el paso del tiempo.</w:t>
        </w:r>
      </w:ins>
    </w:p>
    <w:p w14:paraId="61EB736D" w14:textId="44551C59" w:rsidR="00E60CBA" w:rsidRDefault="00E60CBA" w:rsidP="005B07DA">
      <w:pPr>
        <w:pStyle w:val="Prrafodelista"/>
        <w:ind w:left="360" w:firstLine="0"/>
        <w:jc w:val="both"/>
        <w:rPr>
          <w:ins w:id="1609" w:author="Usuario de Microsoft Office" w:date="2017-05-30T13:27:00Z"/>
          <w:rFonts w:ascii="Book Antiqua" w:hAnsi="Book Antiqua" w:cs="Times"/>
          <w:sz w:val="24"/>
        </w:rPr>
        <w:pPrChange w:id="1610" w:author="Usuario de Microsoft Office" w:date="2017-05-30T10:29:00Z">
          <w:pPr>
            <w:pStyle w:val="Prrafodelista"/>
            <w:numPr>
              <w:numId w:val="46"/>
            </w:numPr>
            <w:ind w:left="360" w:hanging="360"/>
            <w:jc w:val="both"/>
          </w:pPr>
        </w:pPrChange>
      </w:pPr>
      <w:ins w:id="1611" w:author="Usuario de Microsoft Office" w:date="2017-05-30T13:25:00Z">
        <w:r>
          <w:rPr>
            <w:rFonts w:ascii="Book Antiqua" w:hAnsi="Book Antiqua" w:cs="Times"/>
            <w:sz w:val="24"/>
          </w:rPr>
          <w:t xml:space="preserve">Hasta la fecha, el método de obtención de la fuente mas eficaz se basa en el patrón de ruido de no-uniformidad, </w:t>
        </w:r>
      </w:ins>
      <w:ins w:id="1612" w:author="Usuario de Microsoft Office" w:date="2017-05-30T13:26:00Z">
        <w:r>
          <w:rPr>
            <w:rFonts w:ascii="Book Antiqua" w:hAnsi="Book Antiqua" w:cs="Times"/>
            <w:sz w:val="24"/>
          </w:rPr>
          <w:t>también</w:t>
        </w:r>
      </w:ins>
      <w:ins w:id="1613" w:author="Usuario de Microsoft Office" w:date="2017-05-30T13:25:00Z">
        <w:r>
          <w:rPr>
            <w:rFonts w:ascii="Book Antiqua" w:hAnsi="Book Antiqua" w:cs="Times"/>
            <w:sz w:val="24"/>
          </w:rPr>
          <w:t xml:space="preserve"> </w:t>
        </w:r>
      </w:ins>
      <w:ins w:id="1614" w:author="Usuario de Microsoft Office" w:date="2017-05-30T13:26:00Z">
        <w:r>
          <w:rPr>
            <w:rFonts w:ascii="Book Antiqua" w:hAnsi="Book Antiqua" w:cs="Times"/>
            <w:sz w:val="24"/>
          </w:rPr>
          <w:t>conocido como ruido PRNU</w:t>
        </w:r>
      </w:ins>
      <w:ins w:id="1615" w:author="Usuario de Microsoft Office" w:date="2017-05-30T13:27:00Z">
        <w:r>
          <w:rPr>
            <w:rFonts w:ascii="Book Antiqua" w:hAnsi="Book Antiqua" w:cs="Times"/>
            <w:sz w:val="24"/>
          </w:rPr>
          <w:t>. El ruido PRNU genera</w:t>
        </w:r>
        <w:bookmarkStart w:id="1616" w:name="_GoBack"/>
        <w:bookmarkEnd w:id="1616"/>
        <w:r>
          <w:rPr>
            <w:rFonts w:ascii="Book Antiqua" w:hAnsi="Book Antiqua" w:cs="Times"/>
            <w:sz w:val="24"/>
          </w:rPr>
          <w:t xml:space="preserve"> un patrón único que esta presente en cada imagen </w:t>
        </w:r>
        <w:r>
          <w:rPr>
            <w:rFonts w:ascii="Book Antiqua" w:hAnsi="Book Antiqua" w:cs="Times"/>
            <w:sz w:val="24"/>
          </w:rPr>
          <w:lastRenderedPageBreak/>
          <w:t xml:space="preserve">capturado por el sensor de formación de imágenes, por lo que </w:t>
        </w:r>
        <w:proofErr w:type="spellStart"/>
        <w:r>
          <w:rPr>
            <w:rFonts w:ascii="Book Antiqua" w:hAnsi="Book Antiqua" w:cs="Times"/>
            <w:sz w:val="24"/>
          </w:rPr>
          <w:t>actua</w:t>
        </w:r>
        <w:proofErr w:type="spellEnd"/>
        <w:r>
          <w:rPr>
            <w:rFonts w:ascii="Book Antiqua" w:hAnsi="Book Antiqua" w:cs="Times"/>
            <w:sz w:val="24"/>
          </w:rPr>
          <w:t xml:space="preserve"> como huella digital del dispositivo. Esta </w:t>
        </w:r>
      </w:ins>
      <w:ins w:id="1617" w:author="Usuario de Microsoft Office" w:date="2017-05-30T13:28:00Z">
        <w:r>
          <w:rPr>
            <w:rFonts w:ascii="Book Antiqua" w:hAnsi="Book Antiqua" w:cs="Times"/>
            <w:sz w:val="24"/>
          </w:rPr>
          <w:t>huella se puede obtener a través de unas técnicas de “</w:t>
        </w:r>
        <w:proofErr w:type="spellStart"/>
        <w:r>
          <w:rPr>
            <w:rFonts w:ascii="Book Antiqua" w:hAnsi="Book Antiqua" w:cs="Times"/>
            <w:sz w:val="24"/>
          </w:rPr>
          <w:t>denoising</w:t>
        </w:r>
      </w:ins>
      <w:proofErr w:type="spellEnd"/>
      <w:ins w:id="1618" w:author="Usuario de Microsoft Office" w:date="2017-05-30T13:29:00Z">
        <w:r>
          <w:rPr>
            <w:rFonts w:ascii="Book Antiqua" w:hAnsi="Book Antiqua" w:cs="Times"/>
            <w:sz w:val="24"/>
          </w:rPr>
          <w:t>” las cuales extraen el ruido.</w:t>
        </w:r>
      </w:ins>
    </w:p>
    <w:p w14:paraId="66690E79" w14:textId="77777777" w:rsidR="00E60CBA" w:rsidRDefault="00E60CBA" w:rsidP="005B07DA">
      <w:pPr>
        <w:pStyle w:val="Prrafodelista"/>
        <w:ind w:left="360" w:firstLine="0"/>
        <w:jc w:val="both"/>
        <w:rPr>
          <w:ins w:id="1619" w:author="Usuario de Microsoft Office" w:date="2017-05-30T13:23:00Z"/>
          <w:rFonts w:ascii="Book Antiqua" w:hAnsi="Book Antiqua" w:cs="Times"/>
          <w:sz w:val="24"/>
        </w:rPr>
        <w:pPrChange w:id="1620" w:author="Usuario de Microsoft Office" w:date="2017-05-30T10:29:00Z">
          <w:pPr>
            <w:pStyle w:val="Prrafodelista"/>
            <w:numPr>
              <w:numId w:val="46"/>
            </w:numPr>
            <w:ind w:left="360" w:hanging="360"/>
            <w:jc w:val="both"/>
          </w:pPr>
        </w:pPrChange>
      </w:pPr>
    </w:p>
    <w:p w14:paraId="0BC23561" w14:textId="3ED55475" w:rsidR="005B07DA" w:rsidRDefault="005B07DA" w:rsidP="005B07DA">
      <w:pPr>
        <w:pStyle w:val="Prrafodelista"/>
        <w:ind w:left="360" w:firstLine="0"/>
        <w:jc w:val="both"/>
        <w:rPr>
          <w:ins w:id="1621" w:author="Usuario de Microsoft Office" w:date="2017-05-30T10:35:00Z"/>
          <w:rFonts w:ascii="Book Antiqua" w:hAnsi="Book Antiqua" w:cs="Times"/>
          <w:sz w:val="24"/>
        </w:rPr>
        <w:pPrChange w:id="1622" w:author="Usuario de Microsoft Office" w:date="2017-05-30T10:29:00Z">
          <w:pPr>
            <w:pStyle w:val="Prrafodelista"/>
            <w:numPr>
              <w:numId w:val="46"/>
            </w:numPr>
            <w:ind w:left="360" w:hanging="360"/>
            <w:jc w:val="both"/>
          </w:pPr>
        </w:pPrChange>
      </w:pPr>
      <w:ins w:id="1623" w:author="Usuario de Microsoft Office" w:date="2017-05-30T10:29:00Z">
        <w:r w:rsidRPr="005B07DA">
          <w:rPr>
            <w:rFonts w:ascii="Book Antiqua" w:hAnsi="Book Antiqua" w:cs="Times"/>
            <w:sz w:val="24"/>
            <w:rPrChange w:id="1624" w:author="Usuario de Microsoft Office" w:date="2017-05-30T10:29:00Z">
              <w:rPr>
                <w:rFonts w:ascii="Book Antiqua" w:hAnsi="Book Antiqua" w:cs="Times"/>
              </w:rPr>
            </w:rPrChange>
          </w:rPr>
          <w:t>Este tipo</w:t>
        </w:r>
        <w:r w:rsidRPr="005B07DA">
          <w:rPr>
            <w:rFonts w:ascii="Book Antiqua" w:hAnsi="Book Antiqua" w:cs="Times"/>
            <w:sz w:val="24"/>
            <w:rPrChange w:id="1625" w:author="Usuario de Microsoft Office" w:date="2017-05-30T10:29:00Z">
              <w:rPr>
                <w:rFonts w:ascii="Book Antiqua" w:hAnsi="Book Antiqua" w:cs="Times"/>
              </w:rPr>
            </w:rPrChange>
          </w:rPr>
          <w:t xml:space="preserve"> </w:t>
        </w:r>
        <w:r>
          <w:rPr>
            <w:rFonts w:ascii="Book Antiqua" w:hAnsi="Book Antiqua" w:cs="Times"/>
            <w:sz w:val="24"/>
          </w:rPr>
          <w:t>de técnicas se basan en el estudio de las huellas que dejan los dispositivos al genera</w:t>
        </w:r>
      </w:ins>
      <w:ins w:id="1626" w:author="Usuario de Microsoft Office" w:date="2017-05-30T10:30:00Z">
        <w:r>
          <w:rPr>
            <w:rFonts w:ascii="Book Antiqua" w:hAnsi="Book Antiqua" w:cs="Times"/>
            <w:sz w:val="24"/>
          </w:rPr>
          <w:t>r</w:t>
        </w:r>
      </w:ins>
      <w:ins w:id="1627" w:author="Usuario de Microsoft Office" w:date="2017-05-30T10:29:00Z">
        <w:r>
          <w:rPr>
            <w:rFonts w:ascii="Book Antiqua" w:hAnsi="Book Antiqua" w:cs="Times"/>
            <w:sz w:val="24"/>
          </w:rPr>
          <w:t xml:space="preserve"> una imagen, </w:t>
        </w:r>
      </w:ins>
      <w:ins w:id="1628" w:author="Usuario de Microsoft Office" w:date="2017-05-30T10:30:00Z">
        <w:r>
          <w:rPr>
            <w:rFonts w:ascii="Book Antiqua" w:hAnsi="Book Antiqua" w:cs="Times"/>
            <w:sz w:val="24"/>
          </w:rPr>
          <w:t xml:space="preserve">por lo que se basa en el rastro que los defectos del sensor pueden dejar sobre las </w:t>
        </w:r>
      </w:ins>
      <w:ins w:id="1629" w:author="Usuario de Microsoft Office" w:date="2017-05-30T10:31:00Z">
        <w:r>
          <w:rPr>
            <w:rFonts w:ascii="Book Antiqua" w:hAnsi="Book Antiqua" w:cs="Times"/>
            <w:sz w:val="24"/>
          </w:rPr>
          <w:t>imágenes</w:t>
        </w:r>
      </w:ins>
      <w:ins w:id="1630" w:author="Usuario de Microsoft Office" w:date="2017-05-30T10:30:00Z">
        <w:r>
          <w:rPr>
            <w:rFonts w:ascii="Book Antiqua" w:hAnsi="Book Antiqua" w:cs="Times"/>
            <w:sz w:val="24"/>
          </w:rPr>
          <w:t>.</w:t>
        </w:r>
      </w:ins>
      <w:ins w:id="1631" w:author="Usuario de Microsoft Office" w:date="2017-05-30T10:29:00Z">
        <w:r>
          <w:rPr>
            <w:rFonts w:ascii="Book Antiqua" w:hAnsi="Book Antiqua" w:cs="Times"/>
            <w:sz w:val="24"/>
          </w:rPr>
          <w:t xml:space="preserve"> </w:t>
        </w:r>
      </w:ins>
      <w:ins w:id="1632" w:author="Usuario de Microsoft Office" w:date="2017-05-30T10:32:00Z">
        <w:r>
          <w:rPr>
            <w:rFonts w:ascii="Book Antiqua" w:hAnsi="Book Antiqua" w:cs="Times"/>
            <w:sz w:val="24"/>
          </w:rPr>
          <w:t xml:space="preserve">Estas </w:t>
        </w:r>
      </w:ins>
      <w:ins w:id="1633" w:author="Usuario de Microsoft Office" w:date="2017-05-30T10:33:00Z">
        <w:r>
          <w:rPr>
            <w:rFonts w:ascii="Book Antiqua" w:hAnsi="Book Antiqua" w:cs="Times"/>
            <w:sz w:val="24"/>
          </w:rPr>
          <w:t xml:space="preserve">técnicas se dividen en dos </w:t>
        </w:r>
      </w:ins>
      <w:ins w:id="1634" w:author="Usuario de Microsoft Office" w:date="2017-05-30T10:34:00Z">
        <w:r>
          <w:rPr>
            <w:rFonts w:ascii="Book Antiqua" w:hAnsi="Book Antiqua" w:cs="Times"/>
            <w:sz w:val="24"/>
          </w:rPr>
          <w:t>diferentes</w:t>
        </w:r>
      </w:ins>
      <w:ins w:id="1635" w:author="Usuario de Microsoft Office" w:date="2017-05-30T10:33:00Z">
        <w:r>
          <w:rPr>
            <w:rFonts w:ascii="Book Antiqua" w:hAnsi="Book Antiqua" w:cs="Times"/>
            <w:sz w:val="24"/>
          </w:rPr>
          <w:t xml:space="preserve">: defectos de </w:t>
        </w:r>
      </w:ins>
      <w:ins w:id="1636" w:author="Usuario de Microsoft Office" w:date="2017-05-30T10:34:00Z">
        <w:r>
          <w:rPr>
            <w:rFonts w:ascii="Book Antiqua" w:hAnsi="Book Antiqua" w:cs="Times"/>
            <w:sz w:val="24"/>
          </w:rPr>
          <w:t>píxel</w:t>
        </w:r>
      </w:ins>
      <w:ins w:id="1637" w:author="Usuario de Microsoft Office" w:date="2017-05-30T10:33:00Z">
        <w:r>
          <w:rPr>
            <w:rFonts w:ascii="Book Antiqua" w:hAnsi="Book Antiqua" w:cs="Times"/>
            <w:sz w:val="24"/>
          </w:rPr>
          <w:t xml:space="preserve"> y patrón de ruido del sensor (SPN – sensor </w:t>
        </w:r>
        <w:proofErr w:type="spellStart"/>
        <w:r>
          <w:rPr>
            <w:rFonts w:ascii="Book Antiqua" w:hAnsi="Book Antiqua" w:cs="Times"/>
            <w:sz w:val="24"/>
          </w:rPr>
          <w:t>pattern</w:t>
        </w:r>
        <w:proofErr w:type="spellEnd"/>
        <w:r>
          <w:rPr>
            <w:rFonts w:ascii="Book Antiqua" w:hAnsi="Book Antiqua" w:cs="Times"/>
            <w:sz w:val="24"/>
          </w:rPr>
          <w:t xml:space="preserve"> </w:t>
        </w:r>
        <w:proofErr w:type="spellStart"/>
        <w:r>
          <w:rPr>
            <w:rFonts w:ascii="Book Antiqua" w:hAnsi="Book Antiqua" w:cs="Times"/>
            <w:sz w:val="24"/>
          </w:rPr>
          <w:t>noise</w:t>
        </w:r>
        <w:proofErr w:type="spellEnd"/>
        <w:r>
          <w:rPr>
            <w:rFonts w:ascii="Book Antiqua" w:hAnsi="Book Antiqua" w:cs="Times"/>
            <w:sz w:val="24"/>
          </w:rPr>
          <w:t>)</w:t>
        </w:r>
      </w:ins>
      <w:ins w:id="1638" w:author="Usuario de Microsoft Office" w:date="2017-05-30T10:35:00Z">
        <w:r w:rsidR="007240E0">
          <w:rPr>
            <w:rFonts w:ascii="Book Antiqua" w:hAnsi="Book Antiqua" w:cs="Times"/>
            <w:sz w:val="24"/>
          </w:rPr>
          <w:t>.</w:t>
        </w:r>
      </w:ins>
    </w:p>
    <w:p w14:paraId="1A295602" w14:textId="298CDFD2" w:rsidR="007240E0" w:rsidRDefault="007240E0" w:rsidP="005B07DA">
      <w:pPr>
        <w:pStyle w:val="Prrafodelista"/>
        <w:ind w:left="360" w:firstLine="0"/>
        <w:jc w:val="both"/>
        <w:rPr>
          <w:ins w:id="1639" w:author="Usuario de Microsoft Office" w:date="2017-05-30T10:36:00Z"/>
          <w:rFonts w:ascii="Book Antiqua" w:hAnsi="Book Antiqua" w:cs="Times"/>
          <w:sz w:val="24"/>
        </w:rPr>
        <w:pPrChange w:id="1640" w:author="Usuario de Microsoft Office" w:date="2017-05-30T10:29:00Z">
          <w:pPr>
            <w:pStyle w:val="Prrafodelista"/>
            <w:numPr>
              <w:numId w:val="46"/>
            </w:numPr>
            <w:ind w:left="360" w:hanging="360"/>
            <w:jc w:val="both"/>
          </w:pPr>
        </w:pPrChange>
      </w:pPr>
      <w:ins w:id="1641"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rsidP="005B07DA">
      <w:pPr>
        <w:pStyle w:val="Prrafodelista"/>
        <w:ind w:left="360" w:firstLine="0"/>
        <w:jc w:val="both"/>
        <w:rPr>
          <w:ins w:id="1642" w:author="Usuario de Microsoft Office" w:date="2017-05-30T11:04:00Z"/>
          <w:rFonts w:ascii="Book Antiqua" w:hAnsi="Book Antiqua" w:cs="Times"/>
          <w:sz w:val="24"/>
        </w:rPr>
        <w:pPrChange w:id="1643" w:author="Usuario de Microsoft Office" w:date="2017-05-30T10:29:00Z">
          <w:pPr>
            <w:pStyle w:val="Prrafodelista"/>
            <w:numPr>
              <w:numId w:val="46"/>
            </w:numPr>
            <w:ind w:left="360" w:hanging="360"/>
            <w:jc w:val="both"/>
          </w:pPr>
        </w:pPrChange>
      </w:pPr>
      <w:ins w:id="1644" w:author="Usuario de Microsoft Office" w:date="2017-05-30T10:37:00Z">
        <w:r>
          <w:rPr>
            <w:rFonts w:ascii="Book Antiqua" w:hAnsi="Book Antiqua" w:cs="Times"/>
            <w:sz w:val="24"/>
          </w:rPr>
          <w:t xml:space="preserve">En la segunda se genera un patrón del ruido a </w:t>
        </w:r>
      </w:ins>
      <w:ins w:id="1645" w:author="Usuario de Microsoft Office" w:date="2017-05-30T10:38:00Z">
        <w:r>
          <w:rPr>
            <w:rFonts w:ascii="Book Antiqua" w:hAnsi="Book Antiqua" w:cs="Times"/>
            <w:sz w:val="24"/>
          </w:rPr>
          <w:t>través</w:t>
        </w:r>
      </w:ins>
      <w:ins w:id="1646" w:author="Usuario de Microsoft Office" w:date="2017-05-30T10:37:00Z">
        <w:r>
          <w:rPr>
            <w:rFonts w:ascii="Book Antiqua" w:hAnsi="Book Antiqua" w:cs="Times"/>
            <w:sz w:val="24"/>
          </w:rPr>
          <w:t xml:space="preserve"> </w:t>
        </w:r>
      </w:ins>
      <w:ins w:id="1647"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rsidP="005B07DA">
      <w:pPr>
        <w:pStyle w:val="Prrafodelista"/>
        <w:ind w:left="360" w:firstLine="0"/>
        <w:jc w:val="both"/>
        <w:rPr>
          <w:ins w:id="1648" w:author="Usuario de Microsoft Office" w:date="2017-05-30T13:32:00Z"/>
          <w:rFonts w:ascii="Book Antiqua" w:hAnsi="Book Antiqua" w:cs="Times"/>
          <w:sz w:val="24"/>
        </w:rPr>
        <w:pPrChange w:id="1649" w:author="Usuario de Microsoft Office" w:date="2017-05-30T10:29:00Z">
          <w:pPr>
            <w:pStyle w:val="Prrafodelista"/>
            <w:numPr>
              <w:numId w:val="46"/>
            </w:numPr>
            <w:ind w:left="360" w:hanging="360"/>
            <w:jc w:val="both"/>
          </w:pPr>
        </w:pPrChange>
      </w:pPr>
    </w:p>
    <w:p w14:paraId="7CA414DC" w14:textId="77777777" w:rsidR="00E60CBA" w:rsidRDefault="00E60CBA" w:rsidP="005B07DA">
      <w:pPr>
        <w:pStyle w:val="Prrafodelista"/>
        <w:ind w:left="360" w:firstLine="0"/>
        <w:jc w:val="both"/>
        <w:rPr>
          <w:ins w:id="1650" w:author="Usuario de Microsoft Office" w:date="2017-05-30T13:32:00Z"/>
          <w:rFonts w:ascii="Book Antiqua" w:hAnsi="Book Antiqua" w:cs="Times"/>
          <w:sz w:val="24"/>
        </w:rPr>
        <w:pPrChange w:id="1651" w:author="Usuario de Microsoft Office" w:date="2017-05-30T10:29:00Z">
          <w:pPr>
            <w:pStyle w:val="Prrafodelista"/>
            <w:numPr>
              <w:numId w:val="46"/>
            </w:numPr>
            <w:ind w:left="360" w:hanging="360"/>
            <w:jc w:val="both"/>
          </w:pPr>
        </w:pPrChange>
      </w:pPr>
    </w:p>
    <w:p w14:paraId="1EBB9A34" w14:textId="64FA6EF0" w:rsidR="00E60CBA" w:rsidRDefault="00E60CBA" w:rsidP="005B07DA">
      <w:pPr>
        <w:pStyle w:val="Prrafodelista"/>
        <w:ind w:left="360" w:firstLine="0"/>
        <w:jc w:val="both"/>
        <w:rPr>
          <w:ins w:id="1652" w:author="Usuario de Microsoft Office" w:date="2017-05-30T11:04:00Z"/>
          <w:rFonts w:ascii="Book Antiqua" w:hAnsi="Book Antiqua" w:cs="Times"/>
          <w:sz w:val="24"/>
        </w:rPr>
        <w:pPrChange w:id="1653" w:author="Usuario de Microsoft Office" w:date="2017-05-30T10:29:00Z">
          <w:pPr>
            <w:pStyle w:val="Prrafodelista"/>
            <w:numPr>
              <w:numId w:val="46"/>
            </w:numPr>
            <w:ind w:left="360" w:hanging="360"/>
            <w:jc w:val="both"/>
          </w:pPr>
        </w:pPrChange>
      </w:pPr>
      <w:ins w:id="1654" w:author="Usuario de Microsoft Office" w:date="2017-05-30T13:32:00Z">
        <w:r>
          <w:rPr>
            <w:rFonts w:ascii="Book Antiqua" w:hAnsi="Book Antiqua" w:cs="Times"/>
            <w:sz w:val="24"/>
          </w:rPr>
          <w:t xml:space="preserve">En </w:t>
        </w:r>
        <w:r w:rsidRPr="00E60CBA">
          <w:rPr>
            <w:rFonts w:ascii="Book Antiqua" w:hAnsi="Book Antiqua" w:cs="Times"/>
            <w:sz w:val="24"/>
          </w:rPr>
          <w:t xml:space="preserve">[8] </w:t>
        </w:r>
        <w:r>
          <w:rPr>
            <w:rFonts w:ascii="Book Antiqua" w:hAnsi="Book Antiqua" w:cs="Times"/>
            <w:sz w:val="24"/>
          </w:rPr>
          <w:t>(4.pdf)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655" w:author="Usuario de Microsoft Office" w:date="2017-05-30T13:33:00Z">
        <w:r>
          <w:rPr>
            <w:rFonts w:ascii="Book Antiqua" w:hAnsi="Book Antiqua" w:cs="Times"/>
            <w:sz w:val="24"/>
          </w:rPr>
          <w:t>“</w:t>
        </w:r>
        <w:proofErr w:type="spellStart"/>
        <w:r>
          <w:rPr>
            <w:rFonts w:ascii="Book Antiqua" w:hAnsi="Book Antiqua" w:cs="Times"/>
            <w:sz w:val="24"/>
          </w:rPr>
          <w:t>denoising</w:t>
        </w:r>
        <w:proofErr w:type="spellEnd"/>
        <w:r>
          <w:rPr>
            <w:rFonts w:ascii="Book Antiqua" w:hAnsi="Book Antiqua" w:cs="Times"/>
            <w:sz w:val="24"/>
          </w:rPr>
          <w:t>”</w:t>
        </w:r>
      </w:ins>
      <w:ins w:id="1656"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657" w:author="Usuario de Microsoft Office" w:date="2017-05-30T13:33:00Z">
        <w:r>
          <w:rPr>
            <w:rFonts w:ascii="Book Antiqua" w:hAnsi="Book Antiqua" w:cs="Times"/>
            <w:sz w:val="24"/>
          </w:rPr>
          <w:t>ruido</w:t>
        </w:r>
      </w:ins>
      <w:ins w:id="1658"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659" w:author="Usuario de Microsoft Office" w:date="2017-05-30T13:34:00Z">
        <w:r>
          <w:rPr>
            <w:rFonts w:ascii="Book Antiqua" w:hAnsi="Book Antiqua" w:cs="Times"/>
            <w:sz w:val="24"/>
          </w:rPr>
          <w:t>manera</w:t>
        </w:r>
      </w:ins>
      <w:ins w:id="1660" w:author="Usuario de Microsoft Office" w:date="2017-05-30T13:32:00Z">
        <w:r w:rsidRPr="00E60CBA">
          <w:rPr>
            <w:rFonts w:ascii="Book Antiqua" w:hAnsi="Book Antiqua" w:cs="Times"/>
            <w:sz w:val="24"/>
          </w:rPr>
          <w:t xml:space="preserve"> similar, se muestra que la </w:t>
        </w:r>
      </w:ins>
      <w:ins w:id="1661" w:author="Usuario de Microsoft Office" w:date="2017-05-30T13:34:00Z">
        <w:r>
          <w:rPr>
            <w:rFonts w:ascii="Book Antiqua" w:hAnsi="Book Antiqua" w:cs="Times"/>
            <w:sz w:val="24"/>
          </w:rPr>
          <w:t>re-</w:t>
        </w:r>
      </w:ins>
      <w:ins w:id="1662" w:author="Usuario de Microsoft Office" w:date="2017-05-30T13:32:00Z">
        <w:r w:rsidRPr="00E60CBA">
          <w:rPr>
            <w:rFonts w:ascii="Book Antiqua" w:hAnsi="Book Antiqua" w:cs="Times"/>
            <w:sz w:val="24"/>
          </w:rPr>
          <w:t xml:space="preserve">compresión no </w:t>
        </w:r>
      </w:ins>
      <w:ins w:id="1663" w:author="Usuario de Microsoft Office" w:date="2017-05-30T13:34:00Z">
        <w:r>
          <w:rPr>
            <w:rFonts w:ascii="Book Antiqua" w:hAnsi="Book Antiqua" w:cs="Times"/>
            <w:sz w:val="24"/>
          </w:rPr>
          <w:t>es</w:t>
        </w:r>
      </w:ins>
      <w:ins w:id="1664"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665" w:author="Usuario de Microsoft Office" w:date="2017-05-30T13:34:00Z">
        <w:r>
          <w:rPr>
            <w:rFonts w:ascii="Book Antiqua" w:hAnsi="Book Antiqua" w:cs="Times"/>
            <w:sz w:val="24"/>
          </w:rPr>
          <w:t>.</w:t>
        </w:r>
      </w:ins>
    </w:p>
    <w:p w14:paraId="06AAC9AB" w14:textId="77777777" w:rsidR="005403DE" w:rsidRDefault="005403DE" w:rsidP="005B07DA">
      <w:pPr>
        <w:pStyle w:val="Prrafodelista"/>
        <w:ind w:left="360" w:firstLine="0"/>
        <w:jc w:val="both"/>
        <w:rPr>
          <w:ins w:id="1666" w:author="Usuario de Microsoft Office" w:date="2017-05-30T11:04:00Z"/>
          <w:rFonts w:ascii="Book Antiqua" w:hAnsi="Book Antiqua" w:cs="Times"/>
          <w:sz w:val="24"/>
        </w:rPr>
        <w:pPrChange w:id="1667"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668" w:author="Usuario de Microsoft Office" w:date="2017-05-30T11:04:00Z"/>
          <w:bCs/>
          <w:sz w:val="30"/>
          <w:szCs w:val="28"/>
        </w:rPr>
      </w:pPr>
      <w:ins w:id="1669" w:author="Usuario de Microsoft Office" w:date="2017-05-30T11:04:00Z">
        <w:r>
          <w:rPr>
            <w:bCs/>
            <w:sz w:val="30"/>
            <w:szCs w:val="28"/>
          </w:rPr>
          <w:t xml:space="preserve">Técnicas de identificación de </w:t>
        </w:r>
        <w:r>
          <w:rPr>
            <w:bCs/>
            <w:sz w:val="30"/>
            <w:szCs w:val="28"/>
          </w:rPr>
          <w:t xml:space="preserve">retoque de imágenes </w:t>
        </w:r>
      </w:ins>
    </w:p>
    <w:p w14:paraId="52B55F81" w14:textId="707BA299" w:rsidR="005403DE" w:rsidRDefault="005403DE" w:rsidP="000B1FB3">
      <w:pPr>
        <w:pStyle w:val="Prrafodelista"/>
        <w:ind w:left="360" w:firstLine="0"/>
        <w:jc w:val="both"/>
        <w:rPr>
          <w:ins w:id="1670" w:author="Usuario de Microsoft Office" w:date="2017-05-30T12:50:00Z"/>
          <w:rFonts w:ascii="Book Antiqua" w:hAnsi="Book Antiqua" w:cs="Times"/>
          <w:sz w:val="24"/>
        </w:rPr>
      </w:pPr>
      <w:ins w:id="1671" w:author="Usuario de Microsoft Office" w:date="2017-05-30T11:04:00Z">
        <w:r>
          <w:rPr>
            <w:rFonts w:ascii="Book Antiqua" w:hAnsi="Book Antiqua" w:cs="Times"/>
            <w:sz w:val="24"/>
          </w:rPr>
          <w:t xml:space="preserve">Estos </w:t>
        </w:r>
      </w:ins>
      <w:ins w:id="1672" w:author="Usuario de Microsoft Office" w:date="2017-05-30T11:05:00Z">
        <w:r w:rsidR="00823F3C">
          <w:rPr>
            <w:rFonts w:ascii="Book Antiqua" w:hAnsi="Book Antiqua" w:cs="Times"/>
            <w:sz w:val="24"/>
          </w:rPr>
          <w:t>métodos se basan en la detección de operaciones de mejora en una imagen</w:t>
        </w:r>
      </w:ins>
      <w:ins w:id="1673" w:author="Usuario de Microsoft Office" w:date="2017-05-30T12:28:00Z">
        <w:r w:rsidR="00CD3082">
          <w:rPr>
            <w:rFonts w:ascii="Book Antiqua" w:hAnsi="Book Antiqua" w:cs="Times"/>
            <w:sz w:val="24"/>
          </w:rPr>
          <w:t xml:space="preserve"> como por ejemplo la relación entre los bloques adyacentes</w:t>
        </w:r>
      </w:ins>
      <w:ins w:id="1674" w:author="Usuario de Microsoft Office" w:date="2017-05-30T12:50:00Z">
        <w:r w:rsidR="000B1FB3">
          <w:rPr>
            <w:rFonts w:ascii="Book Antiqua" w:hAnsi="Book Antiqua" w:cs="Times"/>
            <w:sz w:val="24"/>
          </w:rPr>
          <w:t xml:space="preserve"> o bien modificaciones geométricas y fotométricas</w:t>
        </w:r>
      </w:ins>
      <w:ins w:id="1675" w:author="Usuario de Microsoft Office" w:date="2017-05-30T11:05:00Z">
        <w:r w:rsidR="00823F3C">
          <w:rPr>
            <w:rFonts w:ascii="Book Antiqua" w:hAnsi="Book Antiqua" w:cs="Times"/>
            <w:sz w:val="24"/>
          </w:rPr>
          <w:t>.</w:t>
        </w:r>
      </w:ins>
      <w:ins w:id="1676" w:author="Usuario de Microsoft Office" w:date="2017-05-30T12:14:00Z">
        <w:r w:rsidR="00804CAB">
          <w:rPr>
            <w:rFonts w:ascii="Book Antiqua" w:hAnsi="Book Antiqua" w:cs="Times"/>
            <w:sz w:val="24"/>
          </w:rPr>
          <w:t xml:space="preserve"> </w:t>
        </w:r>
      </w:ins>
    </w:p>
    <w:p w14:paraId="5219C456" w14:textId="11F84328" w:rsidR="000B1FB3" w:rsidRDefault="000B1FB3" w:rsidP="000B1FB3">
      <w:pPr>
        <w:pStyle w:val="Prrafodelista"/>
        <w:ind w:left="360" w:firstLine="0"/>
        <w:jc w:val="both"/>
        <w:rPr>
          <w:ins w:id="1677" w:author="Usuario de Microsoft Office" w:date="2017-05-30T12:49:00Z"/>
          <w:rFonts w:ascii="Book Antiqua" w:hAnsi="Book Antiqua" w:cs="Times"/>
          <w:sz w:val="24"/>
        </w:rPr>
      </w:pPr>
      <w:ins w:id="1678" w:author="Usuario de Microsoft Office" w:date="2017-05-30T12:50:00Z">
        <w:r>
          <w:rPr>
            <w:rFonts w:ascii="Book Antiqua" w:hAnsi="Book Antiqua" w:cs="Times"/>
            <w:sz w:val="24"/>
          </w:rPr>
          <w:t xml:space="preserve">Como se aprecia en el grafico de la figura X.X las publicaciones de </w:t>
        </w:r>
      </w:ins>
      <w:ins w:id="1679" w:author="Usuario de Microsoft Office" w:date="2017-05-30T12:51:00Z">
        <w:r>
          <w:rPr>
            <w:rFonts w:ascii="Book Antiqua" w:hAnsi="Book Antiqua" w:cs="Times"/>
            <w:sz w:val="24"/>
          </w:rPr>
          <w:t xml:space="preserve">técnicas de identificación para imágenes manipuladas con la técnica de retoque no </w:t>
        </w:r>
      </w:ins>
      <w:ins w:id="1680" w:author="Usuario de Microsoft Office" w:date="2017-05-30T12:52:00Z">
        <w:r>
          <w:rPr>
            <w:rFonts w:ascii="Book Antiqua" w:hAnsi="Book Antiqua" w:cs="Times"/>
            <w:sz w:val="24"/>
          </w:rPr>
          <w:t>son</w:t>
        </w:r>
      </w:ins>
      <w:ins w:id="1681" w:author="Usuario de Microsoft Office" w:date="2017-05-30T12:51:00Z">
        <w:r>
          <w:rPr>
            <w:rFonts w:ascii="Book Antiqua" w:hAnsi="Book Antiqua" w:cs="Times"/>
            <w:sz w:val="24"/>
          </w:rPr>
          <w:t xml:space="preserve"> de las m</w:t>
        </w:r>
      </w:ins>
      <w:ins w:id="1682"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683" w:author="Usuario de Microsoft Office" w:date="2017-05-30T12:28:00Z"/>
          <w:rFonts w:ascii="Book Antiqua" w:hAnsi="Book Antiqua" w:cs="Times"/>
          <w:sz w:val="24"/>
        </w:rPr>
      </w:pPr>
    </w:p>
    <w:p w14:paraId="78D5BAD5" w14:textId="21271E63" w:rsidR="00CD3082" w:rsidRDefault="00CD3082" w:rsidP="000B1FB3">
      <w:pPr>
        <w:pStyle w:val="Prrafodelista"/>
        <w:ind w:left="360" w:firstLine="0"/>
        <w:jc w:val="both"/>
        <w:rPr>
          <w:ins w:id="1684" w:author="Usuario de Microsoft Office" w:date="2017-05-30T12:49:00Z"/>
          <w:rFonts w:ascii="Book Antiqua" w:hAnsi="Book Antiqua" w:cs="Times"/>
          <w:sz w:val="24"/>
        </w:rPr>
      </w:pPr>
      <w:ins w:id="1685" w:author="Usuario de Microsoft Office" w:date="2017-05-30T12:31:00Z">
        <w:r>
          <w:rPr>
            <w:rFonts w:ascii="Book Antiqua" w:hAnsi="Book Antiqua" w:cs="Times"/>
            <w:sz w:val="24"/>
          </w:rPr>
          <w:t xml:space="preserve">En [171] se propuso un algoritmo eficiente para la </w:t>
        </w:r>
      </w:ins>
      <w:ins w:id="1686" w:author="Usuario de Microsoft Office" w:date="2017-05-30T12:32:00Z">
        <w:r>
          <w:rPr>
            <w:rFonts w:ascii="Book Antiqua" w:hAnsi="Book Antiqua" w:cs="Times"/>
            <w:sz w:val="24"/>
          </w:rPr>
          <w:t>detección</w:t>
        </w:r>
      </w:ins>
      <w:ins w:id="1687" w:author="Usuario de Microsoft Office" w:date="2017-05-30T12:31:00Z">
        <w:r>
          <w:rPr>
            <w:rFonts w:ascii="Book Antiqua" w:hAnsi="Book Antiqua" w:cs="Times"/>
            <w:sz w:val="24"/>
          </w:rPr>
          <w:t xml:space="preserve"> </w:t>
        </w:r>
      </w:ins>
      <w:ins w:id="1688" w:author="Usuario de Microsoft Office" w:date="2017-05-30T12:32:00Z">
        <w:r>
          <w:rPr>
            <w:rFonts w:ascii="Book Antiqua" w:hAnsi="Book Antiqua" w:cs="Times"/>
            <w:sz w:val="24"/>
          </w:rPr>
          <w:t xml:space="preserve">de estas manipulaciones. Este </w:t>
        </w:r>
      </w:ins>
      <w:ins w:id="1689" w:author="Usuario de Microsoft Office" w:date="2017-05-30T12:33:00Z">
        <w:r>
          <w:rPr>
            <w:rFonts w:ascii="Book Antiqua" w:hAnsi="Book Antiqua" w:cs="Times"/>
            <w:sz w:val="24"/>
          </w:rPr>
          <w:t>método comienza con la búsqueda de bloques similares para detectar regiones sospechosas</w:t>
        </w:r>
      </w:ins>
      <w:ins w:id="1690"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xml:space="preserve">. Con la adición de </w:t>
        </w:r>
        <w:r w:rsidR="00BC1EFC">
          <w:rPr>
            <w:rFonts w:ascii="Book Antiqua" w:hAnsi="Book Antiqua" w:cs="Times"/>
            <w:sz w:val="24"/>
          </w:rPr>
          <w:t>la técnica MRR (</w:t>
        </w:r>
        <w:proofErr w:type="spellStart"/>
        <w:r w:rsidR="00BC1EFC">
          <w:rPr>
            <w:rFonts w:ascii="Book Antiqua" w:hAnsi="Book Antiqua" w:cs="Times"/>
            <w:sz w:val="24"/>
          </w:rPr>
          <w:t>Multi-region</w:t>
        </w:r>
        <w:proofErr w:type="spellEnd"/>
        <w:r w:rsidR="00BC1EFC">
          <w:rPr>
            <w:rFonts w:ascii="Book Antiqua" w:hAnsi="Book Antiqua" w:cs="Times"/>
            <w:sz w:val="24"/>
          </w:rPr>
          <w:t xml:space="preserve"> </w:t>
        </w:r>
        <w:proofErr w:type="spellStart"/>
        <w:r w:rsidR="00BC1EFC">
          <w:rPr>
            <w:rFonts w:ascii="Book Antiqua" w:hAnsi="Book Antiqua" w:cs="Times"/>
            <w:sz w:val="24"/>
          </w:rPr>
          <w:t>relation</w:t>
        </w:r>
        <w:proofErr w:type="spellEnd"/>
        <w:r w:rsidR="00BC1EFC">
          <w:rPr>
            <w:rFonts w:ascii="Book Antiqua" w:hAnsi="Book Antiqua" w:cs="Times"/>
            <w:sz w:val="24"/>
          </w:rPr>
          <w:t>)</w:t>
        </w:r>
        <w:r w:rsidR="00BC1EFC">
          <w:rPr>
            <w:rFonts w:ascii="Book Antiqua" w:hAnsi="Book Antiqua" w:cs="Times"/>
            <w:sz w:val="24"/>
          </w:rPr>
          <w:t xml:space="preserve"> se mejora la </w:t>
        </w:r>
      </w:ins>
      <w:ins w:id="1691" w:author="Usuario de Microsoft Office" w:date="2017-05-30T12:35:00Z">
        <w:r w:rsidR="00BC1EFC">
          <w:rPr>
            <w:rFonts w:ascii="Book Antiqua" w:hAnsi="Book Antiqua" w:cs="Times"/>
            <w:sz w:val="24"/>
          </w:rPr>
          <w:t>localización</w:t>
        </w:r>
      </w:ins>
      <w:ins w:id="1692" w:author="Usuario de Microsoft Office" w:date="2017-05-30T12:34:00Z">
        <w:r w:rsidR="00BC1EFC">
          <w:rPr>
            <w:rFonts w:ascii="Book Antiqua" w:hAnsi="Book Antiqua" w:cs="Times"/>
            <w:sz w:val="24"/>
          </w:rPr>
          <w:t xml:space="preserve"> </w:t>
        </w:r>
      </w:ins>
      <w:ins w:id="1693" w:author="Usuario de Microsoft Office" w:date="2017-05-30T12:35:00Z">
        <w:r w:rsidR="00BC1EFC">
          <w:rPr>
            <w:rFonts w:ascii="Book Antiqua" w:hAnsi="Book Antiqua" w:cs="Times"/>
            <w:sz w:val="24"/>
          </w:rPr>
          <w:t xml:space="preserve">de la </w:t>
        </w:r>
        <w:r w:rsidR="00BC1EFC">
          <w:rPr>
            <w:rFonts w:ascii="Book Antiqua" w:hAnsi="Book Antiqua" w:cs="Times"/>
            <w:sz w:val="24"/>
          </w:rPr>
          <w:lastRenderedPageBreak/>
          <w:t>falsificación para eliminar bloques sospechosos pertenecientes a regiones uniformes.</w:t>
        </w:r>
      </w:ins>
    </w:p>
    <w:p w14:paraId="32A32788" w14:textId="77777777" w:rsidR="000B1FB3" w:rsidRDefault="000B1FB3" w:rsidP="000B1FB3">
      <w:pPr>
        <w:pStyle w:val="Prrafodelista"/>
        <w:ind w:left="360" w:firstLine="0"/>
        <w:jc w:val="both"/>
        <w:rPr>
          <w:ins w:id="1694" w:author="Usuario de Microsoft Office" w:date="2017-05-30T12:35:00Z"/>
          <w:rFonts w:ascii="Book Antiqua" w:hAnsi="Book Antiqua" w:cs="Times"/>
          <w:sz w:val="24"/>
        </w:rPr>
      </w:pPr>
    </w:p>
    <w:p w14:paraId="1EF4672E" w14:textId="2A4992EF" w:rsidR="00BC1EFC" w:rsidRDefault="00BC1EFC" w:rsidP="000B1FB3">
      <w:pPr>
        <w:pStyle w:val="Prrafodelista"/>
        <w:ind w:left="360" w:firstLine="0"/>
        <w:jc w:val="both"/>
        <w:rPr>
          <w:ins w:id="1695" w:author="Usuario de Microsoft Office" w:date="2017-05-30T12:44:00Z"/>
          <w:rFonts w:ascii="Book Antiqua" w:hAnsi="Book Antiqua" w:cs="Times"/>
          <w:sz w:val="24"/>
        </w:rPr>
      </w:pPr>
      <w:ins w:id="1696" w:author="Usuario de Microsoft Office" w:date="2017-05-30T12:42:00Z">
        <w:r>
          <w:rPr>
            <w:rFonts w:ascii="Book Antiqua" w:hAnsi="Book Antiqua" w:cs="Times"/>
            <w:sz w:val="24"/>
          </w:rPr>
          <w:t xml:space="preserve">En [177] se </w:t>
        </w:r>
      </w:ins>
      <w:ins w:id="1697" w:author="Usuario de Microsoft Office" w:date="2017-05-30T12:43:00Z">
        <w:r>
          <w:rPr>
            <w:rFonts w:ascii="Book Antiqua" w:hAnsi="Book Antiqua" w:cs="Times"/>
            <w:sz w:val="24"/>
          </w:rPr>
          <w:t>describe</w:t>
        </w:r>
      </w:ins>
      <w:ins w:id="1698" w:author="Usuario de Microsoft Office" w:date="2017-05-30T12:42:00Z">
        <w:r>
          <w:rPr>
            <w:rFonts w:ascii="Book Antiqua" w:hAnsi="Book Antiqua" w:cs="Times"/>
            <w:sz w:val="24"/>
          </w:rPr>
          <w:t xml:space="preserve"> un algoritmo que </w:t>
        </w:r>
      </w:ins>
      <w:ins w:id="1699"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700" w:author="Usuario de Microsoft Office" w:date="2017-05-30T12:44:00Z">
        <w:r>
          <w:rPr>
            <w:rFonts w:ascii="Book Antiqua" w:hAnsi="Book Antiqua" w:cs="Times"/>
            <w:sz w:val="24"/>
          </w:rPr>
          <w:t>técnicas</w:t>
        </w:r>
      </w:ins>
      <w:ins w:id="1701" w:author="Usuario de Microsoft Office" w:date="2017-05-30T12:43:00Z">
        <w:r>
          <w:rPr>
            <w:rFonts w:ascii="Book Antiqua" w:hAnsi="Book Antiqua" w:cs="Times"/>
            <w:sz w:val="24"/>
          </w:rPr>
          <w:t xml:space="preserve"> </w:t>
        </w:r>
      </w:ins>
      <w:ins w:id="1702"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703" w:author="Usuario de Microsoft Office" w:date="2017-05-30T12:49:00Z"/>
          <w:rFonts w:ascii="Book Antiqua" w:hAnsi="Book Antiqua" w:cs="Times"/>
          <w:sz w:val="24"/>
        </w:rPr>
      </w:pPr>
      <w:ins w:id="1704"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705" w:author="Usuario de Microsoft Office" w:date="2017-05-30T11:04:00Z"/>
          <w:rFonts w:ascii="Book Antiqua" w:hAnsi="Book Antiqua" w:cs="Times"/>
          <w:sz w:val="24"/>
          <w:rPrChange w:id="1706" w:author="Usuario de Microsoft Office" w:date="2017-05-30T12:47:00Z">
            <w:rPr>
              <w:ins w:id="1707" w:author="Usuario de Microsoft Office" w:date="2017-05-30T11:04:00Z"/>
            </w:rPr>
          </w:rPrChange>
        </w:rPr>
      </w:pPr>
      <w:ins w:id="1708"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709" w:author="Usuario de Microsoft Office" w:date="2017-05-30T12:47:00Z">
        <w:r>
          <w:rPr>
            <w:rFonts w:ascii="Book Antiqua" w:hAnsi="Book Antiqua" w:cs="Times"/>
            <w:sz w:val="24"/>
          </w:rPr>
          <w:t xml:space="preserve"> y la fotométrica</w:t>
        </w:r>
      </w:ins>
      <w:ins w:id="1710" w:author="Usuario de Microsoft Office" w:date="2017-05-30T12:45:00Z">
        <w:r w:rsidRPr="000B1FB3">
          <w:rPr>
            <w:rFonts w:ascii="Book Antiqua" w:hAnsi="Book Antiqua" w:cs="Times"/>
            <w:sz w:val="24"/>
            <w:rPrChange w:id="1711" w:author="Usuario de Microsoft Office" w:date="2017-05-30T12:47:00Z">
              <w:rPr/>
            </w:rPrChange>
          </w:rPr>
          <w:t xml:space="preserve"> se cuantifica</w:t>
        </w:r>
      </w:ins>
      <w:ins w:id="1712" w:author="Usuario de Microsoft Office" w:date="2017-05-30T12:47:00Z">
        <w:r>
          <w:rPr>
            <w:rFonts w:ascii="Book Antiqua" w:hAnsi="Book Antiqua" w:cs="Times"/>
            <w:sz w:val="24"/>
          </w:rPr>
          <w:t>n</w:t>
        </w:r>
      </w:ins>
      <w:ins w:id="1713" w:author="Usuario de Microsoft Office" w:date="2017-05-30T12:45:00Z">
        <w:r w:rsidRPr="000B1FB3">
          <w:rPr>
            <w:rFonts w:ascii="Book Antiqua" w:hAnsi="Book Antiqua" w:cs="Times"/>
            <w:sz w:val="24"/>
            <w:rPrChange w:id="1714" w:author="Usuario de Microsoft Office" w:date="2017-05-30T12:47:00Z">
              <w:rPr/>
            </w:rPrChange>
          </w:rPr>
          <w:t xml:space="preserve"> utilizando </w:t>
        </w:r>
      </w:ins>
      <w:ins w:id="1715" w:author="Usuario de Microsoft Office" w:date="2017-05-30T12:46:00Z">
        <w:r w:rsidRPr="000B1FB3">
          <w:rPr>
            <w:rFonts w:ascii="Book Antiqua" w:hAnsi="Book Antiqua" w:cs="Times"/>
            <w:sz w:val="24"/>
            <w:rPrChange w:id="1716" w:author="Usuario de Microsoft Office" w:date="2017-05-30T12:47:00Z">
              <w:rPr/>
            </w:rPrChange>
          </w:rPr>
          <w:t>varias</w:t>
        </w:r>
      </w:ins>
      <w:ins w:id="1717" w:author="Usuario de Microsoft Office" w:date="2017-05-30T12:45:00Z">
        <w:r w:rsidRPr="000B1FB3">
          <w:rPr>
            <w:rFonts w:ascii="Book Antiqua" w:hAnsi="Book Antiqua" w:cs="Times"/>
            <w:sz w:val="24"/>
            <w:rPrChange w:id="1718" w:author="Usuario de Microsoft Office" w:date="2017-05-30T12:47:00Z">
              <w:rPr/>
            </w:rPrChange>
          </w:rPr>
          <w:t xml:space="preserve"> </w:t>
        </w:r>
      </w:ins>
      <w:ins w:id="1719" w:author="Usuario de Microsoft Office" w:date="2017-05-30T12:46:00Z">
        <w:r w:rsidRPr="000B1FB3">
          <w:rPr>
            <w:rFonts w:ascii="Book Antiqua" w:hAnsi="Book Antiqua" w:cs="Times"/>
            <w:sz w:val="24"/>
            <w:rPrChange w:id="1720" w:author="Usuario de Microsoft Office" w:date="2017-05-30T12:47:00Z">
              <w:rPr/>
            </w:rPrChange>
          </w:rPr>
          <w:t>estadísticas</w:t>
        </w:r>
      </w:ins>
      <w:ins w:id="1721" w:author="Usuario de Microsoft Office" w:date="2017-05-30T12:45:00Z">
        <w:r w:rsidRPr="000B1FB3">
          <w:rPr>
            <w:rFonts w:ascii="Book Antiqua" w:hAnsi="Book Antiqua" w:cs="Times"/>
            <w:sz w:val="24"/>
            <w:rPrChange w:id="1722" w:author="Usuario de Microsoft Office" w:date="2017-05-30T12:47:00Z">
              <w:rPr/>
            </w:rPrChange>
          </w:rPr>
          <w:t xml:space="preserve"> </w:t>
        </w:r>
      </w:ins>
      <w:ins w:id="1723" w:author="Usuario de Microsoft Office" w:date="2017-05-30T12:46:00Z">
        <w:r w:rsidRPr="000B1FB3">
          <w:rPr>
            <w:rFonts w:ascii="Book Antiqua" w:hAnsi="Book Antiqua" w:cs="Times"/>
            <w:sz w:val="24"/>
            <w:rPrChange w:id="1724" w:author="Usuario de Microsoft Office" w:date="2017-05-30T12:47:00Z">
              <w:rPr/>
            </w:rPrChange>
          </w:rPr>
          <w:t>como</w:t>
        </w:r>
      </w:ins>
      <w:ins w:id="1725" w:author="Usuario de Microsoft Office" w:date="2017-05-30T12:45:00Z">
        <w:r w:rsidRPr="000B1FB3">
          <w:rPr>
            <w:rFonts w:ascii="Book Antiqua" w:hAnsi="Book Antiqua" w:cs="Times"/>
            <w:sz w:val="24"/>
          </w:rPr>
          <w:t xml:space="preserve"> medias y desviaciones </w:t>
        </w:r>
      </w:ins>
      <w:ins w:id="1726" w:author="Usuario de Microsoft Office" w:date="2017-05-30T12:47:00Z">
        <w:r>
          <w:rPr>
            <w:rFonts w:ascii="Book Antiqua" w:hAnsi="Book Antiqua" w:cs="Times"/>
            <w:sz w:val="24"/>
          </w:rPr>
          <w:t>estándar.</w:t>
        </w:r>
      </w:ins>
    </w:p>
    <w:p w14:paraId="61075526" w14:textId="77777777" w:rsidR="005403DE" w:rsidRPr="005B07DA" w:rsidRDefault="005403DE" w:rsidP="005B07DA">
      <w:pPr>
        <w:pStyle w:val="Prrafodelista"/>
        <w:ind w:left="360" w:firstLine="0"/>
        <w:jc w:val="both"/>
        <w:rPr>
          <w:ins w:id="1727" w:author="Usuario de Microsoft Office" w:date="2017-05-30T10:29:00Z"/>
          <w:rFonts w:ascii="Book Antiqua" w:hAnsi="Book Antiqua" w:cs="Times"/>
          <w:sz w:val="24"/>
          <w:rPrChange w:id="1728" w:author="Usuario de Microsoft Office" w:date="2017-05-30T10:29:00Z">
            <w:rPr>
              <w:ins w:id="1729" w:author="Usuario de Microsoft Office" w:date="2017-05-30T10:29:00Z"/>
              <w:rFonts w:ascii="Book Antiqua" w:hAnsi="Book Antiqua" w:cs="Times"/>
            </w:rPr>
          </w:rPrChange>
        </w:rPr>
        <w:pPrChange w:id="1730" w:author="Usuario de Microsoft Office" w:date="2017-05-30T10:29:00Z">
          <w:pPr>
            <w:pStyle w:val="Prrafodelista"/>
            <w:numPr>
              <w:numId w:val="46"/>
            </w:numPr>
            <w:ind w:left="360" w:hanging="360"/>
            <w:jc w:val="both"/>
          </w:pPr>
        </w:pPrChange>
      </w:pPr>
    </w:p>
    <w:p w14:paraId="54B6667C" w14:textId="77777777" w:rsidR="005B07DA" w:rsidRDefault="005B07DA" w:rsidP="005B07DA">
      <w:pPr>
        <w:rPr>
          <w:ins w:id="1731" w:author="Usuario de Microsoft Office" w:date="2017-05-30T10:29:00Z"/>
        </w:rPr>
        <w:pPrChange w:id="1732" w:author="Usuario de Microsoft Office" w:date="2017-05-30T10:29:00Z">
          <w:pPr>
            <w:pStyle w:val="Ttulo2"/>
            <w:numPr>
              <w:ilvl w:val="1"/>
              <w:numId w:val="35"/>
            </w:numPr>
            <w:ind w:left="792" w:hanging="432"/>
          </w:pPr>
        </w:pPrChange>
      </w:pPr>
    </w:p>
    <w:p w14:paraId="6A575542" w14:textId="4D7C531F" w:rsidR="005B07DA" w:rsidRPr="005B07DA" w:rsidDel="000B1FB3" w:rsidRDefault="005B07DA" w:rsidP="005B07DA">
      <w:pPr>
        <w:rPr>
          <w:ins w:id="1733" w:author="Pablo Blanco Peris" w:date="2017-05-28T12:52:00Z"/>
          <w:del w:id="1734" w:author="Usuario de Microsoft Office" w:date="2017-05-30T12:52:00Z"/>
          <w:rPrChange w:id="1735" w:author="Usuario de Microsoft Office" w:date="2017-05-30T10:29:00Z">
            <w:rPr>
              <w:ins w:id="1736" w:author="Pablo Blanco Peris" w:date="2017-05-28T12:52:00Z"/>
              <w:del w:id="1737" w:author="Usuario de Microsoft Office" w:date="2017-05-30T12:52:00Z"/>
              <w:bCs/>
              <w:sz w:val="30"/>
              <w:szCs w:val="28"/>
            </w:rPr>
          </w:rPrChange>
        </w:rPr>
        <w:pPrChange w:id="1738"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739" w:author="Pablo Blanco Peris" w:date="2017-05-28T12:52:00Z"/>
          <w:del w:id="1740" w:author="Usuario de Microsoft Office" w:date="2017-05-30T12:52:00Z"/>
          <w:bCs/>
          <w:sz w:val="30"/>
          <w:szCs w:val="28"/>
        </w:rPr>
      </w:pPr>
      <w:del w:id="1741"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742" w:author="Pablo Blanco Peris" w:date="2017-05-28T12:52:00Z"/>
          <w:del w:id="1743" w:author="Usuario de Microsoft Office" w:date="2017-05-30T12:52:00Z"/>
          <w:bCs/>
          <w:sz w:val="30"/>
          <w:szCs w:val="28"/>
        </w:rPr>
      </w:pPr>
    </w:p>
    <w:p w14:paraId="6AF91289" w14:textId="15B776E0" w:rsidR="00F30566" w:rsidRPr="00DE7EEA" w:rsidDel="00E24D15" w:rsidRDefault="00F30566">
      <w:pPr>
        <w:pStyle w:val="Ttulo2"/>
        <w:rPr>
          <w:del w:id="1744" w:author="Pablo Blanco Peris" w:date="2017-05-28T12:53:00Z"/>
          <w:bCs/>
          <w:sz w:val="30"/>
          <w:szCs w:val="28"/>
        </w:rPr>
      </w:pPr>
      <w:del w:id="1745" w:author="Pablo Blanco Peris" w:date="2017-05-28T12:53:00Z">
        <w:r w:rsidRPr="00DE7EEA" w:rsidDel="00E24D15">
          <w:rPr>
            <w:bCs/>
            <w:sz w:val="30"/>
            <w:szCs w:val="28"/>
          </w:rPr>
          <w:delText>Integridad de imagen JPEG</w:delText>
        </w:r>
        <w:bookmarkStart w:id="1746" w:name="_Toc483862829"/>
        <w:bookmarkEnd w:id="1746"/>
      </w:del>
    </w:p>
    <w:p w14:paraId="7049017C" w14:textId="701DC267" w:rsidR="00F30566" w:rsidRPr="00DE7EEA" w:rsidDel="00E24D15" w:rsidRDefault="00F30566" w:rsidP="00F30566">
      <w:pPr>
        <w:pStyle w:val="Ttulo2"/>
        <w:rPr>
          <w:del w:id="1747" w:author="Pablo Blanco Peris" w:date="2017-05-28T12:53:00Z"/>
          <w:bCs/>
          <w:sz w:val="30"/>
          <w:szCs w:val="28"/>
        </w:rPr>
      </w:pPr>
      <w:del w:id="1748" w:author="Pablo Blanco Peris" w:date="2017-05-28T12:53:00Z">
        <w:r w:rsidRPr="00DE7EEA" w:rsidDel="00E24D15">
          <w:rPr>
            <w:bCs/>
            <w:sz w:val="30"/>
            <w:szCs w:val="28"/>
          </w:rPr>
          <w:delText>4.3 Otros formatos</w:delText>
        </w:r>
        <w:bookmarkStart w:id="1749" w:name="_Toc483862830"/>
        <w:bookmarkEnd w:id="1749"/>
      </w:del>
    </w:p>
    <w:p w14:paraId="034D2986" w14:textId="6D521E8F" w:rsidR="005907EE" w:rsidDel="00E24D15" w:rsidRDefault="00F30566" w:rsidP="00F30566">
      <w:pPr>
        <w:rPr>
          <w:del w:id="1750" w:author="Pablo Blanco Peris" w:date="2017-05-28T12:53:00Z"/>
        </w:rPr>
      </w:pPr>
      <w:del w:id="1751" w:author="Pablo Blanco Peris" w:date="2017-05-28T12:53:00Z">
        <w:r w:rsidRPr="00DE7EEA" w:rsidDel="00E24D15">
          <w:rPr>
            <w:bCs/>
            <w:sz w:val="30"/>
            <w:szCs w:val="28"/>
          </w:rPr>
          <w:delText>4.4 Técnicas que emplean formato JPEG</w:delText>
        </w:r>
        <w:bookmarkStart w:id="1752" w:name="_Toc483862831"/>
        <w:bookmarkEnd w:id="1752"/>
      </w:del>
    </w:p>
    <w:p w14:paraId="430CE745" w14:textId="37F573C6" w:rsidR="00F30566" w:rsidRPr="005907EE" w:rsidRDefault="00F30566" w:rsidP="00E24D15">
      <w:pPr>
        <w:pStyle w:val="Ttulo1"/>
        <w:numPr>
          <w:ilvl w:val="0"/>
          <w:numId w:val="35"/>
        </w:numPr>
        <w:ind w:left="284" w:hanging="284"/>
        <w:rPr>
          <w:bCs/>
          <w:smallCaps w:val="0"/>
        </w:rPr>
      </w:pPr>
      <w:bookmarkStart w:id="1753" w:name="_Toc483862832"/>
      <w:r w:rsidRPr="005907EE">
        <w:rPr>
          <w:bCs/>
          <w:smallCaps w:val="0"/>
        </w:rPr>
        <w:lastRenderedPageBreak/>
        <w:t>FORMATO COMPRESIÓN JPG</w:t>
      </w:r>
      <w:bookmarkEnd w:id="1753"/>
    </w:p>
    <w:p w14:paraId="6D48B4F7" w14:textId="77777777" w:rsidR="00154D5D" w:rsidRPr="00154D5D" w:rsidRDefault="00154D5D">
      <w:pPr>
        <w:widowControl w:val="0"/>
        <w:autoSpaceDE w:val="0"/>
        <w:autoSpaceDN w:val="0"/>
        <w:adjustRightInd w:val="0"/>
        <w:jc w:val="both"/>
        <w:rPr>
          <w:ins w:id="1754" w:author="Maria Solana Gonzalez" w:date="2017-05-28T20:49:00Z"/>
          <w:rFonts w:ascii="Book Antiqua" w:hAnsi="Book Antiqua" w:cs="Times"/>
          <w:rPrChange w:id="1755" w:author="Maria Solana Gonzalez" w:date="2017-05-28T20:49:00Z">
            <w:rPr>
              <w:ins w:id="1756" w:author="Maria Solana Gonzalez" w:date="2017-05-28T20:49:00Z"/>
            </w:rPr>
          </w:rPrChange>
        </w:rPr>
        <w:pPrChange w:id="1757" w:author="Maria Solana Gonzalez" w:date="2017-05-28T20:49:00Z">
          <w:pPr>
            <w:pStyle w:val="Prrafodelista"/>
            <w:widowControl w:val="0"/>
            <w:numPr>
              <w:numId w:val="35"/>
            </w:numPr>
            <w:autoSpaceDE w:val="0"/>
            <w:autoSpaceDN w:val="0"/>
            <w:adjustRightInd w:val="0"/>
            <w:ind w:left="360" w:hanging="360"/>
            <w:jc w:val="both"/>
          </w:pPr>
        </w:pPrChange>
      </w:pPr>
      <w:ins w:id="1758" w:author="Maria Solana Gonzalez" w:date="2017-05-28T20:49:00Z">
        <w:r w:rsidRPr="00154D5D">
          <w:rPr>
            <w:rFonts w:ascii="Book Antiqua" w:hAnsi="Book Antiqua" w:cs="Times"/>
            <w:rPrChange w:id="1759"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760" w:author="Maria Solana Gonzalez" w:date="2017-05-28T20:49:00Z"/>
          <w:rFonts w:ascii="Book Antiqua" w:hAnsi="Book Antiqua" w:cs="Times"/>
          <w:rPrChange w:id="1761" w:author="Maria Solana Gonzalez" w:date="2017-05-28T20:49:00Z">
            <w:rPr>
              <w:ins w:id="1762" w:author="Maria Solana Gonzalez" w:date="2017-05-28T20:49:00Z"/>
            </w:rPr>
          </w:rPrChange>
        </w:rPr>
        <w:pPrChange w:id="1763"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764" w:author="Maria Solana Gonzalez" w:date="2017-05-28T20:49:00Z"/>
          <w:rFonts w:ascii="Book Antiqua" w:hAnsi="Book Antiqua" w:cs="Times"/>
          <w:rPrChange w:id="1765" w:author="Maria Solana Gonzalez" w:date="2017-05-28T20:49:00Z">
            <w:rPr>
              <w:ins w:id="1766" w:author="Maria Solana Gonzalez" w:date="2017-05-28T20:49:00Z"/>
              <w:rFonts w:cs="Times"/>
            </w:rPr>
          </w:rPrChange>
        </w:rPr>
        <w:pPrChange w:id="1767" w:author="Maria Solana Gonzalez" w:date="2017-05-28T20:49:00Z">
          <w:pPr>
            <w:pStyle w:val="Prrafodelista"/>
            <w:widowControl w:val="0"/>
            <w:numPr>
              <w:numId w:val="35"/>
            </w:numPr>
            <w:autoSpaceDE w:val="0"/>
            <w:autoSpaceDN w:val="0"/>
            <w:adjustRightInd w:val="0"/>
            <w:ind w:left="360" w:hanging="360"/>
            <w:jc w:val="both"/>
          </w:pPr>
        </w:pPrChange>
      </w:pPr>
      <w:ins w:id="1768" w:author="Maria Solana Gonzalez" w:date="2017-05-28T20:49:00Z">
        <w:r w:rsidRPr="00154D5D">
          <w:rPr>
            <w:rFonts w:ascii="Book Antiqua" w:hAnsi="Book Antiqua"/>
            <w:rPrChange w:id="1769"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770" w:author="Maria Solana Gonzalez" w:date="2017-05-28T20:49:00Z"/>
          <w:lang w:val="es-ES_tradnl"/>
        </w:rPr>
        <w:pPrChange w:id="1771" w:author="Maria Solana Gonzalez" w:date="2017-05-28T20:49:00Z">
          <w:pPr>
            <w:pStyle w:val="Prrafodelista"/>
            <w:numPr>
              <w:numId w:val="35"/>
            </w:numPr>
            <w:ind w:left="360" w:hanging="360"/>
          </w:pPr>
        </w:pPrChange>
      </w:pPr>
    </w:p>
    <w:p w14:paraId="61111097" w14:textId="7C8CF37D" w:rsidR="00F30566" w:rsidRDefault="00154D5D">
      <w:pPr>
        <w:jc w:val="both"/>
        <w:rPr>
          <w:ins w:id="1772" w:author="Maria Solana Gonzalez" w:date="2017-05-29T16:01:00Z"/>
          <w:rFonts w:ascii="Book Antiqua" w:hAnsi="Book Antiqua"/>
        </w:rPr>
        <w:pPrChange w:id="1773" w:author="Maria Solana Gonzalez" w:date="2017-05-28T20:49:00Z">
          <w:pPr>
            <w:pStyle w:val="Prrafodelista"/>
            <w:numPr>
              <w:numId w:val="35"/>
            </w:numPr>
            <w:ind w:left="360" w:hanging="360"/>
          </w:pPr>
        </w:pPrChange>
      </w:pPr>
      <w:ins w:id="1774" w:author="Maria Solana Gonzalez" w:date="2017-05-28T20:49:00Z">
        <w:r w:rsidRPr="00154D5D">
          <w:rPr>
            <w:rFonts w:ascii="Book Antiqua" w:hAnsi="Book Antiqua"/>
            <w:rPrChange w:id="1775"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776" w:author="Maria Solana Gonzalez" w:date="2017-05-29T16:01:00Z"/>
          <w:rFonts w:ascii="Book Antiqua" w:hAnsi="Book Antiqua"/>
        </w:rPr>
        <w:pPrChange w:id="1777" w:author="Maria Solana Gonzalez" w:date="2017-05-28T20:49:00Z">
          <w:pPr>
            <w:pStyle w:val="Prrafodelista"/>
            <w:numPr>
              <w:numId w:val="35"/>
            </w:numPr>
            <w:ind w:left="360" w:hanging="360"/>
          </w:pPr>
        </w:pPrChange>
      </w:pPr>
    </w:p>
    <w:p w14:paraId="441269F5" w14:textId="77777777" w:rsidR="00E034AD" w:rsidRDefault="00E034AD">
      <w:pPr>
        <w:jc w:val="both"/>
        <w:rPr>
          <w:ins w:id="1778" w:author="Maria Solana Gonzalez" w:date="2017-05-29T16:01:00Z"/>
          <w:rFonts w:ascii="Book Antiqua" w:hAnsi="Book Antiqua"/>
        </w:rPr>
        <w:pPrChange w:id="1779" w:author="Maria Solana Gonzalez" w:date="2017-05-28T20:49:00Z">
          <w:pPr>
            <w:pStyle w:val="Prrafodelista"/>
            <w:numPr>
              <w:numId w:val="35"/>
            </w:numPr>
            <w:ind w:left="360" w:hanging="360"/>
          </w:pPr>
        </w:pPrChange>
      </w:pPr>
    </w:p>
    <w:p w14:paraId="1177B70C" w14:textId="77777777" w:rsidR="00E034AD" w:rsidRDefault="00E034AD">
      <w:pPr>
        <w:jc w:val="both"/>
        <w:pPrChange w:id="1780"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781" w:name="_Toc483862833"/>
      <w:r w:rsidRPr="00DE7EEA">
        <w:rPr>
          <w:bCs/>
          <w:sz w:val="30"/>
          <w:szCs w:val="28"/>
        </w:rPr>
        <w:lastRenderedPageBreak/>
        <w:t>4.1 Estándar JPEG</w:t>
      </w:r>
      <w:bookmarkEnd w:id="1781"/>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782"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91210C">
        <w:rPr>
          <w:rFonts w:ascii="Book Antiqua" w:hAnsi="Book Antiqua" w:cs="Times"/>
        </w:rPr>
        <w:t>YCbCr</w:t>
      </w:r>
      <w:proofErr w:type="spellEnd"/>
      <w:r w:rsidRPr="0091210C">
        <w:rPr>
          <w:rFonts w:ascii="Book Antiqua" w:hAnsi="Book Antiqua" w:cs="Times"/>
        </w:rPr>
        <w:t xml:space="preserve">, donde el canal Y contiene la componente de luminancia de la imagen, y los canales de </w:t>
      </w:r>
      <w:proofErr w:type="spellStart"/>
      <w:r w:rsidRPr="0091210C">
        <w:rPr>
          <w:rFonts w:ascii="Book Antiqua" w:hAnsi="Book Antiqua" w:cs="Times"/>
        </w:rPr>
        <w:t>crominancia</w:t>
      </w:r>
      <w:proofErr w:type="spellEnd"/>
      <w:r w:rsidRPr="0091210C">
        <w:rPr>
          <w:rFonts w:ascii="Book Antiqua" w:hAnsi="Book Antiqua" w:cs="Times"/>
        </w:rPr>
        <w:t xml:space="preserve"> </w:t>
      </w:r>
      <w:proofErr w:type="spellStart"/>
      <w:r w:rsidRPr="0091210C">
        <w:rPr>
          <w:rFonts w:ascii="Book Antiqua" w:hAnsi="Book Antiqua" w:cs="Times"/>
        </w:rPr>
        <w:t>Cb</w:t>
      </w:r>
      <w:proofErr w:type="spellEnd"/>
      <w:r w:rsidRPr="0091210C">
        <w:rPr>
          <w:rFonts w:ascii="Book Antiqua" w:hAnsi="Book Antiqua" w:cs="Times"/>
        </w:rPr>
        <w:t xml:space="preserve">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783"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784"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785"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786"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1787" w:author="Maria Solana Gonzalez" w:date="2017-05-28T20:50:00Z"/>
          <w:bCs/>
          <w:sz w:val="30"/>
          <w:szCs w:val="28"/>
        </w:rPr>
        <w:pPrChange w:id="1788" w:author="Maria Solana Gonzalez" w:date="2017-05-29T16:02:00Z">
          <w:pPr>
            <w:pStyle w:val="Ttulo2"/>
          </w:pPr>
        </w:pPrChange>
      </w:pPr>
      <w:del w:id="1789" w:author="Maria Solana Gonzalez" w:date="2017-05-28T20:50:00Z">
        <w:r w:rsidRPr="00DE7EEA" w:rsidDel="00154D5D">
          <w:rPr>
            <w:bCs/>
            <w:sz w:val="30"/>
            <w:szCs w:val="28"/>
          </w:rPr>
          <w:delText xml:space="preserve">4.2 </w:delText>
        </w:r>
      </w:del>
      <w:bookmarkStart w:id="1790" w:name="_Toc483862834"/>
      <w:r w:rsidRPr="00DE7EEA">
        <w:rPr>
          <w:bCs/>
          <w:sz w:val="30"/>
          <w:szCs w:val="28"/>
        </w:rPr>
        <w:t>Integridad de imagen JPEG</w:t>
      </w:r>
      <w:bookmarkEnd w:id="1790"/>
    </w:p>
    <w:p w14:paraId="43E7E8E4" w14:textId="77777777" w:rsidR="00154D5D" w:rsidRPr="00154D5D" w:rsidRDefault="00154D5D">
      <w:pPr>
        <w:widowControl w:val="0"/>
        <w:autoSpaceDE w:val="0"/>
        <w:autoSpaceDN w:val="0"/>
        <w:adjustRightInd w:val="0"/>
        <w:jc w:val="both"/>
        <w:rPr>
          <w:ins w:id="1791" w:author="Maria Solana Gonzalez" w:date="2017-05-28T20:50:00Z"/>
          <w:rFonts w:ascii="Book Antiqua" w:hAnsi="Book Antiqua" w:cs="Times"/>
          <w:rPrChange w:id="1792" w:author="Maria Solana Gonzalez" w:date="2017-05-28T20:50:00Z">
            <w:rPr>
              <w:ins w:id="1793" w:author="Maria Solana Gonzalez" w:date="2017-05-28T20:50:00Z"/>
            </w:rPr>
          </w:rPrChange>
        </w:rPr>
        <w:pPrChange w:id="1794" w:author="Maria Solana Gonzalez" w:date="2017-05-28T20:51:00Z">
          <w:pPr>
            <w:pStyle w:val="Prrafodelista"/>
            <w:widowControl w:val="0"/>
            <w:numPr>
              <w:numId w:val="36"/>
            </w:numPr>
            <w:autoSpaceDE w:val="0"/>
            <w:autoSpaceDN w:val="0"/>
            <w:adjustRightInd w:val="0"/>
            <w:ind w:hanging="360"/>
            <w:jc w:val="both"/>
          </w:pPr>
        </w:pPrChange>
      </w:pPr>
      <w:ins w:id="1795" w:author="Maria Solana Gonzalez" w:date="2017-05-28T20:50:00Z">
        <w:r w:rsidRPr="00154D5D">
          <w:rPr>
            <w:rFonts w:ascii="Book Antiqua" w:hAnsi="Book Antiqua" w:cs="Times"/>
            <w:rPrChange w:id="1796"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797" w:author="Maria Solana Gonzalez" w:date="2017-05-28T20:50:00Z"/>
          <w:rFonts w:ascii="Book Antiqua" w:hAnsi="Book Antiqua" w:cs="Times"/>
          <w:rPrChange w:id="1798" w:author="Maria Solana Gonzalez" w:date="2017-05-28T20:50:00Z">
            <w:rPr>
              <w:ins w:id="1799" w:author="Maria Solana Gonzalez" w:date="2017-05-28T20:50:00Z"/>
            </w:rPr>
          </w:rPrChange>
        </w:rPr>
        <w:pPrChange w:id="1800"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801" w:author="Maria Solana Gonzalez" w:date="2017-05-28T20:50:00Z"/>
          <w:rFonts w:ascii="Book Antiqua" w:hAnsi="Book Antiqua" w:cs="Times"/>
          <w:rPrChange w:id="1802" w:author="Maria Solana Gonzalez" w:date="2017-05-28T20:50:00Z">
            <w:rPr>
              <w:ins w:id="1803" w:author="Maria Solana Gonzalez" w:date="2017-05-28T20:50:00Z"/>
            </w:rPr>
          </w:rPrChange>
        </w:rPr>
        <w:pPrChange w:id="1804" w:author="Maria Solana Gonzalez" w:date="2017-05-28T20:51:00Z">
          <w:pPr>
            <w:pStyle w:val="Prrafodelista"/>
            <w:widowControl w:val="0"/>
            <w:numPr>
              <w:numId w:val="36"/>
            </w:numPr>
            <w:autoSpaceDE w:val="0"/>
            <w:autoSpaceDN w:val="0"/>
            <w:adjustRightInd w:val="0"/>
            <w:ind w:hanging="360"/>
            <w:jc w:val="both"/>
          </w:pPr>
        </w:pPrChange>
      </w:pPr>
      <w:ins w:id="1805" w:author="Maria Solana Gonzalez" w:date="2017-05-28T20:50:00Z">
        <w:r w:rsidRPr="00154D5D">
          <w:rPr>
            <w:rFonts w:ascii="Book Antiqua" w:hAnsi="Book Antiqua" w:cs="Times"/>
            <w:rPrChange w:id="1806"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807" w:author="Maria Solana Gonzalez" w:date="2017-05-28T20:50:00Z"/>
          <w:rFonts w:ascii="Book Antiqua" w:hAnsi="Book Antiqua" w:cs="Times"/>
          <w:rPrChange w:id="1808" w:author="Maria Solana Gonzalez" w:date="2017-05-28T20:50:00Z">
            <w:rPr>
              <w:ins w:id="1809" w:author="Maria Solana Gonzalez" w:date="2017-05-28T20:50:00Z"/>
            </w:rPr>
          </w:rPrChange>
        </w:rPr>
        <w:pPrChange w:id="1810"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811" w:author="Maria Solana Gonzalez" w:date="2017-05-28T20:50:00Z"/>
          <w:rFonts w:ascii="Book Antiqua" w:hAnsi="Book Antiqua" w:cs="Times"/>
          <w:rPrChange w:id="1812" w:author="Maria Solana Gonzalez" w:date="2017-05-28T20:50:00Z">
            <w:rPr>
              <w:ins w:id="1813" w:author="Maria Solana Gonzalez" w:date="2017-05-28T20:50:00Z"/>
            </w:rPr>
          </w:rPrChange>
        </w:rPr>
        <w:pPrChange w:id="1814" w:author="Maria Solana Gonzalez" w:date="2017-05-28T20:51:00Z">
          <w:pPr>
            <w:pStyle w:val="Prrafodelista"/>
            <w:widowControl w:val="0"/>
            <w:numPr>
              <w:numId w:val="36"/>
            </w:numPr>
            <w:autoSpaceDE w:val="0"/>
            <w:autoSpaceDN w:val="0"/>
            <w:adjustRightInd w:val="0"/>
            <w:ind w:hanging="360"/>
            <w:jc w:val="both"/>
          </w:pPr>
        </w:pPrChange>
      </w:pPr>
      <w:ins w:id="1815" w:author="Maria Solana Gonzalez" w:date="2017-05-28T20:50:00Z">
        <w:r w:rsidRPr="00154D5D">
          <w:rPr>
            <w:rFonts w:ascii="Book Antiqua" w:hAnsi="Book Antiqua" w:cs="Times"/>
            <w:rPrChange w:id="1816"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817" w:author="Maria Solana Gonzalez" w:date="2017-05-28T20:50:00Z"/>
          <w:rFonts w:ascii="Book Antiqua" w:hAnsi="Book Antiqua" w:cs="Times"/>
          <w:rPrChange w:id="1818" w:author="Maria Solana Gonzalez" w:date="2017-05-28T20:50:00Z">
            <w:rPr>
              <w:ins w:id="1819" w:author="Maria Solana Gonzalez" w:date="2017-05-28T20:50:00Z"/>
            </w:rPr>
          </w:rPrChange>
        </w:rPr>
        <w:pPrChange w:id="1820"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1821" w:author="Maria Solana Gonzalez" w:date="2017-05-28T20:52:00Z"/>
          <w:rFonts w:cs="Times"/>
        </w:rPr>
        <w:pPrChange w:id="1822" w:author="Maria Solana Gonzalez" w:date="2017-05-28T20:52:00Z">
          <w:pPr>
            <w:pStyle w:val="Ttulo2"/>
          </w:pPr>
        </w:pPrChange>
      </w:pPr>
      <w:ins w:id="1823" w:author="Maria Solana Gonzalez" w:date="2017-05-28T20:50:00Z">
        <w:r w:rsidRPr="00154D5D">
          <w:rPr>
            <w:rFonts w:ascii="Book Antiqua" w:hAnsi="Book Antiqua" w:cs="Times"/>
            <w:rPrChange w:id="1824" w:author="Maria Solana Gonzalez" w:date="2017-05-28T20:50:00Z">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1825" w:author="Maria Solana Gonzalez" w:date="2017-05-29T16:03:00Z"/>
          <w:rFonts w:cs="Times"/>
          <w:rPrChange w:id="1826" w:author="Maria Solana Gonzalez" w:date="2017-05-28T20:51:00Z">
            <w:rPr>
              <w:ins w:id="1827" w:author="Maria Solana Gonzalez" w:date="2017-05-29T16:03:00Z"/>
              <w:bCs/>
              <w:sz w:val="30"/>
              <w:szCs w:val="28"/>
            </w:rPr>
          </w:rPrChange>
        </w:rPr>
        <w:pPrChange w:id="1828"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1829" w:author="Maria Solana Gonzalez" w:date="2017-05-28T20:52:00Z">
          <w:pPr>
            <w:pStyle w:val="Ttulo2"/>
          </w:pPr>
        </w:pPrChange>
      </w:pPr>
      <w:del w:id="1830" w:author="Maria Solana Gonzalez" w:date="2017-05-28T20:52:00Z">
        <w:r w:rsidRPr="00DE7EEA" w:rsidDel="005835CA">
          <w:delText>4.3 Otros formatos</w:delText>
        </w:r>
      </w:del>
    </w:p>
    <w:p w14:paraId="7924350B" w14:textId="338FACE1" w:rsidR="00F30566" w:rsidRDefault="00F30566" w:rsidP="00F30566">
      <w:pPr>
        <w:pStyle w:val="Ttulo2"/>
        <w:rPr>
          <w:ins w:id="1831" w:author="Maria Solana Gonzalez" w:date="2017-05-28T20:52:00Z"/>
          <w:bCs/>
          <w:sz w:val="30"/>
          <w:szCs w:val="28"/>
        </w:rPr>
      </w:pPr>
      <w:bookmarkStart w:id="1832" w:name="_Toc483862835"/>
      <w:r w:rsidRPr="00DE7EEA">
        <w:rPr>
          <w:bCs/>
          <w:sz w:val="30"/>
          <w:szCs w:val="28"/>
        </w:rPr>
        <w:lastRenderedPageBreak/>
        <w:t>4.</w:t>
      </w:r>
      <w:ins w:id="1833" w:author="Maria Solana Gonzalez" w:date="2017-05-28T20:52:00Z">
        <w:r w:rsidR="005835CA">
          <w:rPr>
            <w:bCs/>
            <w:sz w:val="30"/>
            <w:szCs w:val="28"/>
          </w:rPr>
          <w:t xml:space="preserve">3 </w:t>
        </w:r>
      </w:ins>
      <w:del w:id="1834"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832"/>
    </w:p>
    <w:p w14:paraId="436F7A31" w14:textId="77777777" w:rsidR="005835CA" w:rsidRDefault="005835CA" w:rsidP="005835CA">
      <w:pPr>
        <w:widowControl w:val="0"/>
        <w:autoSpaceDE w:val="0"/>
        <w:autoSpaceDN w:val="0"/>
        <w:adjustRightInd w:val="0"/>
        <w:jc w:val="both"/>
        <w:rPr>
          <w:ins w:id="1835" w:author="Maria Solana Gonzalez" w:date="2017-05-28T20:52:00Z"/>
          <w:rFonts w:ascii="Book Antiqua" w:hAnsi="Book Antiqua" w:cs="Times"/>
        </w:rPr>
      </w:pPr>
      <w:ins w:id="1836" w:author="Maria Solana Gonzalez" w:date="2017-05-28T20:52:00Z">
        <w:r w:rsidRPr="00186923">
          <w:rPr>
            <w:rFonts w:ascii="Book Antiqua" w:hAnsi="Book Antiqua" w:cs="Times"/>
          </w:rPr>
          <w:t xml:space="preserve">En [M24] </w:t>
        </w:r>
        <w:proofErr w:type="spellStart"/>
        <w:r w:rsidRPr="00186923">
          <w:rPr>
            <w:rFonts w:ascii="Book Antiqua" w:hAnsi="Book Antiqua" w:cs="Times"/>
          </w:rPr>
          <w:t>Farid</w:t>
        </w:r>
        <w:proofErr w:type="spellEnd"/>
        <w:r w:rsidRPr="00186923">
          <w:rPr>
            <w:rFonts w:ascii="Book Antiqua" w:hAnsi="Book Antiqua" w:cs="Times"/>
          </w:rPr>
          <w:t>,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837"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838" w:author="Maria Solana Gonzalez" w:date="2017-05-28T20:52:00Z"/>
          <w:rFonts w:ascii="Book Antiqua" w:hAnsi="Book Antiqua" w:cs="Times"/>
        </w:rPr>
      </w:pPr>
      <w:proofErr w:type="spellStart"/>
      <w:ins w:id="1839" w:author="Maria Solana Gonzalez" w:date="2017-05-28T20:52:00Z">
        <w:r>
          <w:rPr>
            <w:rFonts w:ascii="Book Antiqua" w:hAnsi="Book Antiqua" w:cs="Times"/>
          </w:rPr>
          <w:t>Jen-Chun</w:t>
        </w:r>
        <w:proofErr w:type="spellEnd"/>
        <w:r>
          <w:rPr>
            <w:rFonts w:ascii="Book Antiqua" w:hAnsi="Book Antiqua" w:cs="Times"/>
          </w:rPr>
          <w:t xml:space="preserve">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1840" w:author="Maria Solana Gonzalez" w:date="2017-05-28T20:52:00Z"/>
          <w:rFonts w:ascii="Book Antiqua" w:hAnsi="Book Antiqua" w:cs="Times"/>
        </w:rPr>
      </w:pPr>
      <w:ins w:id="1841" w:author="Maria Solana Gonzalez" w:date="2017-05-28T20:52:00Z">
        <w:r>
          <w:rPr>
            <w:rFonts w:ascii="Book Antiqua" w:hAnsi="Book Antiqua" w:cs="Times"/>
          </w:rPr>
          <w:t>Para ello emplearon dos conjuntos (</w:t>
        </w:r>
        <w:proofErr w:type="spellStart"/>
        <w:r w:rsidRPr="00F81893">
          <w:rPr>
            <w:rFonts w:ascii="Book Antiqua" w:hAnsi="Book Antiqua" w:cs="Courier New"/>
            <w:color w:val="212121"/>
            <w:lang w:eastAsia="es-ES_tradnl"/>
          </w:rPr>
          <w:t>CoMoFoD</w:t>
        </w:r>
        <w:proofErr w:type="spellEnd"/>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1842" w:author="Maria Solana Gonzalez" w:date="2017-05-29T16:05:00Z">
        <w:r w:rsidR="00CF3A6F">
          <w:rPr>
            <w:rFonts w:ascii="Book Antiqua" w:hAnsi="Book Antiqua" w:cs="Times"/>
          </w:rPr>
          <w:t>Asimismo, el</w:t>
        </w:r>
      </w:ins>
      <w:ins w:id="1843"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844"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1845" w:author="Maria Solana Gonzalez" w:date="2017-05-28T20:52:00Z"/>
          <w:rFonts w:ascii="Book Antiqua" w:hAnsi="Book Antiqua" w:cs="Times"/>
        </w:rPr>
      </w:pPr>
      <w:ins w:id="1846" w:author="Maria Solana Gonzalez" w:date="2017-05-28T20:52:00Z">
        <w:r>
          <w:rPr>
            <w:rFonts w:ascii="Book Antiqua" w:hAnsi="Book Antiqua" w:cs="Times"/>
          </w:rPr>
          <w:t xml:space="preserve">En [M26] comentan que </w:t>
        </w:r>
        <w:proofErr w:type="spellStart"/>
        <w:r>
          <w:rPr>
            <w:rFonts w:ascii="Book Antiqua" w:hAnsi="Book Antiqua" w:cs="Times"/>
          </w:rPr>
          <w:t>Zuo</w:t>
        </w:r>
        <w:proofErr w:type="spellEnd"/>
        <w:r>
          <w:rPr>
            <w:rFonts w:ascii="Book Antiqua" w:hAnsi="Book Antiqua" w:cs="Times"/>
          </w:rPr>
          <w:t xml:space="preserve">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1847" w:author="Maria Solana Gonzalez" w:date="2017-05-29T16:12:00Z">
        <w:r w:rsidR="00A40946">
          <w:rPr>
            <w:rFonts w:ascii="Book Antiqua" w:hAnsi="Book Antiqua" w:cs="Times"/>
          </w:rPr>
          <w:t>,</w:t>
        </w:r>
      </w:ins>
      <w:ins w:id="1848"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849" w:author="Maria Solana Gonzalez" w:date="2017-05-28T20:52:00Z"/>
          <w:rFonts w:ascii="Book Antiqua" w:hAnsi="Book Antiqua" w:cs="Times"/>
        </w:rPr>
      </w:pPr>
    </w:p>
    <w:p w14:paraId="622DE544" w14:textId="77777777" w:rsidR="005835CA" w:rsidRPr="0021181C" w:rsidRDefault="005835CA" w:rsidP="005835CA">
      <w:pPr>
        <w:jc w:val="both"/>
        <w:rPr>
          <w:ins w:id="1850" w:author="Maria Solana Gonzalez" w:date="2017-05-28T20:52:00Z"/>
          <w:rFonts w:ascii="Book Antiqua" w:hAnsi="Book Antiqua"/>
        </w:rPr>
      </w:pPr>
      <w:ins w:id="1851" w:author="Maria Solana Gonzalez" w:date="2017-05-28T20:52:00Z">
        <w:r>
          <w:rPr>
            <w:rFonts w:ascii="Book Antiqua" w:hAnsi="Book Antiqua" w:cs="Times"/>
          </w:rPr>
          <w:t xml:space="preserve">Continuando con el algoritmo que se propone en [M26], se construyó un </w:t>
        </w:r>
        <w:proofErr w:type="spellStart"/>
        <w:r>
          <w:rPr>
            <w:rFonts w:ascii="Book Antiqua" w:hAnsi="Book Antiqua" w:cs="Times"/>
          </w:rPr>
          <w:t>dataset</w:t>
        </w:r>
        <w:proofErr w:type="spellEnd"/>
        <w:r>
          <w:rPr>
            <w:rFonts w:ascii="Book Antiqua" w:hAnsi="Book Antiqua" w:cs="Times"/>
          </w:rPr>
          <w:t xml:space="preserve">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852" w:author="Maria Solana Gonzalez" w:date="2017-05-28T20:52:00Z"/>
          <w:rFonts w:ascii="Book Antiqua" w:hAnsi="Book Antiqua"/>
        </w:rPr>
      </w:pPr>
      <w:ins w:id="1853"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854" w:author="Maria Solana Gonzalez" w:date="2017-05-28T20:52:00Z"/>
          <w:rFonts w:ascii="Book Antiqua" w:hAnsi="Book Antiqua"/>
        </w:rPr>
      </w:pPr>
    </w:p>
    <w:p w14:paraId="01305DF0" w14:textId="77777777" w:rsidR="005835CA" w:rsidRDefault="005835CA" w:rsidP="005835CA">
      <w:pPr>
        <w:jc w:val="both"/>
        <w:rPr>
          <w:ins w:id="1855" w:author="Maria Solana Gonzalez" w:date="2017-05-28T20:52:00Z"/>
          <w:rFonts w:ascii="Book Antiqua" w:hAnsi="Book Antiqua"/>
        </w:rPr>
      </w:pPr>
      <w:ins w:id="1856"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857" w:author="Maria Solana Gonzalez" w:date="2017-05-28T20:52:00Z"/>
          <w:rFonts w:ascii="Book Antiqua" w:hAnsi="Book Antiqua"/>
        </w:rPr>
      </w:pPr>
    </w:p>
    <w:p w14:paraId="3CAC272E" w14:textId="77777777" w:rsidR="005835CA" w:rsidRDefault="005835CA" w:rsidP="005835CA">
      <w:pPr>
        <w:jc w:val="both"/>
        <w:rPr>
          <w:ins w:id="1858" w:author="Maria Solana Gonzalez" w:date="2017-05-28T20:52:00Z"/>
          <w:rFonts w:ascii="Book Antiqua" w:hAnsi="Book Antiqua"/>
        </w:rPr>
      </w:pPr>
      <w:ins w:id="1859" w:author="Maria Solana Gonzalez" w:date="2017-05-28T20:52:00Z">
        <w:r w:rsidRPr="00FE39A0">
          <w:rPr>
            <w:rFonts w:ascii="Book Antiqua" w:hAnsi="Book Antiqua"/>
          </w:rPr>
          <w:t xml:space="preserve">En el </w:t>
        </w:r>
        <w:proofErr w:type="spellStart"/>
        <w:r w:rsidRPr="00FE39A0">
          <w:rPr>
            <w:rFonts w:ascii="Book Antiqua" w:hAnsi="Book Antiqua"/>
          </w:rPr>
          <w:t>dataset</w:t>
        </w:r>
        <w:proofErr w:type="spellEnd"/>
        <w:r w:rsidRPr="00FE39A0">
          <w:rPr>
            <w:rFonts w:ascii="Book Antiqua" w:hAnsi="Book Antiqua"/>
          </w:rPr>
          <w:t xml:space="preserve">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w:t>
        </w:r>
        <w:proofErr w:type="spellStart"/>
        <w:r w:rsidRPr="00FE39A0">
          <w:rPr>
            <w:rFonts w:ascii="Book Antiqua" w:hAnsi="Book Antiqua"/>
          </w:rPr>
          <w:t>dataset</w:t>
        </w:r>
        <w:proofErr w:type="spellEnd"/>
        <w:r w:rsidRPr="00FE39A0">
          <w:rPr>
            <w:rFonts w:ascii="Book Antiqua" w:hAnsi="Book Antiqua"/>
          </w:rPr>
          <w:t xml:space="preserve">,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w:t>
        </w:r>
        <w:proofErr w:type="spellStart"/>
        <w:r w:rsidRPr="00FE39A0">
          <w:rPr>
            <w:rFonts w:ascii="Book Antiqua" w:hAnsi="Book Antiqua"/>
          </w:rPr>
          <w:t>dataset</w:t>
        </w:r>
        <w:proofErr w:type="spellEnd"/>
        <w:r w:rsidRPr="00FE39A0">
          <w:rPr>
            <w:rFonts w:ascii="Book Antiqua" w:hAnsi="Book Antiqua"/>
          </w:rPr>
          <w:t xml:space="preserve"> de compresión JPEG.</w:t>
        </w:r>
      </w:ins>
    </w:p>
    <w:p w14:paraId="3367E74E" w14:textId="77777777" w:rsidR="005835CA" w:rsidRDefault="005835CA" w:rsidP="005835CA">
      <w:pPr>
        <w:jc w:val="both"/>
        <w:rPr>
          <w:ins w:id="1860" w:author="Maria Solana Gonzalez" w:date="2017-05-28T20:52:00Z"/>
          <w:rFonts w:ascii="Book Antiqua" w:hAnsi="Book Antiqua"/>
        </w:rPr>
      </w:pPr>
    </w:p>
    <w:p w14:paraId="29E7FA06" w14:textId="605C8CCD" w:rsidR="00E00D22" w:rsidRDefault="005835CA">
      <w:pPr>
        <w:rPr>
          <w:ins w:id="1861" w:author="Maria Solana Gonzalez" w:date="2017-05-29T16:13:00Z"/>
          <w:rFonts w:ascii="Book Antiqua" w:hAnsi="Book Antiqua"/>
        </w:rPr>
      </w:pPr>
      <w:ins w:id="1862"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1863" w:author="Maria Solana Gonzalez" w:date="2017-05-29T16:14:00Z">
        <w:r w:rsidR="00751B55">
          <w:rPr>
            <w:rFonts w:ascii="Book Antiqua" w:hAnsi="Book Antiqua"/>
          </w:rPr>
          <w:t xml:space="preserve"> </w:t>
        </w:r>
      </w:ins>
      <w:ins w:id="1864" w:author="Maria Solana Gonzalez" w:date="2017-05-28T20:52:00Z">
        <w:r>
          <w:rPr>
            <w:rFonts w:ascii="Book Antiqua" w:hAnsi="Book Antiqua"/>
          </w:rPr>
          <w:t>M28</w:t>
        </w:r>
        <w:r w:rsidRPr="00FE39A0">
          <w:rPr>
            <w:rFonts w:ascii="Book Antiqua" w:hAnsi="Book Antiqua"/>
          </w:rPr>
          <w:t>,</w:t>
        </w:r>
      </w:ins>
      <w:ins w:id="1865" w:author="Maria Solana Gonzalez" w:date="2017-05-29T16:14:00Z">
        <w:r w:rsidR="00751B55">
          <w:rPr>
            <w:rFonts w:ascii="Book Antiqua" w:hAnsi="Book Antiqua"/>
          </w:rPr>
          <w:t xml:space="preserve"> </w:t>
        </w:r>
      </w:ins>
      <w:ins w:id="1866"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1857F8D5" w14:textId="5CD882EC" w:rsidR="005835CA" w:rsidRPr="00E00D22" w:rsidDel="00E00D22" w:rsidRDefault="00E00D22">
      <w:pPr>
        <w:spacing w:after="200" w:line="276" w:lineRule="auto"/>
        <w:rPr>
          <w:del w:id="1867" w:author="Maria Solana Gonzalez" w:date="2017-05-29T16:13:00Z"/>
          <w:rPrChange w:id="1868" w:author="Maria Solana Gonzalez" w:date="2017-05-29T16:13:00Z">
            <w:rPr>
              <w:del w:id="1869" w:author="Maria Solana Gonzalez" w:date="2017-05-29T16:13:00Z"/>
              <w:bCs/>
              <w:sz w:val="30"/>
              <w:szCs w:val="28"/>
            </w:rPr>
          </w:rPrChange>
        </w:rPr>
        <w:pPrChange w:id="1870" w:author="Maria Solana Gonzalez" w:date="2017-05-29T16:13:00Z">
          <w:pPr>
            <w:pStyle w:val="Ttulo2"/>
          </w:pPr>
        </w:pPrChange>
      </w:pPr>
      <w:ins w:id="1871" w:author="Maria Solana Gonzalez" w:date="2017-05-29T16:13:00Z">
        <w:r>
          <w:rPr>
            <w:rFonts w:ascii="Book Antiqua" w:hAnsi="Book Antiqua"/>
          </w:rPr>
          <w:br w:type="page"/>
        </w:r>
      </w:ins>
    </w:p>
    <w:p w14:paraId="06714912" w14:textId="77777777" w:rsidR="00F30566" w:rsidDel="00E00D22" w:rsidRDefault="00F30566">
      <w:pPr>
        <w:rPr>
          <w:del w:id="1872" w:author="Maria Solana Gonzalez" w:date="2017-05-29T16:13:00Z"/>
        </w:rPr>
      </w:pPr>
    </w:p>
    <w:p w14:paraId="25C80B96" w14:textId="5DCDEE8A" w:rsidR="00F30566" w:rsidRPr="00B9729B" w:rsidDel="00E00D22" w:rsidRDefault="00F30566">
      <w:pPr>
        <w:rPr>
          <w:del w:id="1873" w:author="Maria Solana Gonzalez" w:date="2017-05-29T16:13:00Z"/>
        </w:rPr>
      </w:pPr>
    </w:p>
    <w:p w14:paraId="0061F2AA" w14:textId="77777777" w:rsidR="005907EE" w:rsidRDefault="005907EE">
      <w:pPr>
        <w:rPr>
          <w:iCs/>
        </w:rPr>
        <w:pPrChange w:id="1874" w:author="Maria Solana Gonzalez" w:date="2017-05-29T16:13:00Z">
          <w:pPr>
            <w:pStyle w:val="Estilo12ptPrimeralnea05cm"/>
          </w:pPr>
        </w:pPrChange>
      </w:pPr>
    </w:p>
    <w:p w14:paraId="6ADDC566" w14:textId="412BDC31" w:rsidR="00843D83" w:rsidRPr="00E64B63" w:rsidDel="00AE5C11" w:rsidRDefault="00156A1D">
      <w:pPr>
        <w:pStyle w:val="Bibliografa1"/>
        <w:rPr>
          <w:del w:id="1875" w:author="Pablo Blanco Peris" w:date="2017-05-24T17:20:00Z"/>
          <w:rFonts w:ascii="Book Antiqua" w:hAnsi="Book Antiqua"/>
          <w:rPrChange w:id="1876" w:author="Pablo Blanco Peris" w:date="2017-05-28T13:38:00Z">
            <w:rPr>
              <w:del w:id="1877"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878" w:author="Pablo Blanco Peris" w:date="2017-05-24T17:20:00Z">
        <w:r w:rsidR="00843D83" w:rsidRPr="00E64B63" w:rsidDel="00AE5C11">
          <w:rPr>
            <w:rFonts w:ascii="Book Antiqua" w:hAnsi="Book Antiqua"/>
            <w:rPrChange w:id="1879" w:author="Pablo Blanco Peris" w:date="2017-05-28T13:38:00Z">
              <w:rPr/>
            </w:rPrChange>
          </w:rPr>
          <w:delText>[1]</w:delText>
        </w:r>
        <w:r w:rsidR="00843D83" w:rsidRPr="00E64B63" w:rsidDel="00AE5C11">
          <w:rPr>
            <w:rFonts w:ascii="Book Antiqua" w:hAnsi="Book Antiqua"/>
            <w:rPrChange w:id="1880" w:author="Pablo Blanco Peris" w:date="2017-05-28T13:38:00Z">
              <w:rPr/>
            </w:rPrChange>
          </w:rPr>
          <w:tab/>
          <w:delText>M. A. R. García, «Análisis forense en imágenes digitales», 2009.</w:delText>
        </w:r>
      </w:del>
    </w:p>
    <w:p w14:paraId="58EAD503" w14:textId="2D336475" w:rsidR="00843D83" w:rsidRPr="00E64B63" w:rsidDel="00AE5C11" w:rsidRDefault="00843D83">
      <w:pPr>
        <w:pStyle w:val="Bibliografa1"/>
        <w:rPr>
          <w:del w:id="1881" w:author="Pablo Blanco Peris" w:date="2017-05-24T17:20:00Z"/>
          <w:rFonts w:ascii="Book Antiqua" w:hAnsi="Book Antiqua"/>
          <w:rPrChange w:id="1882" w:author="Pablo Blanco Peris" w:date="2017-05-28T13:38:00Z">
            <w:rPr>
              <w:del w:id="1883" w:author="Pablo Blanco Peris" w:date="2017-05-24T17:20:00Z"/>
            </w:rPr>
          </w:rPrChange>
        </w:rPr>
      </w:pPr>
      <w:del w:id="1884" w:author="Pablo Blanco Peris" w:date="2017-05-24T17:20:00Z">
        <w:r w:rsidRPr="00E64B63" w:rsidDel="00AE5C11">
          <w:rPr>
            <w:rFonts w:ascii="Book Antiqua" w:hAnsi="Book Antiqua"/>
            <w:rPrChange w:id="1885" w:author="Pablo Blanco Peris" w:date="2017-05-28T13:38:00Z">
              <w:rPr/>
            </w:rPrChange>
          </w:rPr>
          <w:delText>[2]</w:delText>
        </w:r>
        <w:r w:rsidRPr="00E64B63" w:rsidDel="00AE5C11">
          <w:rPr>
            <w:rFonts w:ascii="Book Antiqua" w:hAnsi="Book Antiqua"/>
            <w:rPrChange w:id="1886" w:author="Pablo Blanco Peris" w:date="2017-05-28T13:38:00Z">
              <w:rPr/>
            </w:rPrChange>
          </w:rPr>
          <w:tab/>
          <w:delText xml:space="preserve">Q. Liu </w:delText>
        </w:r>
        <w:r w:rsidRPr="00E64B63" w:rsidDel="00AE5C11">
          <w:rPr>
            <w:rFonts w:ascii="Book Antiqua" w:hAnsi="Book Antiqua"/>
            <w:i/>
            <w:rPrChange w:id="1887" w:author="Pablo Blanco Peris" w:date="2017-05-28T13:38:00Z">
              <w:rPr>
                <w:i/>
              </w:rPr>
            </w:rPrChange>
          </w:rPr>
          <w:delText>et al.</w:delText>
        </w:r>
        <w:r w:rsidRPr="00E64B63" w:rsidDel="00AE5C11">
          <w:rPr>
            <w:rFonts w:ascii="Book Antiqua" w:hAnsi="Book Antiqua"/>
            <w:rPrChange w:id="1888" w:author="Pablo Blanco Peris" w:date="2017-05-28T13:38:00Z">
              <w:rPr/>
            </w:rPrChange>
          </w:rPr>
          <w:delText xml:space="preserve">, «Detection of JPEG double compression and identification of smartphone image source and post-capture manipulation», </w:delText>
        </w:r>
        <w:r w:rsidRPr="00E64B63" w:rsidDel="00AE5C11">
          <w:rPr>
            <w:rFonts w:ascii="Book Antiqua" w:hAnsi="Book Antiqua"/>
            <w:i/>
            <w:rPrChange w:id="1889" w:author="Pablo Blanco Peris" w:date="2017-05-28T13:38:00Z">
              <w:rPr>
                <w:i/>
              </w:rPr>
            </w:rPrChange>
          </w:rPr>
          <w:delText>Appl. Intell.</w:delText>
        </w:r>
        <w:r w:rsidRPr="00E64B63" w:rsidDel="00AE5C11">
          <w:rPr>
            <w:rFonts w:ascii="Book Antiqua" w:hAnsi="Book Antiqua"/>
            <w:rPrChange w:id="1890" w:author="Pablo Blanco Peris" w:date="2017-05-28T13:38:00Z">
              <w:rPr/>
            </w:rPrChange>
          </w:rPr>
          <w:delText>, vol. 39, n.</w:delText>
        </w:r>
        <w:r w:rsidRPr="00E64B63" w:rsidDel="00AE5C11">
          <w:rPr>
            <w:rFonts w:ascii="Book Antiqua" w:hAnsi="Book Antiqua"/>
            <w:vertAlign w:val="superscript"/>
            <w:rPrChange w:id="1891" w:author="Pablo Blanco Peris" w:date="2017-05-28T13:38:00Z">
              <w:rPr>
                <w:vertAlign w:val="superscript"/>
              </w:rPr>
            </w:rPrChange>
          </w:rPr>
          <w:delText>o</w:delText>
        </w:r>
        <w:r w:rsidRPr="00E64B63" w:rsidDel="00AE5C11">
          <w:rPr>
            <w:rFonts w:ascii="Book Antiqua" w:hAnsi="Book Antiqua"/>
            <w:rPrChange w:id="1892" w:author="Pablo Blanco Peris" w:date="2017-05-28T13:38:00Z">
              <w:rPr/>
            </w:rPrChange>
          </w:rPr>
          <w:delText xml:space="preserve"> 4, pp. 705-726, 2013.</w:delText>
        </w:r>
      </w:del>
    </w:p>
    <w:p w14:paraId="43FAB0C7" w14:textId="1241C3FA" w:rsidR="00843D83" w:rsidRPr="00E64B63" w:rsidDel="00AE5C11" w:rsidRDefault="00843D83">
      <w:pPr>
        <w:pStyle w:val="Bibliografa1"/>
        <w:rPr>
          <w:del w:id="1893" w:author="Pablo Blanco Peris" w:date="2017-05-24T17:20:00Z"/>
          <w:rFonts w:ascii="Book Antiqua" w:hAnsi="Book Antiqua"/>
          <w:rPrChange w:id="1894" w:author="Pablo Blanco Peris" w:date="2017-05-28T13:38:00Z">
            <w:rPr>
              <w:del w:id="1895" w:author="Pablo Blanco Peris" w:date="2017-05-24T17:20:00Z"/>
            </w:rPr>
          </w:rPrChange>
        </w:rPr>
      </w:pPr>
      <w:del w:id="1896" w:author="Pablo Blanco Peris" w:date="2017-05-24T17:20:00Z">
        <w:r w:rsidRPr="00E64B63" w:rsidDel="00AE5C11">
          <w:rPr>
            <w:rFonts w:ascii="Book Antiqua" w:hAnsi="Book Antiqua"/>
            <w:rPrChange w:id="1897" w:author="Pablo Blanco Peris" w:date="2017-05-28T13:38:00Z">
              <w:rPr/>
            </w:rPrChange>
          </w:rPr>
          <w:delText>[3]</w:delText>
        </w:r>
        <w:r w:rsidRPr="00E64B63" w:rsidDel="00AE5C11">
          <w:rPr>
            <w:rFonts w:ascii="Book Antiqua" w:hAnsi="Book Antiqua"/>
            <w:rPrChange w:id="1898" w:author="Pablo Blanco Peris" w:date="2017-05-28T13:38:00Z">
              <w:rPr/>
            </w:rPrChange>
          </w:rPr>
          <w:tab/>
          <w:delText xml:space="preserve">M. Boutell y J. Luo, «Beyond Pixels: Exploiting Camera Metadata for Photo Classification», </w:delText>
        </w:r>
        <w:r w:rsidRPr="00E64B63" w:rsidDel="00AE5C11">
          <w:rPr>
            <w:rFonts w:ascii="Book Antiqua" w:hAnsi="Book Antiqua"/>
            <w:i/>
            <w:rPrChange w:id="1899" w:author="Pablo Blanco Peris" w:date="2017-05-28T13:38:00Z">
              <w:rPr>
                <w:i/>
              </w:rPr>
            </w:rPrChange>
          </w:rPr>
          <w:delText>Pattern Recogn</w:delText>
        </w:r>
        <w:r w:rsidRPr="00E64B63" w:rsidDel="00AE5C11">
          <w:rPr>
            <w:rFonts w:ascii="Book Antiqua" w:hAnsi="Book Antiqua"/>
            <w:rPrChange w:id="1900" w:author="Pablo Blanco Peris" w:date="2017-05-28T13:38:00Z">
              <w:rPr/>
            </w:rPrChange>
          </w:rPr>
          <w:delText>, vol. 38, n.</w:delText>
        </w:r>
        <w:r w:rsidRPr="00E64B63" w:rsidDel="00AE5C11">
          <w:rPr>
            <w:rFonts w:ascii="Book Antiqua" w:hAnsi="Book Antiqua"/>
            <w:vertAlign w:val="superscript"/>
            <w:rPrChange w:id="1901" w:author="Pablo Blanco Peris" w:date="2017-05-28T13:38:00Z">
              <w:rPr>
                <w:vertAlign w:val="superscript"/>
              </w:rPr>
            </w:rPrChange>
          </w:rPr>
          <w:delText>o</w:delText>
        </w:r>
        <w:r w:rsidRPr="00E64B63" w:rsidDel="00AE5C11">
          <w:rPr>
            <w:rFonts w:ascii="Book Antiqua" w:hAnsi="Book Antiqua"/>
            <w:rPrChange w:id="1902" w:author="Pablo Blanco Peris" w:date="2017-05-28T13:38:00Z">
              <w:rPr/>
            </w:rPrChange>
          </w:rPr>
          <w:delText xml:space="preserve"> 6, pp. 935–946, jun. 2005.</w:delText>
        </w:r>
      </w:del>
    </w:p>
    <w:p w14:paraId="035C9039" w14:textId="706DCB42" w:rsidR="00843D83" w:rsidRPr="00E64B63" w:rsidDel="00AE5C11" w:rsidRDefault="00843D83">
      <w:pPr>
        <w:pStyle w:val="Bibliografa1"/>
        <w:rPr>
          <w:del w:id="1903" w:author="Pablo Blanco Peris" w:date="2017-05-24T17:20:00Z"/>
          <w:rFonts w:ascii="Book Antiqua" w:hAnsi="Book Antiqua"/>
          <w:rPrChange w:id="1904" w:author="Pablo Blanco Peris" w:date="2017-05-28T13:38:00Z">
            <w:rPr>
              <w:del w:id="1905" w:author="Pablo Blanco Peris" w:date="2017-05-24T17:20:00Z"/>
            </w:rPr>
          </w:rPrChange>
        </w:rPr>
      </w:pPr>
      <w:del w:id="1906" w:author="Pablo Blanco Peris" w:date="2017-05-24T17:20:00Z">
        <w:r w:rsidRPr="00E64B63" w:rsidDel="00AE5C11">
          <w:rPr>
            <w:rFonts w:ascii="Book Antiqua" w:hAnsi="Book Antiqua"/>
            <w:rPrChange w:id="1907" w:author="Pablo Blanco Peris" w:date="2017-05-28T13:38:00Z">
              <w:rPr/>
            </w:rPrChange>
          </w:rPr>
          <w:delText>[4]</w:delText>
        </w:r>
        <w:r w:rsidRPr="00E64B63" w:rsidDel="00AE5C11">
          <w:rPr>
            <w:rFonts w:ascii="Book Antiqua" w:hAnsi="Book Antiqua"/>
            <w:rPrChange w:id="1908" w:author="Pablo Blanco Peris" w:date="2017-05-28T13:38:00Z">
              <w:rPr/>
            </w:rPrChange>
          </w:rPr>
          <w:tab/>
          <w:delText xml:space="preserve">C. L. Lai y Y. S. Chen, </w:delText>
        </w:r>
        <w:r w:rsidRPr="00E64B63" w:rsidDel="00AE5C11">
          <w:rPr>
            <w:rFonts w:ascii="Book Antiqua" w:hAnsi="Book Antiqua"/>
            <w:i/>
            <w:rPrChange w:id="1909" w:author="Pablo Blanco Peris" w:date="2017-05-28T13:38:00Z">
              <w:rPr>
                <w:i/>
              </w:rPr>
            </w:rPrChange>
          </w:rPr>
          <w:delText>2009 Int. Conf. Mach. Learn. Cybern.</w:delText>
        </w:r>
        <w:r w:rsidRPr="00E64B63" w:rsidDel="00AE5C11">
          <w:rPr>
            <w:rFonts w:ascii="Book Antiqua" w:hAnsi="Book Antiqua"/>
            <w:rPrChange w:id="1910" w:author="Pablo Blanco Peris" w:date="2017-05-28T13:38:00Z">
              <w:rPr/>
            </w:rPrChange>
          </w:rPr>
          <w:delText>, vol. 5, pp. 2991–2998, jul. 2009.</w:delText>
        </w:r>
      </w:del>
    </w:p>
    <w:p w14:paraId="11158A97" w14:textId="2EA04A0C" w:rsidR="00843D83" w:rsidRPr="00E64B63" w:rsidDel="00AE5C11" w:rsidRDefault="00843D83">
      <w:pPr>
        <w:pStyle w:val="Bibliografa1"/>
        <w:rPr>
          <w:del w:id="1911" w:author="Pablo Blanco Peris" w:date="2017-05-24T17:20:00Z"/>
          <w:rFonts w:ascii="Book Antiqua" w:hAnsi="Book Antiqua"/>
          <w:rPrChange w:id="1912" w:author="Pablo Blanco Peris" w:date="2017-05-28T13:38:00Z">
            <w:rPr>
              <w:del w:id="1913" w:author="Pablo Blanco Peris" w:date="2017-05-24T17:20:00Z"/>
            </w:rPr>
          </w:rPrChange>
        </w:rPr>
      </w:pPr>
      <w:del w:id="1914" w:author="Pablo Blanco Peris" w:date="2017-05-24T17:20:00Z">
        <w:r w:rsidRPr="00E64B63" w:rsidDel="00AE5C11">
          <w:rPr>
            <w:rFonts w:ascii="Book Antiqua" w:hAnsi="Book Antiqua"/>
            <w:rPrChange w:id="1915" w:author="Pablo Blanco Peris" w:date="2017-05-28T13:38:00Z">
              <w:rPr/>
            </w:rPrChange>
          </w:rPr>
          <w:delText>[5]</w:delText>
        </w:r>
        <w:r w:rsidRPr="00E64B63" w:rsidDel="00AE5C11">
          <w:rPr>
            <w:rFonts w:ascii="Book Antiqua" w:hAnsi="Book Antiqua"/>
            <w:rPrChange w:id="1916" w:author="Pablo Blanco Peris" w:date="2017-05-28T13:38:00Z">
              <w:rPr/>
            </w:rPrChange>
          </w:rPr>
          <w:tab/>
          <w:delText xml:space="preserve">M. A. Qureshi y M. Deriche, «A bibliography of pixel-based blind image forgery detection techniques», </w:delText>
        </w:r>
        <w:r w:rsidRPr="00E64B63" w:rsidDel="00AE5C11">
          <w:rPr>
            <w:rFonts w:ascii="Book Antiqua" w:hAnsi="Book Antiqua"/>
            <w:i/>
            <w:rPrChange w:id="1917" w:author="Pablo Blanco Peris" w:date="2017-05-28T13:38:00Z">
              <w:rPr>
                <w:i/>
              </w:rPr>
            </w:rPrChange>
          </w:rPr>
          <w:delText>Signal Process. Image Commun.</w:delText>
        </w:r>
        <w:r w:rsidRPr="00E64B63" w:rsidDel="00AE5C11">
          <w:rPr>
            <w:rFonts w:ascii="Book Antiqua" w:hAnsi="Book Antiqua"/>
            <w:rPrChange w:id="1918" w:author="Pablo Blanco Peris" w:date="2017-05-28T13:38:00Z">
              <w:rPr/>
            </w:rPrChange>
          </w:rPr>
          <w:delText>, vol. 39, Part A, pp. 46-74, nov. 2015.</w:delText>
        </w:r>
      </w:del>
    </w:p>
    <w:p w14:paraId="027278F5" w14:textId="596883C9" w:rsidR="00843D83" w:rsidRPr="00E64B63" w:rsidDel="00AE5C11" w:rsidRDefault="00843D83">
      <w:pPr>
        <w:pStyle w:val="Bibliografa1"/>
        <w:rPr>
          <w:del w:id="1919" w:author="Pablo Blanco Peris" w:date="2017-05-24T17:20:00Z"/>
          <w:rFonts w:ascii="Book Antiqua" w:hAnsi="Book Antiqua"/>
          <w:rPrChange w:id="1920" w:author="Pablo Blanco Peris" w:date="2017-05-28T13:38:00Z">
            <w:rPr>
              <w:del w:id="1921" w:author="Pablo Blanco Peris" w:date="2017-05-24T17:20:00Z"/>
            </w:rPr>
          </w:rPrChange>
        </w:rPr>
      </w:pPr>
      <w:del w:id="1922" w:author="Pablo Blanco Peris" w:date="2017-05-24T17:20:00Z">
        <w:r w:rsidRPr="00E64B63" w:rsidDel="00AE5C11">
          <w:rPr>
            <w:rFonts w:ascii="Book Antiqua" w:hAnsi="Book Antiqua"/>
            <w:rPrChange w:id="1923" w:author="Pablo Blanco Peris" w:date="2017-05-28T13:38:00Z">
              <w:rPr/>
            </w:rPrChange>
          </w:rPr>
          <w:delText>[6]</w:delText>
        </w:r>
        <w:r w:rsidRPr="00E64B63" w:rsidDel="00AE5C11">
          <w:rPr>
            <w:rFonts w:ascii="Book Antiqua" w:hAnsi="Book Antiqua"/>
            <w:rPrChange w:id="1924" w:author="Pablo Blanco Peris" w:date="2017-05-28T13:38:00Z">
              <w:rPr/>
            </w:rPrChange>
          </w:rPr>
          <w:tab/>
          <w:delText xml:space="preserve">H. Huang, W. Guo, y Y. Zhang, «Detection of Copy-Move Forgery in Digital Images Using SIFT Algorithm», en </w:delText>
        </w:r>
        <w:r w:rsidRPr="00E64B63" w:rsidDel="00AE5C11">
          <w:rPr>
            <w:rFonts w:ascii="Book Antiqua" w:hAnsi="Book Antiqua"/>
            <w:i/>
            <w:rPrChange w:id="1925" w:author="Pablo Blanco Peris" w:date="2017-05-28T13:38:00Z">
              <w:rPr>
                <w:i/>
              </w:rPr>
            </w:rPrChange>
          </w:rPr>
          <w:delText>2008 IEEE Pacific-Asia Workshop on Computational Intelligence and Industrial Application</w:delText>
        </w:r>
        <w:r w:rsidRPr="00E64B63" w:rsidDel="00AE5C11">
          <w:rPr>
            <w:rFonts w:ascii="Book Antiqua" w:hAnsi="Book Antiqua"/>
            <w:rPrChange w:id="1926" w:author="Pablo Blanco Peris" w:date="2017-05-28T13:38:00Z">
              <w:rPr/>
            </w:rPrChange>
          </w:rPr>
          <w:delText>, 2008, vol. 2, pp. 272-276.</w:delText>
        </w:r>
      </w:del>
    </w:p>
    <w:p w14:paraId="7C970805" w14:textId="3A5A3A59" w:rsidR="00843D83" w:rsidRPr="00E64B63" w:rsidDel="00AE5C11" w:rsidRDefault="00843D83">
      <w:pPr>
        <w:pStyle w:val="Bibliografa1"/>
        <w:rPr>
          <w:del w:id="1927" w:author="Pablo Blanco Peris" w:date="2017-05-24T17:20:00Z"/>
          <w:rFonts w:ascii="Book Antiqua" w:hAnsi="Book Antiqua"/>
          <w:rPrChange w:id="1928" w:author="Pablo Blanco Peris" w:date="2017-05-28T13:38:00Z">
            <w:rPr>
              <w:del w:id="1929" w:author="Pablo Blanco Peris" w:date="2017-05-24T17:20:00Z"/>
            </w:rPr>
          </w:rPrChange>
        </w:rPr>
      </w:pPr>
      <w:del w:id="1930" w:author="Pablo Blanco Peris" w:date="2017-05-24T17:20:00Z">
        <w:r w:rsidRPr="00E64B63" w:rsidDel="00AE5C11">
          <w:rPr>
            <w:rFonts w:ascii="Book Antiqua" w:hAnsi="Book Antiqua"/>
            <w:rPrChange w:id="1931" w:author="Pablo Blanco Peris" w:date="2017-05-28T13:38:00Z">
              <w:rPr/>
            </w:rPrChange>
          </w:rPr>
          <w:delText>[7]</w:delText>
        </w:r>
        <w:r w:rsidRPr="00E64B63" w:rsidDel="00AE5C11">
          <w:rPr>
            <w:rFonts w:ascii="Book Antiqua" w:hAnsi="Book Antiqua"/>
            <w:rPrChange w:id="1932" w:author="Pablo Blanco Peris" w:date="2017-05-28T13:38:00Z">
              <w:rPr/>
            </w:rPrChange>
          </w:rPr>
          <w:tab/>
          <w:delText xml:space="preserve">J.-C. Lee, «Copy-move image forgery detection based on Gabor magnitude», </w:delText>
        </w:r>
        <w:r w:rsidRPr="00E64B63" w:rsidDel="00AE5C11">
          <w:rPr>
            <w:rFonts w:ascii="Book Antiqua" w:hAnsi="Book Antiqua"/>
            <w:i/>
            <w:rPrChange w:id="1933" w:author="Pablo Blanco Peris" w:date="2017-05-28T13:38:00Z">
              <w:rPr>
                <w:i/>
              </w:rPr>
            </w:rPrChange>
          </w:rPr>
          <w:delText>J. Vis. Commun. Image Represent.</w:delText>
        </w:r>
        <w:r w:rsidRPr="00E64B63" w:rsidDel="00AE5C11">
          <w:rPr>
            <w:rFonts w:ascii="Book Antiqua" w:hAnsi="Book Antiqua"/>
            <w:rPrChange w:id="1934" w:author="Pablo Blanco Peris" w:date="2017-05-28T13:38:00Z">
              <w:rPr/>
            </w:rPrChange>
          </w:rPr>
          <w:delText>, vol. 31, pp. 320-334, 2015.</w:delText>
        </w:r>
      </w:del>
    </w:p>
    <w:p w14:paraId="491BB0CA" w14:textId="327D28EC" w:rsidR="00843D83" w:rsidRPr="00E64B63" w:rsidDel="00AE5C11" w:rsidRDefault="00843D83">
      <w:pPr>
        <w:pStyle w:val="Bibliografa1"/>
        <w:rPr>
          <w:del w:id="1935" w:author="Pablo Blanco Peris" w:date="2017-05-24T17:20:00Z"/>
          <w:rFonts w:ascii="Book Antiqua" w:hAnsi="Book Antiqua"/>
          <w:rPrChange w:id="1936" w:author="Pablo Blanco Peris" w:date="2017-05-28T13:38:00Z">
            <w:rPr>
              <w:del w:id="1937" w:author="Pablo Blanco Peris" w:date="2017-05-24T17:20:00Z"/>
            </w:rPr>
          </w:rPrChange>
        </w:rPr>
      </w:pPr>
      <w:del w:id="1938" w:author="Pablo Blanco Peris" w:date="2017-05-24T17:20:00Z">
        <w:r w:rsidRPr="00E64B63" w:rsidDel="00AE5C11">
          <w:rPr>
            <w:rFonts w:ascii="Book Antiqua" w:hAnsi="Book Antiqua"/>
            <w:rPrChange w:id="1939" w:author="Pablo Blanco Peris" w:date="2017-05-28T13:38:00Z">
              <w:rPr/>
            </w:rPrChange>
          </w:rPr>
          <w:delText>[8]</w:delText>
        </w:r>
        <w:r w:rsidRPr="00E64B63" w:rsidDel="00AE5C11">
          <w:rPr>
            <w:rFonts w:ascii="Book Antiqua" w:hAnsi="Book Antiqua"/>
            <w:rPrChange w:id="1940" w:author="Pablo Blanco Peris" w:date="2017-05-28T13:38:00Z">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941" w:author="Pablo Blanco Peris" w:date="2017-05-28T13:38:00Z"/>
          <w:rFonts w:ascii="Book Antiqua" w:hAnsi="Book Antiqua"/>
          <w:rPrChange w:id="1942" w:author="Pablo Blanco Peris" w:date="2017-05-28T13:38:00Z">
            <w:rPr>
              <w:ins w:id="1943" w:author="Pablo Blanco Peris" w:date="2017-05-28T13:38:00Z"/>
            </w:rPr>
          </w:rPrChange>
        </w:rPr>
      </w:pPr>
      <w:ins w:id="1944" w:author="Pablo Blanco Peris" w:date="2017-05-28T13:38:00Z">
        <w:r w:rsidRPr="00E64B63">
          <w:rPr>
            <w:rFonts w:ascii="Book Antiqua" w:hAnsi="Book Antiqua"/>
            <w:rPrChange w:id="1945" w:author="Pablo Blanco Peris" w:date="2017-05-28T13:38:00Z">
              <w:rPr/>
            </w:rPrChange>
          </w:rPr>
          <w:t>[1]</w:t>
        </w:r>
        <w:r w:rsidRPr="00E64B63">
          <w:rPr>
            <w:rFonts w:ascii="Book Antiqua" w:hAnsi="Book Antiqua"/>
            <w:rPrChange w:id="1946"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947" w:author="Pablo Blanco Peris" w:date="2017-05-28T13:38:00Z"/>
          <w:rFonts w:ascii="Book Antiqua" w:hAnsi="Book Antiqua"/>
          <w:rPrChange w:id="1948" w:author="Pablo Blanco Peris" w:date="2017-05-28T13:38:00Z">
            <w:rPr>
              <w:ins w:id="1949" w:author="Pablo Blanco Peris" w:date="2017-05-28T13:38:00Z"/>
            </w:rPr>
          </w:rPrChange>
        </w:rPr>
      </w:pPr>
      <w:ins w:id="1950" w:author="Pablo Blanco Peris" w:date="2017-05-28T13:38:00Z">
        <w:r w:rsidRPr="00E64B63">
          <w:rPr>
            <w:rFonts w:ascii="Book Antiqua" w:hAnsi="Book Antiqua"/>
            <w:rPrChange w:id="1951" w:author="Pablo Blanco Peris" w:date="2017-05-28T13:38:00Z">
              <w:rPr/>
            </w:rPrChange>
          </w:rPr>
          <w:t>[2]</w:t>
        </w:r>
        <w:r w:rsidRPr="00E64B63">
          <w:rPr>
            <w:rFonts w:ascii="Book Antiqua" w:hAnsi="Book Antiqua"/>
            <w:rPrChange w:id="1952" w:author="Pablo Blanco Peris" w:date="2017-05-28T13:38:00Z">
              <w:rPr/>
            </w:rPrChange>
          </w:rPr>
          <w:tab/>
          <w:t xml:space="preserve">Q. Liu </w:t>
        </w:r>
        <w:r w:rsidRPr="00E64B63">
          <w:rPr>
            <w:rFonts w:ascii="Book Antiqua" w:hAnsi="Book Antiqua"/>
            <w:i/>
            <w:iCs/>
            <w:rPrChange w:id="1953" w:author="Pablo Blanco Peris" w:date="2017-05-28T13:38:00Z">
              <w:rPr>
                <w:i/>
                <w:iCs/>
              </w:rPr>
            </w:rPrChange>
          </w:rPr>
          <w:t>et al.</w:t>
        </w:r>
        <w:r w:rsidRPr="00E64B63">
          <w:rPr>
            <w:rFonts w:ascii="Book Antiqua" w:hAnsi="Book Antiqua"/>
            <w:rPrChange w:id="1954"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955" w:author="Pablo Blanco Peris" w:date="2017-05-28T13:38:00Z">
              <w:rPr>
                <w:i/>
                <w:iCs/>
              </w:rPr>
            </w:rPrChange>
          </w:rPr>
          <w:t>Appl. Intell.</w:t>
        </w:r>
        <w:r w:rsidRPr="00E64B63">
          <w:rPr>
            <w:rFonts w:ascii="Book Antiqua" w:hAnsi="Book Antiqua"/>
            <w:rPrChange w:id="1956" w:author="Pablo Blanco Peris" w:date="2017-05-28T13:38:00Z">
              <w:rPr/>
            </w:rPrChange>
          </w:rPr>
          <w:t>, vol. 39, n.</w:t>
        </w:r>
        <w:r w:rsidRPr="00E64B63">
          <w:rPr>
            <w:rFonts w:ascii="Book Antiqua" w:hAnsi="Book Antiqua"/>
            <w:vertAlign w:val="superscript"/>
            <w:rPrChange w:id="1957" w:author="Pablo Blanco Peris" w:date="2017-05-28T13:38:00Z">
              <w:rPr>
                <w:vertAlign w:val="superscript"/>
              </w:rPr>
            </w:rPrChange>
          </w:rPr>
          <w:t>o</w:t>
        </w:r>
        <w:r w:rsidRPr="00E64B63">
          <w:rPr>
            <w:rFonts w:ascii="Book Antiqua" w:hAnsi="Book Antiqua"/>
            <w:rPrChange w:id="1958"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959" w:author="Pablo Blanco Peris" w:date="2017-05-28T13:38:00Z"/>
          <w:rFonts w:ascii="Book Antiqua" w:hAnsi="Book Antiqua"/>
          <w:rPrChange w:id="1960" w:author="Pablo Blanco Peris" w:date="2017-05-28T13:38:00Z">
            <w:rPr>
              <w:ins w:id="1961" w:author="Pablo Blanco Peris" w:date="2017-05-28T13:38:00Z"/>
            </w:rPr>
          </w:rPrChange>
        </w:rPr>
      </w:pPr>
      <w:ins w:id="1962" w:author="Pablo Blanco Peris" w:date="2017-05-28T13:38:00Z">
        <w:r w:rsidRPr="00E64B63">
          <w:rPr>
            <w:rFonts w:ascii="Book Antiqua" w:hAnsi="Book Antiqua"/>
            <w:rPrChange w:id="1963" w:author="Pablo Blanco Peris" w:date="2017-05-28T13:38:00Z">
              <w:rPr/>
            </w:rPrChange>
          </w:rPr>
          <w:t>[3]</w:t>
        </w:r>
        <w:r w:rsidRPr="00E64B63">
          <w:rPr>
            <w:rFonts w:ascii="Book Antiqua" w:hAnsi="Book Antiqua"/>
            <w:rPrChange w:id="1964" w:author="Pablo Blanco Peris" w:date="2017-05-28T13:38:00Z">
              <w:rPr/>
            </w:rPrChange>
          </w:rPr>
          <w:tab/>
          <w:t xml:space="preserve">M. Boutell y J. Luo, «Beyond Pixels: Exploiting Camera Metadata for Photo Classification», </w:t>
        </w:r>
        <w:r w:rsidRPr="00E64B63">
          <w:rPr>
            <w:rFonts w:ascii="Book Antiqua" w:hAnsi="Book Antiqua"/>
            <w:i/>
            <w:iCs/>
            <w:rPrChange w:id="1965" w:author="Pablo Blanco Peris" w:date="2017-05-28T13:38:00Z">
              <w:rPr>
                <w:i/>
                <w:iCs/>
              </w:rPr>
            </w:rPrChange>
          </w:rPr>
          <w:t>Pattern Recogn</w:t>
        </w:r>
        <w:r w:rsidRPr="00E64B63">
          <w:rPr>
            <w:rFonts w:ascii="Book Antiqua" w:hAnsi="Book Antiqua"/>
            <w:rPrChange w:id="1966" w:author="Pablo Blanco Peris" w:date="2017-05-28T13:38:00Z">
              <w:rPr/>
            </w:rPrChange>
          </w:rPr>
          <w:t>, vol. 38, n.</w:t>
        </w:r>
        <w:r w:rsidRPr="00E64B63">
          <w:rPr>
            <w:rFonts w:ascii="Book Antiqua" w:hAnsi="Book Antiqua"/>
            <w:vertAlign w:val="superscript"/>
            <w:rPrChange w:id="1967" w:author="Pablo Blanco Peris" w:date="2017-05-28T13:38:00Z">
              <w:rPr>
                <w:vertAlign w:val="superscript"/>
              </w:rPr>
            </w:rPrChange>
          </w:rPr>
          <w:t>o</w:t>
        </w:r>
        <w:r w:rsidRPr="00E64B63">
          <w:rPr>
            <w:rFonts w:ascii="Book Antiqua" w:hAnsi="Book Antiqua"/>
            <w:rPrChange w:id="1968"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969" w:author="Pablo Blanco Peris" w:date="2017-05-28T13:38:00Z"/>
          <w:rFonts w:ascii="Book Antiqua" w:hAnsi="Book Antiqua"/>
          <w:rPrChange w:id="1970" w:author="Pablo Blanco Peris" w:date="2017-05-28T13:38:00Z">
            <w:rPr>
              <w:ins w:id="1971" w:author="Pablo Blanco Peris" w:date="2017-05-28T13:38:00Z"/>
            </w:rPr>
          </w:rPrChange>
        </w:rPr>
      </w:pPr>
      <w:ins w:id="1972" w:author="Pablo Blanco Peris" w:date="2017-05-28T13:38:00Z">
        <w:r w:rsidRPr="00E64B63">
          <w:rPr>
            <w:rFonts w:ascii="Book Antiqua" w:hAnsi="Book Antiqua"/>
            <w:rPrChange w:id="1973" w:author="Pablo Blanco Peris" w:date="2017-05-28T13:38:00Z">
              <w:rPr/>
            </w:rPrChange>
          </w:rPr>
          <w:t>[4]</w:t>
        </w:r>
        <w:r w:rsidRPr="00E64B63">
          <w:rPr>
            <w:rFonts w:ascii="Book Antiqua" w:hAnsi="Book Antiqua"/>
            <w:rPrChange w:id="1974" w:author="Pablo Blanco Peris" w:date="2017-05-28T13:38:00Z">
              <w:rPr/>
            </w:rPrChange>
          </w:rPr>
          <w:tab/>
          <w:t xml:space="preserve">C. L. Lai y Y. S. Chen, </w:t>
        </w:r>
        <w:r w:rsidRPr="00E64B63">
          <w:rPr>
            <w:rFonts w:ascii="Book Antiqua" w:hAnsi="Book Antiqua"/>
            <w:i/>
            <w:iCs/>
            <w:rPrChange w:id="1975" w:author="Pablo Blanco Peris" w:date="2017-05-28T13:38:00Z">
              <w:rPr>
                <w:i/>
                <w:iCs/>
              </w:rPr>
            </w:rPrChange>
          </w:rPr>
          <w:t>2009 Int. Conf. Mach. Learn. Cybern.</w:t>
        </w:r>
        <w:r w:rsidRPr="00E64B63">
          <w:rPr>
            <w:rFonts w:ascii="Book Antiqua" w:hAnsi="Book Antiqua"/>
            <w:rPrChange w:id="1976"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977" w:author="Pablo Blanco Peris" w:date="2017-05-28T13:38:00Z"/>
          <w:rFonts w:ascii="Book Antiqua" w:hAnsi="Book Antiqua"/>
          <w:rPrChange w:id="1978" w:author="Pablo Blanco Peris" w:date="2017-05-28T13:38:00Z">
            <w:rPr>
              <w:ins w:id="1979" w:author="Pablo Blanco Peris" w:date="2017-05-28T13:38:00Z"/>
            </w:rPr>
          </w:rPrChange>
        </w:rPr>
      </w:pPr>
      <w:ins w:id="1980" w:author="Pablo Blanco Peris" w:date="2017-05-28T13:38:00Z">
        <w:r w:rsidRPr="00E64B63">
          <w:rPr>
            <w:rFonts w:ascii="Book Antiqua" w:hAnsi="Book Antiqua"/>
            <w:rPrChange w:id="1981" w:author="Pablo Blanco Peris" w:date="2017-05-28T13:38:00Z">
              <w:rPr/>
            </w:rPrChange>
          </w:rPr>
          <w:t>[5]</w:t>
        </w:r>
        <w:r w:rsidRPr="00E64B63">
          <w:rPr>
            <w:rFonts w:ascii="Book Antiqua" w:hAnsi="Book Antiqua"/>
            <w:rPrChange w:id="1982"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983" w:author="Pablo Blanco Peris" w:date="2017-05-28T13:38:00Z">
              <w:rPr>
                <w:i/>
                <w:iCs/>
              </w:rPr>
            </w:rPrChange>
          </w:rPr>
          <w:t>Signal Process. Image Commun.</w:t>
        </w:r>
        <w:r w:rsidRPr="00E64B63">
          <w:rPr>
            <w:rFonts w:ascii="Book Antiqua" w:hAnsi="Book Antiqua"/>
            <w:rPrChange w:id="1984"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985" w:author="Pablo Blanco Peris" w:date="2017-05-28T13:38:00Z"/>
          <w:rFonts w:ascii="Book Antiqua" w:hAnsi="Book Antiqua"/>
          <w:rPrChange w:id="1986" w:author="Pablo Blanco Peris" w:date="2017-05-28T13:38:00Z">
            <w:rPr>
              <w:ins w:id="1987" w:author="Pablo Blanco Peris" w:date="2017-05-28T13:38:00Z"/>
            </w:rPr>
          </w:rPrChange>
        </w:rPr>
      </w:pPr>
      <w:ins w:id="1988" w:author="Pablo Blanco Peris" w:date="2017-05-28T13:38:00Z">
        <w:r w:rsidRPr="00E64B63">
          <w:rPr>
            <w:rFonts w:ascii="Book Antiqua" w:hAnsi="Book Antiqua"/>
            <w:rPrChange w:id="1989" w:author="Pablo Blanco Peris" w:date="2017-05-28T13:38:00Z">
              <w:rPr/>
            </w:rPrChange>
          </w:rPr>
          <w:t>[6]</w:t>
        </w:r>
        <w:r w:rsidRPr="00E64B63">
          <w:rPr>
            <w:rFonts w:ascii="Book Antiqua" w:hAnsi="Book Antiqua"/>
            <w:rPrChange w:id="1990" w:author="Pablo Blanco Peris" w:date="2017-05-28T13:38:00Z">
              <w:rPr/>
            </w:rPrChange>
          </w:rPr>
          <w:tab/>
          <w:t xml:space="preserve">J.-C. Lee, «Copy-move image forgery detection based on Gabor magnitude», </w:t>
        </w:r>
        <w:r w:rsidRPr="00E64B63">
          <w:rPr>
            <w:rFonts w:ascii="Book Antiqua" w:hAnsi="Book Antiqua"/>
            <w:i/>
            <w:iCs/>
            <w:rPrChange w:id="1991" w:author="Pablo Blanco Peris" w:date="2017-05-28T13:38:00Z">
              <w:rPr>
                <w:i/>
                <w:iCs/>
              </w:rPr>
            </w:rPrChange>
          </w:rPr>
          <w:t>J. Vis. Commun. Image Represent.</w:t>
        </w:r>
        <w:r w:rsidRPr="00E64B63">
          <w:rPr>
            <w:rFonts w:ascii="Book Antiqua" w:hAnsi="Book Antiqua"/>
            <w:rPrChange w:id="1992"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993" w:author="Pablo Blanco Peris" w:date="2017-05-28T13:38:00Z"/>
          <w:rFonts w:ascii="Book Antiqua" w:hAnsi="Book Antiqua"/>
          <w:rPrChange w:id="1994" w:author="Pablo Blanco Peris" w:date="2017-05-28T13:38:00Z">
            <w:rPr>
              <w:ins w:id="1995" w:author="Pablo Blanco Peris" w:date="2017-05-28T13:38:00Z"/>
            </w:rPr>
          </w:rPrChange>
        </w:rPr>
      </w:pPr>
      <w:ins w:id="1996" w:author="Pablo Blanco Peris" w:date="2017-05-28T13:38:00Z">
        <w:r w:rsidRPr="00E64B63">
          <w:rPr>
            <w:rFonts w:ascii="Book Antiqua" w:hAnsi="Book Antiqua"/>
            <w:rPrChange w:id="1997" w:author="Pablo Blanco Peris" w:date="2017-05-28T13:38:00Z">
              <w:rPr/>
            </w:rPrChange>
          </w:rPr>
          <w:t>[7]</w:t>
        </w:r>
        <w:r w:rsidRPr="00E64B63">
          <w:rPr>
            <w:rFonts w:ascii="Book Antiqua" w:hAnsi="Book Antiqua"/>
            <w:rPrChange w:id="1998"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999" w:author="Pablo Blanco Peris" w:date="2017-05-28T13:38:00Z">
              <w:rPr>
                <w:i/>
                <w:iCs/>
              </w:rPr>
            </w:rPrChange>
          </w:rPr>
          <w:t>2008 IEEE Pacific-Asia Workshop on Computational Intelligence and Industrial Application</w:t>
        </w:r>
        <w:r w:rsidRPr="00E64B63">
          <w:rPr>
            <w:rFonts w:ascii="Book Antiqua" w:hAnsi="Book Antiqua"/>
            <w:rPrChange w:id="2000"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2001" w:author="Pablo Blanco Peris" w:date="2017-05-28T13:38:00Z"/>
          <w:rFonts w:ascii="Book Antiqua" w:hAnsi="Book Antiqua"/>
          <w:rPrChange w:id="2002" w:author="Pablo Blanco Peris" w:date="2017-05-28T13:38:00Z">
            <w:rPr>
              <w:ins w:id="2003" w:author="Pablo Blanco Peris" w:date="2017-05-28T13:38:00Z"/>
            </w:rPr>
          </w:rPrChange>
        </w:rPr>
      </w:pPr>
      <w:ins w:id="2004" w:author="Pablo Blanco Peris" w:date="2017-05-28T13:38:00Z">
        <w:r w:rsidRPr="00E64B63">
          <w:rPr>
            <w:rFonts w:ascii="Book Antiqua" w:hAnsi="Book Antiqua"/>
            <w:rPrChange w:id="2005" w:author="Pablo Blanco Peris" w:date="2017-05-28T13:38:00Z">
              <w:rPr/>
            </w:rPrChange>
          </w:rPr>
          <w:t>[8]</w:t>
        </w:r>
        <w:r w:rsidRPr="00E64B63">
          <w:rPr>
            <w:rFonts w:ascii="Book Antiqua" w:hAnsi="Book Antiqua"/>
            <w:rPrChange w:id="2006" w:author="Pablo Blanco Peris" w:date="2017-05-28T13:38:00Z">
              <w:rPr/>
            </w:rPrChange>
          </w:rPr>
          <w:tab/>
          <w:t xml:space="preserve">«Image splicing detection based on Markov features in {QDCT} domain», </w:t>
        </w:r>
        <w:r w:rsidRPr="00E64B63">
          <w:rPr>
            <w:rFonts w:ascii="Book Antiqua" w:hAnsi="Book Antiqua"/>
            <w:i/>
            <w:iCs/>
            <w:rPrChange w:id="2007" w:author="Pablo Blanco Peris" w:date="2017-05-28T13:38:00Z">
              <w:rPr>
                <w:i/>
                <w:iCs/>
              </w:rPr>
            </w:rPrChange>
          </w:rPr>
          <w:t>Neurocomputing</w:t>
        </w:r>
        <w:r w:rsidRPr="00E64B63">
          <w:rPr>
            <w:rFonts w:ascii="Book Antiqua" w:hAnsi="Book Antiqua"/>
            <w:rPrChange w:id="2008"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2009" w:author="Pablo Blanco Peris" w:date="2017-05-28T13:38:00Z"/>
          <w:rFonts w:ascii="Book Antiqua" w:hAnsi="Book Antiqua"/>
          <w:rPrChange w:id="2010" w:author="Pablo Blanco Peris" w:date="2017-05-28T13:38:00Z">
            <w:rPr>
              <w:ins w:id="2011" w:author="Pablo Blanco Peris" w:date="2017-05-28T13:38:00Z"/>
            </w:rPr>
          </w:rPrChange>
        </w:rPr>
      </w:pPr>
      <w:ins w:id="2012" w:author="Pablo Blanco Peris" w:date="2017-05-28T13:38:00Z">
        <w:r w:rsidRPr="00E64B63">
          <w:rPr>
            <w:rFonts w:ascii="Book Antiqua" w:hAnsi="Book Antiqua"/>
            <w:rPrChange w:id="2013" w:author="Pablo Blanco Peris" w:date="2017-05-28T13:38:00Z">
              <w:rPr/>
            </w:rPrChange>
          </w:rPr>
          <w:t>[9]</w:t>
        </w:r>
        <w:r w:rsidRPr="00E64B63">
          <w:rPr>
            <w:rFonts w:ascii="Book Antiqua" w:hAnsi="Book Antiqua"/>
            <w:rPrChange w:id="2014"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3"/>
      <w:headerReference w:type="default" r:id="rId54"/>
      <w:footerReference w:type="default" r:id="rId55"/>
      <w:headerReference w:type="first" r:id="rId56"/>
      <w:footerReference w:type="first" r:id="rId5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8" w:author="GASS" w:date="2017-03-23T15:37:00Z" w:initials="G">
    <w:p w14:paraId="04AC0EF3" w14:textId="0AE30102" w:rsidR="0066536E" w:rsidRDefault="0066536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53B12" w14:textId="77777777" w:rsidR="00356D99" w:rsidRDefault="00356D99">
      <w:r>
        <w:separator/>
      </w:r>
    </w:p>
    <w:p w14:paraId="0187E0DC" w14:textId="77777777" w:rsidR="00356D99" w:rsidRDefault="00356D99"/>
  </w:endnote>
  <w:endnote w:type="continuationSeparator" w:id="0">
    <w:p w14:paraId="63301BBD" w14:textId="77777777" w:rsidR="00356D99" w:rsidRDefault="00356D99">
      <w:r>
        <w:continuationSeparator/>
      </w:r>
    </w:p>
    <w:p w14:paraId="47A5102E" w14:textId="77777777" w:rsidR="00356D99" w:rsidRDefault="00356D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66536E" w:rsidRDefault="0066536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66536E" w:rsidRDefault="0066536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66536E" w:rsidRDefault="0066536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0B1FB3">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66536E" w:rsidRPr="00996B5C" w:rsidRDefault="0066536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0B1FB3">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66536E" w:rsidRDefault="0066536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66536E" w:rsidRPr="00996B5C" w:rsidRDefault="0066536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E11D2">
          <w:rPr>
            <w:noProof/>
          </w:rPr>
          <w:t>39</w:t>
        </w:r>
        <w:r w:rsidRPr="00996B5C">
          <w:rPr>
            <w:noProof/>
          </w:rPr>
          <w:fldChar w:fldCharType="end"/>
        </w:r>
      </w:p>
    </w:sdtContent>
  </w:sdt>
  <w:p w14:paraId="6212064A" w14:textId="77777777" w:rsidR="0066536E" w:rsidRDefault="0066536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66536E" w:rsidRDefault="0066536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66536E" w:rsidRDefault="0066536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66536E" w:rsidRDefault="0066536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0B1FB3">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66536E" w:rsidRDefault="0066536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66536E" w:rsidRDefault="0066536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0B1FB3">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66536E" w:rsidRDefault="0066536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66536E" w:rsidRDefault="0066536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0B1FB3">
      <w:rPr>
        <w:rStyle w:val="Nmerodepgina"/>
        <w:noProof/>
      </w:rPr>
      <w:t>xv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66536E" w:rsidRDefault="0066536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66536E" w:rsidRDefault="0066536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0B1FB3">
      <w:rPr>
        <w:rStyle w:val="Nmerodepgina"/>
        <w:noProof/>
      </w:rPr>
      <w:t>xvi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0F5614" w14:textId="77777777" w:rsidR="00356D99" w:rsidRDefault="00356D99">
      <w:r>
        <w:separator/>
      </w:r>
    </w:p>
    <w:p w14:paraId="6B6628C9" w14:textId="77777777" w:rsidR="00356D99" w:rsidRDefault="00356D99"/>
  </w:footnote>
  <w:footnote w:type="continuationSeparator" w:id="0">
    <w:p w14:paraId="751A3E6B" w14:textId="77777777" w:rsidR="00356D99" w:rsidRDefault="00356D99">
      <w:r>
        <w:continuationSeparator/>
      </w:r>
    </w:p>
    <w:p w14:paraId="0AD976BA" w14:textId="77777777" w:rsidR="00356D99" w:rsidRDefault="00356D9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66536E" w:rsidRDefault="0066536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66536E" w:rsidRDefault="0066536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66536E" w:rsidRDefault="0066536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66536E" w:rsidRDefault="0066536E">
    <w:pPr>
      <w:pStyle w:val="Encabezado"/>
    </w:pPr>
  </w:p>
  <w:p w14:paraId="314FCD16" w14:textId="77777777" w:rsidR="0066536E" w:rsidRDefault="0066536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66536E" w:rsidRDefault="0066536E">
    <w:pPr>
      <w:pStyle w:val="Encabezado"/>
    </w:pPr>
  </w:p>
  <w:p w14:paraId="563B4F03" w14:textId="77777777" w:rsidR="0066536E" w:rsidRDefault="0066536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66536E" w:rsidRDefault="0066536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4">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5">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nsid w:val="3B1427FF"/>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6">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2">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4">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5">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6">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8">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9">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2">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3">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4">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1"/>
  </w:num>
  <w:num w:numId="2">
    <w:abstractNumId w:val="17"/>
  </w:num>
  <w:num w:numId="3">
    <w:abstractNumId w:val="0"/>
  </w:num>
  <w:num w:numId="4">
    <w:abstractNumId w:val="22"/>
  </w:num>
  <w:num w:numId="5">
    <w:abstractNumId w:val="13"/>
  </w:num>
  <w:num w:numId="6">
    <w:abstractNumId w:val="13"/>
  </w:num>
  <w:num w:numId="7">
    <w:abstractNumId w:val="9"/>
  </w:num>
  <w:num w:numId="8">
    <w:abstractNumId w:val="43"/>
  </w:num>
  <w:num w:numId="9">
    <w:abstractNumId w:val="5"/>
  </w:num>
  <w:num w:numId="10">
    <w:abstractNumId w:val="33"/>
  </w:num>
  <w:num w:numId="11">
    <w:abstractNumId w:val="6"/>
  </w:num>
  <w:num w:numId="12">
    <w:abstractNumId w:val="27"/>
  </w:num>
  <w:num w:numId="13">
    <w:abstractNumId w:val="16"/>
  </w:num>
  <w:num w:numId="14">
    <w:abstractNumId w:val="12"/>
  </w:num>
  <w:num w:numId="15">
    <w:abstractNumId w:val="28"/>
  </w:num>
  <w:num w:numId="16">
    <w:abstractNumId w:val="7"/>
  </w:num>
  <w:num w:numId="17">
    <w:abstractNumId w:val="8"/>
  </w:num>
  <w:num w:numId="18">
    <w:abstractNumId w:val="44"/>
  </w:num>
  <w:num w:numId="19">
    <w:abstractNumId w:val="19"/>
  </w:num>
  <w:num w:numId="20">
    <w:abstractNumId w:val="14"/>
  </w:num>
  <w:num w:numId="21">
    <w:abstractNumId w:val="38"/>
  </w:num>
  <w:num w:numId="22">
    <w:abstractNumId w:val="29"/>
  </w:num>
  <w:num w:numId="23">
    <w:abstractNumId w:val="10"/>
  </w:num>
  <w:num w:numId="24">
    <w:abstractNumId w:val="30"/>
  </w:num>
  <w:num w:numId="25">
    <w:abstractNumId w:val="2"/>
  </w:num>
  <w:num w:numId="26">
    <w:abstractNumId w:val="36"/>
  </w:num>
  <w:num w:numId="27">
    <w:abstractNumId w:val="32"/>
  </w:num>
  <w:num w:numId="28">
    <w:abstractNumId w:val="1"/>
  </w:num>
  <w:num w:numId="29">
    <w:abstractNumId w:val="11"/>
  </w:num>
  <w:num w:numId="30">
    <w:abstractNumId w:val="35"/>
  </w:num>
  <w:num w:numId="31">
    <w:abstractNumId w:val="37"/>
  </w:num>
  <w:num w:numId="32">
    <w:abstractNumId w:val="4"/>
  </w:num>
  <w:num w:numId="33">
    <w:abstractNumId w:val="23"/>
  </w:num>
  <w:num w:numId="34">
    <w:abstractNumId w:val="34"/>
  </w:num>
  <w:num w:numId="35">
    <w:abstractNumId w:val="15"/>
  </w:num>
  <w:num w:numId="36">
    <w:abstractNumId w:val="24"/>
  </w:num>
  <w:num w:numId="37">
    <w:abstractNumId w:val="25"/>
  </w:num>
  <w:num w:numId="38">
    <w:abstractNumId w:val="26"/>
  </w:num>
  <w:num w:numId="39">
    <w:abstractNumId w:val="20"/>
  </w:num>
  <w:num w:numId="40">
    <w:abstractNumId w:val="39"/>
  </w:num>
  <w:num w:numId="41">
    <w:abstractNumId w:val="40"/>
  </w:num>
  <w:num w:numId="42">
    <w:abstractNumId w:val="42"/>
  </w:num>
  <w:num w:numId="43">
    <w:abstractNumId w:val="3"/>
  </w:num>
  <w:num w:numId="44">
    <w:abstractNumId w:val="31"/>
  </w:num>
  <w:num w:numId="45">
    <w:abstractNumId w:val="21"/>
  </w:num>
  <w:num w:numId="46">
    <w:abstractNumId w:val="18"/>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US" w:vendorID="64" w:dllVersion="131078" w:nlCheck="1" w:checkStyle="0"/>
  <w:proofState w:spelling="clean" w:grammar="clean"/>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35E0A"/>
    <w:rsid w:val="000416C4"/>
    <w:rsid w:val="00042200"/>
    <w:rsid w:val="00045865"/>
    <w:rsid w:val="00045B2B"/>
    <w:rsid w:val="0005262B"/>
    <w:rsid w:val="00054722"/>
    <w:rsid w:val="00055A1D"/>
    <w:rsid w:val="00064DF8"/>
    <w:rsid w:val="00070971"/>
    <w:rsid w:val="000765B5"/>
    <w:rsid w:val="000914A1"/>
    <w:rsid w:val="00091E12"/>
    <w:rsid w:val="00095D89"/>
    <w:rsid w:val="000A00C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3F14"/>
    <w:rsid w:val="000F5E25"/>
    <w:rsid w:val="000F7964"/>
    <w:rsid w:val="00100197"/>
    <w:rsid w:val="001012B1"/>
    <w:rsid w:val="00103CC8"/>
    <w:rsid w:val="00110EE5"/>
    <w:rsid w:val="00117142"/>
    <w:rsid w:val="00122D54"/>
    <w:rsid w:val="00122DF9"/>
    <w:rsid w:val="00130CC0"/>
    <w:rsid w:val="0013191C"/>
    <w:rsid w:val="00131E01"/>
    <w:rsid w:val="00134D93"/>
    <w:rsid w:val="00135834"/>
    <w:rsid w:val="00135EE7"/>
    <w:rsid w:val="0014074E"/>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E7CD5"/>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56D99"/>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3776"/>
    <w:rsid w:val="005242FA"/>
    <w:rsid w:val="00524A58"/>
    <w:rsid w:val="0052702D"/>
    <w:rsid w:val="00530BC3"/>
    <w:rsid w:val="00534D16"/>
    <w:rsid w:val="005403DE"/>
    <w:rsid w:val="00542195"/>
    <w:rsid w:val="005550C0"/>
    <w:rsid w:val="00556794"/>
    <w:rsid w:val="0055697E"/>
    <w:rsid w:val="00557814"/>
    <w:rsid w:val="00560BF0"/>
    <w:rsid w:val="00564820"/>
    <w:rsid w:val="0056640C"/>
    <w:rsid w:val="005806D3"/>
    <w:rsid w:val="0058292E"/>
    <w:rsid w:val="00582CC1"/>
    <w:rsid w:val="005835CA"/>
    <w:rsid w:val="00587D35"/>
    <w:rsid w:val="005907EE"/>
    <w:rsid w:val="005931FB"/>
    <w:rsid w:val="00595646"/>
    <w:rsid w:val="005A4D78"/>
    <w:rsid w:val="005B07DA"/>
    <w:rsid w:val="005B2B80"/>
    <w:rsid w:val="005B4106"/>
    <w:rsid w:val="005B4414"/>
    <w:rsid w:val="005C1F48"/>
    <w:rsid w:val="005C24B0"/>
    <w:rsid w:val="005C3B29"/>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39D7"/>
    <w:rsid w:val="0063207F"/>
    <w:rsid w:val="00632E4E"/>
    <w:rsid w:val="00640016"/>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7206"/>
    <w:rsid w:val="00687839"/>
    <w:rsid w:val="00691FF3"/>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44AD"/>
    <w:rsid w:val="00765BA6"/>
    <w:rsid w:val="00767C2B"/>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77E79"/>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1EFC"/>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A71"/>
    <w:rsid w:val="00D76FB8"/>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0C7D"/>
    <w:rsid w:val="00E60CBA"/>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2C9"/>
    <w:rsid w:val="00EF2372"/>
    <w:rsid w:val="00EF2B96"/>
    <w:rsid w:val="00EF6824"/>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747"/>
    <w:rsid w:val="00F71969"/>
    <w:rsid w:val="00F8383E"/>
    <w:rsid w:val="00F847A3"/>
    <w:rsid w:val="00F851E2"/>
    <w:rsid w:val="00F86819"/>
    <w:rsid w:val="00F977D6"/>
    <w:rsid w:val="00FA0098"/>
    <w:rsid w:val="00FA0EEB"/>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footer" Target="footer14.xml"/><Relationship Id="rId56" Type="http://schemas.openxmlformats.org/officeDocument/2006/relationships/header" Target="header6.xml"/><Relationship Id="rId57" Type="http://schemas.openxmlformats.org/officeDocument/2006/relationships/footer" Target="footer15.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14.tiff"/><Relationship Id="rId41" Type="http://schemas.openxmlformats.org/officeDocument/2006/relationships/image" Target="media/image15.tif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em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emf"/><Relationship Id="rId4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em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1CC1B7-0886-AC47-BF14-94FE45AC0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64</Pages>
  <Words>16302</Words>
  <Characters>89665</Characters>
  <Application>Microsoft Macintosh Word</Application>
  <DocSecurity>0</DocSecurity>
  <Lines>747</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Usuario de Microsoft Office</cp:lastModifiedBy>
  <cp:revision>82</cp:revision>
  <cp:lastPrinted>2016-09-12T14:06:00Z</cp:lastPrinted>
  <dcterms:created xsi:type="dcterms:W3CDTF">2017-03-14T16:11:00Z</dcterms:created>
  <dcterms:modified xsi:type="dcterms:W3CDTF">2017-05-30T11:50:00Z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