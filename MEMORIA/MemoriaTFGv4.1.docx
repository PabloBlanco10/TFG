
<file path=[Content_Types].xml><?xml version="1.0" encoding="utf-8"?>
<Types xmlns="http://schemas.openxmlformats.org/package/2006/content-types">
  <Default Extension="xml" ContentType="application/xml"/>
  <Default Extension="jpeg" ContentType="image/jpeg"/>
  <Default Extension="jpg" ContentType="image/gif"/>
  <Default Extension="emf" ContentType="image/x-emf"/>
  <Default Extension="tiff" ContentType="image/tiff"/>
  <Default Extension="rels" ContentType="application/vnd.openxmlformats-package.relationships+xml"/>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Digital Image Processor</w:t>
        </w:r>
      </w:ins>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ins w:id="54" w:author="Pablo Blanco Peris" w:date="2017-05-24T18:28:00Z">
        <w:r w:rsidRPr="001012B1">
          <w:rPr>
            <w:iCs/>
            <w:lang w:val="es-ES"/>
          </w:rPr>
          <w:t>Histogram Of Orientated Gabor Magnitude</w:t>
        </w:r>
      </w:ins>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t>Cyan-Yellow-Yellow-Magenta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Red-Green-Blue-Emerland</w:t>
        </w:r>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t>Cyan-Magenta-Yellow</w:t>
        </w:r>
      </w:ins>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t>Charged-Coupled-Device</w:t>
        </w:r>
      </w:ins>
    </w:p>
    <w:p w14:paraId="0A1163B4" w14:textId="6A004FBB" w:rsidR="00C13889" w:rsidRDefault="00C13889" w:rsidP="00B27247">
      <w:pPr>
        <w:pStyle w:val="Estilo12ptPrimeralnea05cm"/>
        <w:spacing w:before="120" w:after="360"/>
        <w:ind w:left="1559" w:hanging="1559"/>
        <w:rPr>
          <w:ins w:id="65" w:author="Pablo Blanco Peris" w:date="2017-05-24T18:44:00Z"/>
          <w:iCs/>
          <w:lang w:val="es-ES"/>
        </w:rPr>
      </w:pPr>
      <w:ins w:id="66" w:author="Pablo Blanco Peris" w:date="2017-05-24T18:47:00Z">
        <w:r>
          <w:rPr>
            <w:iCs/>
          </w:rPr>
          <w:t>CMOS</w:t>
        </w:r>
        <w:r>
          <w:rPr>
            <w:iCs/>
          </w:rPr>
          <w:tab/>
          <w:t>Complementary Metal-Oxide-Semiconductor</w:t>
        </w:r>
      </w:ins>
    </w:p>
    <w:p w14:paraId="55CE54F8" w14:textId="65B8D007" w:rsidR="00DE270F" w:rsidRPr="001F1BB4" w:rsidDel="00DE270F" w:rsidRDefault="00DE270F" w:rsidP="00B27247">
      <w:pPr>
        <w:pStyle w:val="Estilo12ptPrimeralnea05cm"/>
        <w:spacing w:before="120" w:after="360"/>
        <w:ind w:left="1559" w:hanging="1559"/>
        <w:rPr>
          <w:del w:id="67"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68"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4803CB1A" w14:textId="77777777" w:rsidR="00EB4ED5" w:rsidRDefault="00FF5EEA">
      <w:pPr>
        <w:pStyle w:val="TDC1"/>
        <w:rPr>
          <w:ins w:id="69" w:author="Pablo Blanco Peris" w:date="2017-05-24T18:33: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70" w:author="Pablo Blanco Peris" w:date="2017-05-24T18:33:00Z">
        <w:r w:rsidR="00EB4ED5" w:rsidRPr="00BF5ABD">
          <w:rPr>
            <w:rStyle w:val="Hipervnculo"/>
          </w:rPr>
          <w:fldChar w:fldCharType="begin"/>
        </w:r>
        <w:r w:rsidR="00EB4ED5" w:rsidRPr="00BF5ABD">
          <w:rPr>
            <w:rStyle w:val="Hipervnculo"/>
          </w:rPr>
          <w:instrText xml:space="preserve"> </w:instrText>
        </w:r>
        <w:r w:rsidR="00EB4ED5">
          <w:instrText>HYPERLINK \l "_Toc483414131"</w:instrText>
        </w:r>
        <w:r w:rsidR="00EB4ED5" w:rsidRPr="00BF5ABD">
          <w:rPr>
            <w:rStyle w:val="Hipervnculo"/>
          </w:rPr>
          <w:instrText xml:space="preserve"> </w:instrText>
        </w:r>
        <w:r w:rsidR="00EB4ED5" w:rsidRPr="00BF5ABD">
          <w:rPr>
            <w:rStyle w:val="Hipervnculo"/>
          </w:rPr>
          <w:fldChar w:fldCharType="separate"/>
        </w:r>
        <w:r w:rsidR="00EB4ED5" w:rsidRPr="00BF5ABD">
          <w:rPr>
            <w:rStyle w:val="Hipervnculo"/>
          </w:rPr>
          <w:t>1.</w:t>
        </w:r>
        <w:r w:rsidR="00EB4ED5">
          <w:rPr>
            <w:rFonts w:asciiTheme="minorHAnsi" w:eastAsiaTheme="minorEastAsia" w:hAnsiTheme="minorHAnsi" w:cstheme="minorBidi"/>
            <w:b w:val="0"/>
            <w:caps w:val="0"/>
            <w:sz w:val="24"/>
            <w:szCs w:val="24"/>
            <w:lang w:eastAsia="es-ES_tradnl"/>
          </w:rPr>
          <w:tab/>
        </w:r>
        <w:r w:rsidR="00EB4ED5" w:rsidRPr="00BF5ABD">
          <w:rPr>
            <w:rStyle w:val="Hipervnculo"/>
          </w:rPr>
          <w:t>Introducción</w:t>
        </w:r>
        <w:r w:rsidR="00EB4ED5">
          <w:rPr>
            <w:webHidden/>
          </w:rPr>
          <w:tab/>
        </w:r>
        <w:r w:rsidR="00EB4ED5">
          <w:rPr>
            <w:webHidden/>
          </w:rPr>
          <w:fldChar w:fldCharType="begin"/>
        </w:r>
        <w:r w:rsidR="00EB4ED5">
          <w:rPr>
            <w:webHidden/>
          </w:rPr>
          <w:instrText xml:space="preserve"> PAGEREF _Toc483414131 \h </w:instrText>
        </w:r>
      </w:ins>
      <w:r w:rsidR="00EB4ED5">
        <w:rPr>
          <w:webHidden/>
        </w:rPr>
      </w:r>
      <w:r w:rsidR="00EB4ED5">
        <w:rPr>
          <w:webHidden/>
        </w:rPr>
        <w:fldChar w:fldCharType="separate"/>
      </w:r>
      <w:ins w:id="71" w:author="Pablo Blanco Peris" w:date="2017-05-24T18:33:00Z">
        <w:r w:rsidR="00EB4ED5">
          <w:rPr>
            <w:webHidden/>
          </w:rPr>
          <w:t>1</w:t>
        </w:r>
        <w:r w:rsidR="00EB4ED5">
          <w:rPr>
            <w:webHidden/>
          </w:rPr>
          <w:fldChar w:fldCharType="end"/>
        </w:r>
        <w:r w:rsidR="00EB4ED5" w:rsidRPr="00BF5ABD">
          <w:rPr>
            <w:rStyle w:val="Hipervnculo"/>
          </w:rPr>
          <w:fldChar w:fldCharType="end"/>
        </w:r>
      </w:ins>
    </w:p>
    <w:p w14:paraId="54938CD2" w14:textId="77777777" w:rsidR="00EB4ED5" w:rsidRDefault="00EB4ED5">
      <w:pPr>
        <w:pStyle w:val="TDC2"/>
        <w:rPr>
          <w:ins w:id="72" w:author="Pablo Blanco Peris" w:date="2017-05-24T18:33:00Z"/>
          <w:rFonts w:asciiTheme="minorHAnsi" w:eastAsiaTheme="minorEastAsia" w:hAnsiTheme="minorHAnsi" w:cstheme="minorBidi"/>
          <w:smallCaps w:val="0"/>
          <w:sz w:val="24"/>
          <w:szCs w:val="24"/>
          <w:lang w:eastAsia="es-ES_tradnl"/>
        </w:rPr>
      </w:pPr>
      <w:ins w:id="73" w:author="Pablo Blanco Peris" w:date="2017-05-24T18:33:00Z">
        <w:r w:rsidRPr="00BF5ABD">
          <w:rPr>
            <w:rStyle w:val="Hipervnculo"/>
          </w:rPr>
          <w:fldChar w:fldCharType="begin"/>
        </w:r>
        <w:r w:rsidRPr="00BF5ABD">
          <w:rPr>
            <w:rStyle w:val="Hipervnculo"/>
          </w:rPr>
          <w:instrText xml:space="preserve"> </w:instrText>
        </w:r>
        <w:r>
          <w:instrText>HYPERLINK \l "_Toc483414132"</w:instrText>
        </w:r>
        <w:r w:rsidRPr="00BF5ABD">
          <w:rPr>
            <w:rStyle w:val="Hipervnculo"/>
          </w:rPr>
          <w:instrText xml:space="preserve"> </w:instrText>
        </w:r>
        <w:r w:rsidRPr="00BF5ABD">
          <w:rPr>
            <w:rStyle w:val="Hipervnculo"/>
          </w:rPr>
          <w:fldChar w:fldCharType="separate"/>
        </w:r>
        <w:r w:rsidRPr="00BF5ABD">
          <w:rPr>
            <w:rStyle w:val="Hipervnculo"/>
          </w:rPr>
          <w:t>1.1.</w:t>
        </w:r>
        <w:r>
          <w:rPr>
            <w:rFonts w:asciiTheme="minorHAnsi" w:eastAsiaTheme="minorEastAsia" w:hAnsiTheme="minorHAnsi" w:cstheme="minorBidi"/>
            <w:smallCaps w:val="0"/>
            <w:sz w:val="24"/>
            <w:szCs w:val="24"/>
            <w:lang w:eastAsia="es-ES_tradnl"/>
          </w:rPr>
          <w:tab/>
        </w:r>
        <w:r w:rsidRPr="00BF5ABD">
          <w:rPr>
            <w:rStyle w:val="Hipervnculo"/>
          </w:rPr>
          <w:t>Motivación</w:t>
        </w:r>
        <w:r>
          <w:rPr>
            <w:webHidden/>
          </w:rPr>
          <w:tab/>
        </w:r>
        <w:r>
          <w:rPr>
            <w:webHidden/>
          </w:rPr>
          <w:fldChar w:fldCharType="begin"/>
        </w:r>
        <w:r>
          <w:rPr>
            <w:webHidden/>
          </w:rPr>
          <w:instrText xml:space="preserve"> PAGEREF _Toc483414132 \h </w:instrText>
        </w:r>
      </w:ins>
      <w:r>
        <w:rPr>
          <w:webHidden/>
        </w:rPr>
      </w:r>
      <w:r>
        <w:rPr>
          <w:webHidden/>
        </w:rPr>
        <w:fldChar w:fldCharType="separate"/>
      </w:r>
      <w:ins w:id="74" w:author="Pablo Blanco Peris" w:date="2017-05-24T18:33:00Z">
        <w:r>
          <w:rPr>
            <w:webHidden/>
          </w:rPr>
          <w:t>1</w:t>
        </w:r>
        <w:r>
          <w:rPr>
            <w:webHidden/>
          </w:rPr>
          <w:fldChar w:fldCharType="end"/>
        </w:r>
        <w:r w:rsidRPr="00BF5ABD">
          <w:rPr>
            <w:rStyle w:val="Hipervnculo"/>
          </w:rPr>
          <w:fldChar w:fldCharType="end"/>
        </w:r>
      </w:ins>
    </w:p>
    <w:p w14:paraId="3B8E2F1A" w14:textId="77777777" w:rsidR="00EB4ED5" w:rsidRDefault="00EB4ED5">
      <w:pPr>
        <w:pStyle w:val="TDC2"/>
        <w:rPr>
          <w:ins w:id="75" w:author="Pablo Blanco Peris" w:date="2017-05-24T18:33:00Z"/>
          <w:rFonts w:asciiTheme="minorHAnsi" w:eastAsiaTheme="minorEastAsia" w:hAnsiTheme="minorHAnsi" w:cstheme="minorBidi"/>
          <w:smallCaps w:val="0"/>
          <w:sz w:val="24"/>
          <w:szCs w:val="24"/>
          <w:lang w:eastAsia="es-ES_tradnl"/>
        </w:rPr>
      </w:pPr>
      <w:ins w:id="76" w:author="Pablo Blanco Peris" w:date="2017-05-24T18:33:00Z">
        <w:r w:rsidRPr="00BF5ABD">
          <w:rPr>
            <w:rStyle w:val="Hipervnculo"/>
          </w:rPr>
          <w:fldChar w:fldCharType="begin"/>
        </w:r>
        <w:r w:rsidRPr="00BF5ABD">
          <w:rPr>
            <w:rStyle w:val="Hipervnculo"/>
          </w:rPr>
          <w:instrText xml:space="preserve"> </w:instrText>
        </w:r>
        <w:r>
          <w:instrText>HYPERLINK \l "_Toc483414133"</w:instrText>
        </w:r>
        <w:r w:rsidRPr="00BF5ABD">
          <w:rPr>
            <w:rStyle w:val="Hipervnculo"/>
          </w:rPr>
          <w:instrText xml:space="preserve"> </w:instrText>
        </w:r>
        <w:r w:rsidRPr="00BF5ABD">
          <w:rPr>
            <w:rStyle w:val="Hipervnculo"/>
          </w:rPr>
          <w:fldChar w:fldCharType="separate"/>
        </w:r>
        <w:r w:rsidRPr="00BF5ABD">
          <w:rPr>
            <w:rStyle w:val="Hipervnculo"/>
          </w:rPr>
          <w:t>1.2.</w:t>
        </w:r>
        <w:r>
          <w:rPr>
            <w:rFonts w:asciiTheme="minorHAnsi" w:eastAsiaTheme="minorEastAsia" w:hAnsiTheme="minorHAnsi" w:cstheme="minorBidi"/>
            <w:smallCaps w:val="0"/>
            <w:sz w:val="24"/>
            <w:szCs w:val="24"/>
            <w:lang w:eastAsia="es-ES_tradnl"/>
          </w:rPr>
          <w:tab/>
        </w:r>
        <w:r w:rsidRPr="00BF5ABD">
          <w:rPr>
            <w:rStyle w:val="Hipervnculo"/>
          </w:rPr>
          <w:t>Objetivos</w:t>
        </w:r>
        <w:r>
          <w:rPr>
            <w:webHidden/>
          </w:rPr>
          <w:tab/>
        </w:r>
        <w:r>
          <w:rPr>
            <w:webHidden/>
          </w:rPr>
          <w:fldChar w:fldCharType="begin"/>
        </w:r>
        <w:r>
          <w:rPr>
            <w:webHidden/>
          </w:rPr>
          <w:instrText xml:space="preserve"> PAGEREF _Toc483414133 \h </w:instrText>
        </w:r>
      </w:ins>
      <w:r>
        <w:rPr>
          <w:webHidden/>
        </w:rPr>
      </w:r>
      <w:r>
        <w:rPr>
          <w:webHidden/>
        </w:rPr>
        <w:fldChar w:fldCharType="separate"/>
      </w:r>
      <w:ins w:id="77" w:author="Pablo Blanco Peris" w:date="2017-05-24T18:33:00Z">
        <w:r>
          <w:rPr>
            <w:webHidden/>
          </w:rPr>
          <w:t>1</w:t>
        </w:r>
        <w:r>
          <w:rPr>
            <w:webHidden/>
          </w:rPr>
          <w:fldChar w:fldCharType="end"/>
        </w:r>
        <w:r w:rsidRPr="00BF5ABD">
          <w:rPr>
            <w:rStyle w:val="Hipervnculo"/>
          </w:rPr>
          <w:fldChar w:fldCharType="end"/>
        </w:r>
      </w:ins>
    </w:p>
    <w:p w14:paraId="58B1D7FA" w14:textId="77777777" w:rsidR="00EB4ED5" w:rsidRDefault="00EB4ED5">
      <w:pPr>
        <w:pStyle w:val="TDC2"/>
        <w:rPr>
          <w:ins w:id="78" w:author="Pablo Blanco Peris" w:date="2017-05-24T18:33:00Z"/>
          <w:rFonts w:asciiTheme="minorHAnsi" w:eastAsiaTheme="minorEastAsia" w:hAnsiTheme="minorHAnsi" w:cstheme="minorBidi"/>
          <w:smallCaps w:val="0"/>
          <w:sz w:val="24"/>
          <w:szCs w:val="24"/>
          <w:lang w:eastAsia="es-ES_tradnl"/>
        </w:rPr>
      </w:pPr>
      <w:ins w:id="79" w:author="Pablo Blanco Peris" w:date="2017-05-24T18:33:00Z">
        <w:r w:rsidRPr="00BF5ABD">
          <w:rPr>
            <w:rStyle w:val="Hipervnculo"/>
          </w:rPr>
          <w:fldChar w:fldCharType="begin"/>
        </w:r>
        <w:r w:rsidRPr="00BF5ABD">
          <w:rPr>
            <w:rStyle w:val="Hipervnculo"/>
          </w:rPr>
          <w:instrText xml:space="preserve"> </w:instrText>
        </w:r>
        <w:r>
          <w:instrText>HYPERLINK \l "_Toc483414134"</w:instrText>
        </w:r>
        <w:r w:rsidRPr="00BF5ABD">
          <w:rPr>
            <w:rStyle w:val="Hipervnculo"/>
          </w:rPr>
          <w:instrText xml:space="preserve"> </w:instrText>
        </w:r>
        <w:r w:rsidRPr="00BF5ABD">
          <w:rPr>
            <w:rStyle w:val="Hipervnculo"/>
          </w:rPr>
          <w:fldChar w:fldCharType="separate"/>
        </w:r>
        <w:r w:rsidRPr="00BF5ABD">
          <w:rPr>
            <w:rStyle w:val="Hipervnculo"/>
          </w:rPr>
          <w:t>1.3.</w:t>
        </w:r>
        <w:r>
          <w:rPr>
            <w:rFonts w:asciiTheme="minorHAnsi" w:eastAsiaTheme="minorEastAsia" w:hAnsiTheme="minorHAnsi" w:cstheme="minorBidi"/>
            <w:smallCaps w:val="0"/>
            <w:sz w:val="24"/>
            <w:szCs w:val="24"/>
            <w:lang w:eastAsia="es-ES_tradnl"/>
          </w:rPr>
          <w:tab/>
        </w:r>
        <w:r w:rsidRPr="00BF5ABD">
          <w:rPr>
            <w:rStyle w:val="Hipervnculo"/>
          </w:rPr>
          <w:t>Plan de Trabajo</w:t>
        </w:r>
        <w:r>
          <w:rPr>
            <w:webHidden/>
          </w:rPr>
          <w:tab/>
        </w:r>
        <w:r>
          <w:rPr>
            <w:webHidden/>
          </w:rPr>
          <w:fldChar w:fldCharType="begin"/>
        </w:r>
        <w:r>
          <w:rPr>
            <w:webHidden/>
          </w:rPr>
          <w:instrText xml:space="preserve"> PAGEREF _Toc483414134 \h </w:instrText>
        </w:r>
      </w:ins>
      <w:r>
        <w:rPr>
          <w:webHidden/>
        </w:rPr>
      </w:r>
      <w:r>
        <w:rPr>
          <w:webHidden/>
        </w:rPr>
        <w:fldChar w:fldCharType="separate"/>
      </w:r>
      <w:ins w:id="80" w:author="Pablo Blanco Peris" w:date="2017-05-24T18:33:00Z">
        <w:r>
          <w:rPr>
            <w:webHidden/>
          </w:rPr>
          <w:t>2</w:t>
        </w:r>
        <w:r>
          <w:rPr>
            <w:webHidden/>
          </w:rPr>
          <w:fldChar w:fldCharType="end"/>
        </w:r>
        <w:r w:rsidRPr="00BF5ABD">
          <w:rPr>
            <w:rStyle w:val="Hipervnculo"/>
          </w:rPr>
          <w:fldChar w:fldCharType="end"/>
        </w:r>
      </w:ins>
    </w:p>
    <w:p w14:paraId="39B7825D" w14:textId="77777777" w:rsidR="00EB4ED5" w:rsidRDefault="00EB4ED5">
      <w:pPr>
        <w:pStyle w:val="TDC2"/>
        <w:rPr>
          <w:ins w:id="81" w:author="Pablo Blanco Peris" w:date="2017-05-24T18:33:00Z"/>
          <w:rFonts w:asciiTheme="minorHAnsi" w:eastAsiaTheme="minorEastAsia" w:hAnsiTheme="minorHAnsi" w:cstheme="minorBidi"/>
          <w:smallCaps w:val="0"/>
          <w:sz w:val="24"/>
          <w:szCs w:val="24"/>
          <w:lang w:eastAsia="es-ES_tradnl"/>
        </w:rPr>
      </w:pPr>
      <w:ins w:id="82" w:author="Pablo Blanco Peris" w:date="2017-05-24T18:33:00Z">
        <w:r w:rsidRPr="00BF5ABD">
          <w:rPr>
            <w:rStyle w:val="Hipervnculo"/>
          </w:rPr>
          <w:fldChar w:fldCharType="begin"/>
        </w:r>
        <w:r w:rsidRPr="00BF5ABD">
          <w:rPr>
            <w:rStyle w:val="Hipervnculo"/>
          </w:rPr>
          <w:instrText xml:space="preserve"> </w:instrText>
        </w:r>
        <w:r>
          <w:instrText>HYPERLINK \l "_Toc483414135"</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rPr>
          <w:t>Estructura de la memoria</w:t>
        </w:r>
        <w:r>
          <w:rPr>
            <w:webHidden/>
          </w:rPr>
          <w:tab/>
        </w:r>
        <w:r>
          <w:rPr>
            <w:webHidden/>
          </w:rPr>
          <w:fldChar w:fldCharType="begin"/>
        </w:r>
        <w:r>
          <w:rPr>
            <w:webHidden/>
          </w:rPr>
          <w:instrText xml:space="preserve"> PAGEREF _Toc483414135 \h </w:instrText>
        </w:r>
      </w:ins>
      <w:r>
        <w:rPr>
          <w:webHidden/>
        </w:rPr>
      </w:r>
      <w:r>
        <w:rPr>
          <w:webHidden/>
        </w:rPr>
        <w:fldChar w:fldCharType="separate"/>
      </w:r>
      <w:ins w:id="83" w:author="Pablo Blanco Peris" w:date="2017-05-24T18:33:00Z">
        <w:r>
          <w:rPr>
            <w:webHidden/>
          </w:rPr>
          <w:t>4</w:t>
        </w:r>
        <w:r>
          <w:rPr>
            <w:webHidden/>
          </w:rPr>
          <w:fldChar w:fldCharType="end"/>
        </w:r>
        <w:r w:rsidRPr="00BF5ABD">
          <w:rPr>
            <w:rStyle w:val="Hipervnculo"/>
          </w:rPr>
          <w:fldChar w:fldCharType="end"/>
        </w:r>
      </w:ins>
    </w:p>
    <w:p w14:paraId="5010FCE1" w14:textId="77777777" w:rsidR="00EB4ED5" w:rsidRDefault="00EB4ED5">
      <w:pPr>
        <w:pStyle w:val="TDC1"/>
        <w:rPr>
          <w:ins w:id="84" w:author="Pablo Blanco Peris" w:date="2017-05-24T18:33:00Z"/>
          <w:rFonts w:asciiTheme="minorHAnsi" w:eastAsiaTheme="minorEastAsia" w:hAnsiTheme="minorHAnsi" w:cstheme="minorBidi"/>
          <w:b w:val="0"/>
          <w:caps w:val="0"/>
          <w:sz w:val="24"/>
          <w:szCs w:val="24"/>
          <w:lang w:eastAsia="es-ES_tradnl"/>
        </w:rPr>
      </w:pPr>
      <w:ins w:id="85" w:author="Pablo Blanco Peris" w:date="2017-05-24T18:33:00Z">
        <w:r w:rsidRPr="00BF5ABD">
          <w:rPr>
            <w:rStyle w:val="Hipervnculo"/>
          </w:rPr>
          <w:fldChar w:fldCharType="begin"/>
        </w:r>
        <w:r w:rsidRPr="00BF5ABD">
          <w:rPr>
            <w:rStyle w:val="Hipervnculo"/>
          </w:rPr>
          <w:instrText xml:space="preserve"> </w:instrText>
        </w:r>
        <w:r>
          <w:instrText>HYPERLINK \l "_Toc483414136"</w:instrText>
        </w:r>
        <w:r w:rsidRPr="00BF5ABD">
          <w:rPr>
            <w:rStyle w:val="Hipervnculo"/>
          </w:rPr>
          <w:instrText xml:space="preserve"> </w:instrText>
        </w:r>
        <w:r w:rsidRPr="00BF5ABD">
          <w:rPr>
            <w:rStyle w:val="Hipervnculo"/>
          </w:rPr>
          <w:fldChar w:fldCharType="separate"/>
        </w:r>
        <w:r w:rsidRPr="00BF5ABD">
          <w:rPr>
            <w:rStyle w:val="Hipervnculo"/>
          </w:rPr>
          <w:t>2.</w:t>
        </w:r>
        <w:r>
          <w:rPr>
            <w:rFonts w:asciiTheme="minorHAnsi" w:eastAsiaTheme="minorEastAsia" w:hAnsiTheme="minorHAnsi" w:cstheme="minorBidi"/>
            <w:b w:val="0"/>
            <w:caps w:val="0"/>
            <w:sz w:val="24"/>
            <w:szCs w:val="24"/>
            <w:lang w:eastAsia="es-ES_tradnl"/>
          </w:rPr>
          <w:tab/>
        </w:r>
        <w:r w:rsidRPr="00BF5ABD">
          <w:rPr>
            <w:rStyle w:val="Hipervnculo"/>
          </w:rPr>
          <w:t>Análisis Forense de Imágenes Digitales</w:t>
        </w:r>
        <w:r>
          <w:rPr>
            <w:webHidden/>
          </w:rPr>
          <w:tab/>
        </w:r>
        <w:r>
          <w:rPr>
            <w:webHidden/>
          </w:rPr>
          <w:fldChar w:fldCharType="begin"/>
        </w:r>
        <w:r>
          <w:rPr>
            <w:webHidden/>
          </w:rPr>
          <w:instrText xml:space="preserve"> PAGEREF _Toc483414136 \h </w:instrText>
        </w:r>
      </w:ins>
      <w:r>
        <w:rPr>
          <w:webHidden/>
        </w:rPr>
      </w:r>
      <w:r>
        <w:rPr>
          <w:webHidden/>
        </w:rPr>
        <w:fldChar w:fldCharType="separate"/>
      </w:r>
      <w:ins w:id="86" w:author="Pablo Blanco Peris" w:date="2017-05-24T18:33:00Z">
        <w:r>
          <w:rPr>
            <w:webHidden/>
          </w:rPr>
          <w:t>6</w:t>
        </w:r>
        <w:r>
          <w:rPr>
            <w:webHidden/>
          </w:rPr>
          <w:fldChar w:fldCharType="end"/>
        </w:r>
        <w:r w:rsidRPr="00BF5ABD">
          <w:rPr>
            <w:rStyle w:val="Hipervnculo"/>
          </w:rPr>
          <w:fldChar w:fldCharType="end"/>
        </w:r>
      </w:ins>
    </w:p>
    <w:p w14:paraId="36C22E70" w14:textId="77777777" w:rsidR="00EB4ED5" w:rsidRDefault="00EB4ED5">
      <w:pPr>
        <w:pStyle w:val="TDC2"/>
        <w:rPr>
          <w:ins w:id="87" w:author="Pablo Blanco Peris" w:date="2017-05-24T18:33:00Z"/>
          <w:rFonts w:asciiTheme="minorHAnsi" w:eastAsiaTheme="minorEastAsia" w:hAnsiTheme="minorHAnsi" w:cstheme="minorBidi"/>
          <w:smallCaps w:val="0"/>
          <w:sz w:val="24"/>
          <w:szCs w:val="24"/>
          <w:lang w:eastAsia="es-ES_tradnl"/>
        </w:rPr>
      </w:pPr>
      <w:ins w:id="88" w:author="Pablo Blanco Peris" w:date="2017-05-24T18:33:00Z">
        <w:r w:rsidRPr="00BF5ABD">
          <w:rPr>
            <w:rStyle w:val="Hipervnculo"/>
          </w:rPr>
          <w:fldChar w:fldCharType="begin"/>
        </w:r>
        <w:r w:rsidRPr="00BF5ABD">
          <w:rPr>
            <w:rStyle w:val="Hipervnculo"/>
          </w:rPr>
          <w:instrText xml:space="preserve"> </w:instrText>
        </w:r>
        <w:r>
          <w:instrText>HYPERLINK \l "_Toc483414137"</w:instrText>
        </w:r>
        <w:r w:rsidRPr="00BF5ABD">
          <w:rPr>
            <w:rStyle w:val="Hipervnculo"/>
          </w:rPr>
          <w:instrText xml:space="preserve"> </w:instrText>
        </w:r>
        <w:r w:rsidRPr="00BF5ABD">
          <w:rPr>
            <w:rStyle w:val="Hipervnculo"/>
          </w:rPr>
          <w:fldChar w:fldCharType="separate"/>
        </w:r>
        <w:r w:rsidRPr="00BF5ABD">
          <w:rPr>
            <w:rStyle w:val="Hipervnculo"/>
          </w:rPr>
          <w:t>2.1.</w:t>
        </w:r>
        <w:r>
          <w:rPr>
            <w:rFonts w:asciiTheme="minorHAnsi" w:eastAsiaTheme="minorEastAsia" w:hAnsiTheme="minorHAnsi" w:cstheme="minorBidi"/>
            <w:smallCaps w:val="0"/>
            <w:sz w:val="24"/>
            <w:szCs w:val="24"/>
            <w:lang w:eastAsia="es-ES_tradnl"/>
          </w:rPr>
          <w:tab/>
        </w:r>
        <w:r w:rsidRPr="00BF5ABD">
          <w:rPr>
            <w:rStyle w:val="Hipervnculo"/>
          </w:rPr>
          <w:t>Falsificación</w:t>
        </w:r>
        <w:r>
          <w:rPr>
            <w:webHidden/>
          </w:rPr>
          <w:tab/>
        </w:r>
        <w:r>
          <w:rPr>
            <w:webHidden/>
          </w:rPr>
          <w:fldChar w:fldCharType="begin"/>
        </w:r>
        <w:r>
          <w:rPr>
            <w:webHidden/>
          </w:rPr>
          <w:instrText xml:space="preserve"> PAGEREF _Toc483414137 \h </w:instrText>
        </w:r>
      </w:ins>
      <w:r>
        <w:rPr>
          <w:webHidden/>
        </w:rPr>
      </w:r>
      <w:r>
        <w:rPr>
          <w:webHidden/>
        </w:rPr>
        <w:fldChar w:fldCharType="separate"/>
      </w:r>
      <w:ins w:id="89" w:author="Pablo Blanco Peris" w:date="2017-05-24T18:33:00Z">
        <w:r>
          <w:rPr>
            <w:webHidden/>
          </w:rPr>
          <w:t>7</w:t>
        </w:r>
        <w:r>
          <w:rPr>
            <w:webHidden/>
          </w:rPr>
          <w:fldChar w:fldCharType="end"/>
        </w:r>
        <w:r w:rsidRPr="00BF5ABD">
          <w:rPr>
            <w:rStyle w:val="Hipervnculo"/>
          </w:rPr>
          <w:fldChar w:fldCharType="end"/>
        </w:r>
      </w:ins>
    </w:p>
    <w:p w14:paraId="527C4B57" w14:textId="77777777" w:rsidR="00EB4ED5" w:rsidRDefault="00EB4ED5">
      <w:pPr>
        <w:pStyle w:val="TDC1"/>
        <w:rPr>
          <w:ins w:id="90" w:author="Pablo Blanco Peris" w:date="2017-05-24T18:33:00Z"/>
          <w:rFonts w:asciiTheme="minorHAnsi" w:eastAsiaTheme="minorEastAsia" w:hAnsiTheme="minorHAnsi" w:cstheme="minorBidi"/>
          <w:b w:val="0"/>
          <w:caps w:val="0"/>
          <w:sz w:val="24"/>
          <w:szCs w:val="24"/>
          <w:lang w:eastAsia="es-ES_tradnl"/>
        </w:rPr>
      </w:pPr>
      <w:ins w:id="91" w:author="Pablo Blanco Peris" w:date="2017-05-24T18:33:00Z">
        <w:r w:rsidRPr="00BF5ABD">
          <w:rPr>
            <w:rStyle w:val="Hipervnculo"/>
          </w:rPr>
          <w:fldChar w:fldCharType="begin"/>
        </w:r>
        <w:r w:rsidRPr="00BF5ABD">
          <w:rPr>
            <w:rStyle w:val="Hipervnculo"/>
          </w:rPr>
          <w:instrText xml:space="preserve"> </w:instrText>
        </w:r>
        <w:r>
          <w:instrText>HYPERLINK \l "_Toc483414138"</w:instrText>
        </w:r>
        <w:r w:rsidRPr="00BF5ABD">
          <w:rPr>
            <w:rStyle w:val="Hipervnculo"/>
          </w:rPr>
          <w:instrText xml:space="preserve"> </w:instrText>
        </w:r>
        <w:r w:rsidRPr="00BF5ABD">
          <w:rPr>
            <w:rStyle w:val="Hipervnculo"/>
          </w:rPr>
          <w:fldChar w:fldCharType="separate"/>
        </w:r>
        <w:r w:rsidRPr="00BF5ABD">
          <w:rPr>
            <w:rStyle w:val="Hipervnculo"/>
            <w:bCs/>
          </w:rPr>
          <w:t>1.</w:t>
        </w:r>
        <w:r>
          <w:rPr>
            <w:rFonts w:asciiTheme="minorHAnsi" w:eastAsiaTheme="minorEastAsia" w:hAnsiTheme="minorHAnsi" w:cstheme="minorBidi"/>
            <w:b w:val="0"/>
            <w:caps w:val="0"/>
            <w:sz w:val="24"/>
            <w:szCs w:val="24"/>
            <w:lang w:eastAsia="es-ES_tradnl"/>
          </w:rPr>
          <w:tab/>
        </w:r>
        <w:r w:rsidRPr="00BF5ABD">
          <w:rPr>
            <w:rStyle w:val="Hipervnculo"/>
            <w:bCs/>
          </w:rPr>
          <w:t>ANÁLISIS FORENSE DE IMÁGENES DIGITALES</w:t>
        </w:r>
        <w:r>
          <w:rPr>
            <w:webHidden/>
          </w:rPr>
          <w:tab/>
        </w:r>
        <w:r>
          <w:rPr>
            <w:webHidden/>
          </w:rPr>
          <w:fldChar w:fldCharType="begin"/>
        </w:r>
        <w:r>
          <w:rPr>
            <w:webHidden/>
          </w:rPr>
          <w:instrText xml:space="preserve"> PAGEREF _Toc483414138 \h </w:instrText>
        </w:r>
      </w:ins>
      <w:r>
        <w:rPr>
          <w:webHidden/>
        </w:rPr>
      </w:r>
      <w:r>
        <w:rPr>
          <w:webHidden/>
        </w:rPr>
        <w:fldChar w:fldCharType="separate"/>
      </w:r>
      <w:ins w:id="92" w:author="Pablo Blanco Peris" w:date="2017-05-24T18:33:00Z">
        <w:r>
          <w:rPr>
            <w:webHidden/>
          </w:rPr>
          <w:t>10</w:t>
        </w:r>
        <w:r>
          <w:rPr>
            <w:webHidden/>
          </w:rPr>
          <w:fldChar w:fldCharType="end"/>
        </w:r>
        <w:r w:rsidRPr="00BF5ABD">
          <w:rPr>
            <w:rStyle w:val="Hipervnculo"/>
          </w:rPr>
          <w:fldChar w:fldCharType="end"/>
        </w:r>
      </w:ins>
    </w:p>
    <w:p w14:paraId="05631B7B" w14:textId="77777777" w:rsidR="00EB4ED5" w:rsidRDefault="00EB4ED5">
      <w:pPr>
        <w:pStyle w:val="TDC2"/>
        <w:rPr>
          <w:ins w:id="93" w:author="Pablo Blanco Peris" w:date="2017-05-24T18:33:00Z"/>
          <w:rFonts w:asciiTheme="minorHAnsi" w:eastAsiaTheme="minorEastAsia" w:hAnsiTheme="minorHAnsi" w:cstheme="minorBidi"/>
          <w:smallCaps w:val="0"/>
          <w:sz w:val="24"/>
          <w:szCs w:val="24"/>
          <w:lang w:eastAsia="es-ES_tradnl"/>
        </w:rPr>
      </w:pPr>
      <w:ins w:id="94" w:author="Pablo Blanco Peris" w:date="2017-05-24T18:33:00Z">
        <w:r w:rsidRPr="00BF5ABD">
          <w:rPr>
            <w:rStyle w:val="Hipervnculo"/>
          </w:rPr>
          <w:fldChar w:fldCharType="begin"/>
        </w:r>
        <w:r w:rsidRPr="00BF5ABD">
          <w:rPr>
            <w:rStyle w:val="Hipervnculo"/>
          </w:rPr>
          <w:instrText xml:space="preserve"> </w:instrText>
        </w:r>
        <w:r>
          <w:instrText>HYPERLINK \l "_Toc483414139"</w:instrText>
        </w:r>
        <w:r w:rsidRPr="00BF5ABD">
          <w:rPr>
            <w:rStyle w:val="Hipervnculo"/>
          </w:rPr>
          <w:instrText xml:space="preserve"> </w:instrText>
        </w:r>
        <w:r w:rsidRPr="00BF5ABD">
          <w:rPr>
            <w:rStyle w:val="Hipervnculo"/>
          </w:rPr>
          <w:fldChar w:fldCharType="separate"/>
        </w:r>
        <w:r w:rsidRPr="00BF5ABD">
          <w:rPr>
            <w:rStyle w:val="Hipervnculo"/>
            <w:bCs/>
          </w:rPr>
          <w:t>1.1.</w:t>
        </w:r>
        <w:r>
          <w:rPr>
            <w:rFonts w:asciiTheme="minorHAnsi" w:eastAsiaTheme="minorEastAsia" w:hAnsiTheme="minorHAnsi" w:cstheme="minorBidi"/>
            <w:smallCaps w:val="0"/>
            <w:sz w:val="24"/>
            <w:szCs w:val="24"/>
            <w:lang w:eastAsia="es-ES_tradnl"/>
          </w:rPr>
          <w:tab/>
        </w:r>
        <w:r w:rsidRPr="00BF5ABD">
          <w:rPr>
            <w:rStyle w:val="Hipervnculo"/>
            <w:bCs/>
          </w:rPr>
          <w:t>Formación de una imagen digital</w:t>
        </w:r>
        <w:r>
          <w:rPr>
            <w:webHidden/>
          </w:rPr>
          <w:tab/>
        </w:r>
        <w:r>
          <w:rPr>
            <w:webHidden/>
          </w:rPr>
          <w:fldChar w:fldCharType="begin"/>
        </w:r>
        <w:r>
          <w:rPr>
            <w:webHidden/>
          </w:rPr>
          <w:instrText xml:space="preserve"> PAGEREF _Toc483414139 \h </w:instrText>
        </w:r>
      </w:ins>
      <w:r>
        <w:rPr>
          <w:webHidden/>
        </w:rPr>
      </w:r>
      <w:r>
        <w:rPr>
          <w:webHidden/>
        </w:rPr>
        <w:fldChar w:fldCharType="separate"/>
      </w:r>
      <w:ins w:id="95" w:author="Pablo Blanco Peris" w:date="2017-05-24T18:33:00Z">
        <w:r>
          <w:rPr>
            <w:webHidden/>
          </w:rPr>
          <w:t>10</w:t>
        </w:r>
        <w:r>
          <w:rPr>
            <w:webHidden/>
          </w:rPr>
          <w:fldChar w:fldCharType="end"/>
        </w:r>
        <w:r w:rsidRPr="00BF5ABD">
          <w:rPr>
            <w:rStyle w:val="Hipervnculo"/>
          </w:rPr>
          <w:fldChar w:fldCharType="end"/>
        </w:r>
      </w:ins>
    </w:p>
    <w:p w14:paraId="4621ED1D" w14:textId="77777777" w:rsidR="00EB4ED5" w:rsidRDefault="00EB4ED5">
      <w:pPr>
        <w:pStyle w:val="TDC2"/>
        <w:rPr>
          <w:ins w:id="96" w:author="Pablo Blanco Peris" w:date="2017-05-24T18:33:00Z"/>
          <w:rFonts w:asciiTheme="minorHAnsi" w:eastAsiaTheme="minorEastAsia" w:hAnsiTheme="minorHAnsi" w:cstheme="minorBidi"/>
          <w:smallCaps w:val="0"/>
          <w:sz w:val="24"/>
          <w:szCs w:val="24"/>
          <w:lang w:eastAsia="es-ES_tradnl"/>
        </w:rPr>
      </w:pPr>
      <w:ins w:id="97" w:author="Pablo Blanco Peris" w:date="2017-05-24T18:33:00Z">
        <w:r w:rsidRPr="00BF5ABD">
          <w:rPr>
            <w:rStyle w:val="Hipervnculo"/>
          </w:rPr>
          <w:fldChar w:fldCharType="begin"/>
        </w:r>
        <w:r w:rsidRPr="00BF5ABD">
          <w:rPr>
            <w:rStyle w:val="Hipervnculo"/>
          </w:rPr>
          <w:instrText xml:space="preserve"> </w:instrText>
        </w:r>
        <w:r>
          <w:instrText>HYPERLINK \l "_Toc483414140"</w:instrText>
        </w:r>
        <w:r w:rsidRPr="00BF5ABD">
          <w:rPr>
            <w:rStyle w:val="Hipervnculo"/>
          </w:rPr>
          <w:instrText xml:space="preserve"> </w:instrText>
        </w:r>
        <w:r w:rsidRPr="00BF5ABD">
          <w:rPr>
            <w:rStyle w:val="Hipervnculo"/>
          </w:rPr>
          <w:fldChar w:fldCharType="separate"/>
        </w:r>
        <w:r w:rsidRPr="00BF5ABD">
          <w:rPr>
            <w:rStyle w:val="Hipervnculo"/>
            <w:bCs/>
          </w:rPr>
          <w:t>1.2.</w:t>
        </w:r>
        <w:r>
          <w:rPr>
            <w:rFonts w:asciiTheme="minorHAnsi" w:eastAsiaTheme="minorEastAsia" w:hAnsiTheme="minorHAnsi" w:cstheme="minorBidi"/>
            <w:smallCaps w:val="0"/>
            <w:sz w:val="24"/>
            <w:szCs w:val="24"/>
            <w:lang w:eastAsia="es-ES_tradnl"/>
          </w:rPr>
          <w:tab/>
        </w:r>
        <w:r w:rsidRPr="00BF5ABD">
          <w:rPr>
            <w:rStyle w:val="Hipervnculo"/>
            <w:bCs/>
          </w:rPr>
          <w:t>Filtros de color</w:t>
        </w:r>
        <w:r>
          <w:rPr>
            <w:webHidden/>
          </w:rPr>
          <w:tab/>
        </w:r>
        <w:r>
          <w:rPr>
            <w:webHidden/>
          </w:rPr>
          <w:fldChar w:fldCharType="begin"/>
        </w:r>
        <w:r>
          <w:rPr>
            <w:webHidden/>
          </w:rPr>
          <w:instrText xml:space="preserve"> PAGEREF _Toc483414140 \h </w:instrText>
        </w:r>
      </w:ins>
      <w:r>
        <w:rPr>
          <w:webHidden/>
        </w:rPr>
      </w:r>
      <w:r>
        <w:rPr>
          <w:webHidden/>
        </w:rPr>
        <w:fldChar w:fldCharType="separate"/>
      </w:r>
      <w:ins w:id="98" w:author="Pablo Blanco Peris" w:date="2017-05-24T18:33:00Z">
        <w:r>
          <w:rPr>
            <w:webHidden/>
          </w:rPr>
          <w:t>12</w:t>
        </w:r>
        <w:r>
          <w:rPr>
            <w:webHidden/>
          </w:rPr>
          <w:fldChar w:fldCharType="end"/>
        </w:r>
        <w:r w:rsidRPr="00BF5ABD">
          <w:rPr>
            <w:rStyle w:val="Hipervnculo"/>
          </w:rPr>
          <w:fldChar w:fldCharType="end"/>
        </w:r>
      </w:ins>
    </w:p>
    <w:p w14:paraId="1E924A8D" w14:textId="77777777" w:rsidR="00EB4ED5" w:rsidRDefault="00EB4ED5">
      <w:pPr>
        <w:pStyle w:val="TDC2"/>
        <w:rPr>
          <w:ins w:id="99" w:author="Pablo Blanco Peris" w:date="2017-05-24T18:33:00Z"/>
          <w:rFonts w:asciiTheme="minorHAnsi" w:eastAsiaTheme="minorEastAsia" w:hAnsiTheme="minorHAnsi" w:cstheme="minorBidi"/>
          <w:smallCaps w:val="0"/>
          <w:sz w:val="24"/>
          <w:szCs w:val="24"/>
          <w:lang w:eastAsia="es-ES_tradnl"/>
        </w:rPr>
      </w:pPr>
      <w:ins w:id="100" w:author="Pablo Blanco Peris" w:date="2017-05-24T18:33:00Z">
        <w:r w:rsidRPr="00BF5ABD">
          <w:rPr>
            <w:rStyle w:val="Hipervnculo"/>
          </w:rPr>
          <w:fldChar w:fldCharType="begin"/>
        </w:r>
        <w:r w:rsidRPr="00BF5ABD">
          <w:rPr>
            <w:rStyle w:val="Hipervnculo"/>
          </w:rPr>
          <w:instrText xml:space="preserve"> </w:instrText>
        </w:r>
        <w:r>
          <w:instrText>HYPERLINK \l "_Toc483414141"</w:instrText>
        </w:r>
        <w:r w:rsidRPr="00BF5ABD">
          <w:rPr>
            <w:rStyle w:val="Hipervnculo"/>
          </w:rPr>
          <w:instrText xml:space="preserve"> </w:instrText>
        </w:r>
        <w:r w:rsidRPr="00BF5ABD">
          <w:rPr>
            <w:rStyle w:val="Hipervnculo"/>
          </w:rPr>
          <w:fldChar w:fldCharType="separate"/>
        </w:r>
        <w:r w:rsidRPr="00BF5ABD">
          <w:rPr>
            <w:rStyle w:val="Hipervnculo"/>
            <w:bCs/>
          </w:rPr>
          <w:t>1.3.</w:t>
        </w:r>
        <w:r>
          <w:rPr>
            <w:rFonts w:asciiTheme="minorHAnsi" w:eastAsiaTheme="minorEastAsia" w:hAnsiTheme="minorHAnsi" w:cstheme="minorBidi"/>
            <w:smallCaps w:val="0"/>
            <w:sz w:val="24"/>
            <w:szCs w:val="24"/>
            <w:lang w:eastAsia="es-ES_tradnl"/>
          </w:rPr>
          <w:tab/>
        </w:r>
        <w:r w:rsidRPr="00BF5ABD">
          <w:rPr>
            <w:rStyle w:val="Hipervnculo"/>
            <w:bCs/>
          </w:rPr>
          <w:t>Tipos de sensores</w:t>
        </w:r>
        <w:r>
          <w:rPr>
            <w:webHidden/>
          </w:rPr>
          <w:tab/>
        </w:r>
        <w:r>
          <w:rPr>
            <w:webHidden/>
          </w:rPr>
          <w:fldChar w:fldCharType="begin"/>
        </w:r>
        <w:r>
          <w:rPr>
            <w:webHidden/>
          </w:rPr>
          <w:instrText xml:space="preserve"> PAGEREF _Toc483414141 \h </w:instrText>
        </w:r>
      </w:ins>
      <w:r>
        <w:rPr>
          <w:webHidden/>
        </w:rPr>
      </w:r>
      <w:r>
        <w:rPr>
          <w:webHidden/>
        </w:rPr>
        <w:fldChar w:fldCharType="separate"/>
      </w:r>
      <w:ins w:id="101" w:author="Pablo Blanco Peris" w:date="2017-05-24T18:33:00Z">
        <w:r>
          <w:rPr>
            <w:webHidden/>
          </w:rPr>
          <w:t>12</w:t>
        </w:r>
        <w:r>
          <w:rPr>
            <w:webHidden/>
          </w:rPr>
          <w:fldChar w:fldCharType="end"/>
        </w:r>
        <w:r w:rsidRPr="00BF5ABD">
          <w:rPr>
            <w:rStyle w:val="Hipervnculo"/>
          </w:rPr>
          <w:fldChar w:fldCharType="end"/>
        </w:r>
      </w:ins>
    </w:p>
    <w:p w14:paraId="6D42D4F8" w14:textId="77777777" w:rsidR="00EB4ED5" w:rsidRDefault="00EB4ED5">
      <w:pPr>
        <w:pStyle w:val="TDC3"/>
        <w:rPr>
          <w:ins w:id="102" w:author="Pablo Blanco Peris" w:date="2017-05-24T18:33:00Z"/>
          <w:rFonts w:asciiTheme="minorHAnsi" w:eastAsiaTheme="minorEastAsia" w:hAnsiTheme="minorHAnsi" w:cstheme="minorBidi"/>
          <w:sz w:val="24"/>
          <w:szCs w:val="24"/>
          <w:lang w:eastAsia="es-ES_tradnl"/>
        </w:rPr>
      </w:pPr>
      <w:ins w:id="103" w:author="Pablo Blanco Peris" w:date="2017-05-24T18:33:00Z">
        <w:r w:rsidRPr="00BF5ABD">
          <w:rPr>
            <w:rStyle w:val="Hipervnculo"/>
          </w:rPr>
          <w:fldChar w:fldCharType="begin"/>
        </w:r>
        <w:r w:rsidRPr="00BF5ABD">
          <w:rPr>
            <w:rStyle w:val="Hipervnculo"/>
          </w:rPr>
          <w:instrText xml:space="preserve"> </w:instrText>
        </w:r>
        <w:r>
          <w:instrText>HYPERLINK \l "_Toc483414142"</w:instrText>
        </w:r>
        <w:r w:rsidRPr="00BF5ABD">
          <w:rPr>
            <w:rStyle w:val="Hipervnculo"/>
          </w:rPr>
          <w:instrText xml:space="preserve"> </w:instrText>
        </w:r>
        <w:r w:rsidRPr="00BF5ABD">
          <w:rPr>
            <w:rStyle w:val="Hipervnculo"/>
          </w:rPr>
          <w:fldChar w:fldCharType="separate"/>
        </w:r>
        <w:r w:rsidRPr="00BF5ABD">
          <w:rPr>
            <w:rStyle w:val="Hipervnculo"/>
          </w:rPr>
          <w:t>1.3.1.</w:t>
        </w:r>
        <w:r>
          <w:rPr>
            <w:rFonts w:asciiTheme="minorHAnsi" w:eastAsiaTheme="minorEastAsia" w:hAnsiTheme="minorHAnsi" w:cstheme="minorBidi"/>
            <w:sz w:val="24"/>
            <w:szCs w:val="24"/>
            <w:lang w:eastAsia="es-ES_tradnl"/>
          </w:rPr>
          <w:tab/>
        </w:r>
        <w:r w:rsidRPr="00BF5ABD">
          <w:rPr>
            <w:rStyle w:val="Hipervnculo"/>
          </w:rPr>
          <w:t>Sensores CCD</w:t>
        </w:r>
        <w:r>
          <w:rPr>
            <w:webHidden/>
          </w:rPr>
          <w:tab/>
        </w:r>
        <w:r>
          <w:rPr>
            <w:webHidden/>
          </w:rPr>
          <w:fldChar w:fldCharType="begin"/>
        </w:r>
        <w:r>
          <w:rPr>
            <w:webHidden/>
          </w:rPr>
          <w:instrText xml:space="preserve"> PAGEREF _Toc483414142 \h </w:instrText>
        </w:r>
      </w:ins>
      <w:r>
        <w:rPr>
          <w:webHidden/>
        </w:rPr>
      </w:r>
      <w:r>
        <w:rPr>
          <w:webHidden/>
        </w:rPr>
        <w:fldChar w:fldCharType="separate"/>
      </w:r>
      <w:ins w:id="104" w:author="Pablo Blanco Peris" w:date="2017-05-24T18:33:00Z">
        <w:r>
          <w:rPr>
            <w:webHidden/>
          </w:rPr>
          <w:t>13</w:t>
        </w:r>
        <w:r>
          <w:rPr>
            <w:webHidden/>
          </w:rPr>
          <w:fldChar w:fldCharType="end"/>
        </w:r>
        <w:r w:rsidRPr="00BF5ABD">
          <w:rPr>
            <w:rStyle w:val="Hipervnculo"/>
          </w:rPr>
          <w:fldChar w:fldCharType="end"/>
        </w:r>
      </w:ins>
    </w:p>
    <w:p w14:paraId="37F10E74" w14:textId="77777777" w:rsidR="00EB4ED5" w:rsidRDefault="00EB4ED5">
      <w:pPr>
        <w:pStyle w:val="TDC3"/>
        <w:rPr>
          <w:ins w:id="105" w:author="Pablo Blanco Peris" w:date="2017-05-24T18:33:00Z"/>
          <w:rFonts w:asciiTheme="minorHAnsi" w:eastAsiaTheme="minorEastAsia" w:hAnsiTheme="minorHAnsi" w:cstheme="minorBidi"/>
          <w:sz w:val="24"/>
          <w:szCs w:val="24"/>
          <w:lang w:eastAsia="es-ES_tradnl"/>
        </w:rPr>
      </w:pPr>
      <w:ins w:id="106" w:author="Pablo Blanco Peris" w:date="2017-05-24T18:33:00Z">
        <w:r w:rsidRPr="00BF5ABD">
          <w:rPr>
            <w:rStyle w:val="Hipervnculo"/>
          </w:rPr>
          <w:fldChar w:fldCharType="begin"/>
        </w:r>
        <w:r w:rsidRPr="00BF5ABD">
          <w:rPr>
            <w:rStyle w:val="Hipervnculo"/>
          </w:rPr>
          <w:instrText xml:space="preserve"> </w:instrText>
        </w:r>
        <w:r>
          <w:instrText>HYPERLINK \l "_Toc483414143"</w:instrText>
        </w:r>
        <w:r w:rsidRPr="00BF5ABD">
          <w:rPr>
            <w:rStyle w:val="Hipervnculo"/>
          </w:rPr>
          <w:instrText xml:space="preserve"> </w:instrText>
        </w:r>
        <w:r w:rsidRPr="00BF5ABD">
          <w:rPr>
            <w:rStyle w:val="Hipervnculo"/>
          </w:rPr>
          <w:fldChar w:fldCharType="separate"/>
        </w:r>
        <w:r w:rsidRPr="00BF5ABD">
          <w:rPr>
            <w:rStyle w:val="Hipervnculo"/>
          </w:rPr>
          <w:t>1.3.2.</w:t>
        </w:r>
        <w:r>
          <w:rPr>
            <w:rFonts w:asciiTheme="minorHAnsi" w:eastAsiaTheme="minorEastAsia" w:hAnsiTheme="minorHAnsi" w:cstheme="minorBidi"/>
            <w:sz w:val="24"/>
            <w:szCs w:val="24"/>
            <w:lang w:eastAsia="es-ES_tradnl"/>
          </w:rPr>
          <w:tab/>
        </w:r>
        <w:r w:rsidRPr="00BF5ABD">
          <w:rPr>
            <w:rStyle w:val="Hipervnculo"/>
          </w:rPr>
          <w:t>Sensores CMOS</w:t>
        </w:r>
        <w:r>
          <w:rPr>
            <w:webHidden/>
          </w:rPr>
          <w:tab/>
        </w:r>
        <w:r>
          <w:rPr>
            <w:webHidden/>
          </w:rPr>
          <w:fldChar w:fldCharType="begin"/>
        </w:r>
        <w:r>
          <w:rPr>
            <w:webHidden/>
          </w:rPr>
          <w:instrText xml:space="preserve"> PAGEREF _Toc483414143 \h </w:instrText>
        </w:r>
      </w:ins>
      <w:r>
        <w:rPr>
          <w:webHidden/>
        </w:rPr>
      </w:r>
      <w:r>
        <w:rPr>
          <w:webHidden/>
        </w:rPr>
        <w:fldChar w:fldCharType="separate"/>
      </w:r>
      <w:ins w:id="107" w:author="Pablo Blanco Peris" w:date="2017-05-24T18:33:00Z">
        <w:r>
          <w:rPr>
            <w:webHidden/>
          </w:rPr>
          <w:t>13</w:t>
        </w:r>
        <w:r>
          <w:rPr>
            <w:webHidden/>
          </w:rPr>
          <w:fldChar w:fldCharType="end"/>
        </w:r>
        <w:r w:rsidRPr="00BF5ABD">
          <w:rPr>
            <w:rStyle w:val="Hipervnculo"/>
          </w:rPr>
          <w:fldChar w:fldCharType="end"/>
        </w:r>
      </w:ins>
    </w:p>
    <w:p w14:paraId="35C44265" w14:textId="77777777" w:rsidR="00EB4ED5" w:rsidRDefault="00EB4ED5">
      <w:pPr>
        <w:pStyle w:val="TDC2"/>
        <w:rPr>
          <w:ins w:id="108" w:author="Pablo Blanco Peris" w:date="2017-05-24T18:33:00Z"/>
          <w:rFonts w:asciiTheme="minorHAnsi" w:eastAsiaTheme="minorEastAsia" w:hAnsiTheme="minorHAnsi" w:cstheme="minorBidi"/>
          <w:smallCaps w:val="0"/>
          <w:sz w:val="24"/>
          <w:szCs w:val="24"/>
          <w:lang w:eastAsia="es-ES_tradnl"/>
        </w:rPr>
      </w:pPr>
      <w:ins w:id="109" w:author="Pablo Blanco Peris" w:date="2017-05-24T18:33:00Z">
        <w:r w:rsidRPr="00BF5ABD">
          <w:rPr>
            <w:rStyle w:val="Hipervnculo"/>
          </w:rPr>
          <w:fldChar w:fldCharType="begin"/>
        </w:r>
        <w:r w:rsidRPr="00BF5ABD">
          <w:rPr>
            <w:rStyle w:val="Hipervnculo"/>
          </w:rPr>
          <w:instrText xml:space="preserve"> </w:instrText>
        </w:r>
        <w:r>
          <w:instrText>HYPERLINK \l "_Toc483414144"</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bCs/>
          </w:rPr>
          <w:t>Imperfecciones</w:t>
        </w:r>
        <w:r w:rsidRPr="00BF5ABD">
          <w:rPr>
            <w:rStyle w:val="Hipervnculo"/>
          </w:rPr>
          <w:t xml:space="preserve"> </w:t>
        </w:r>
        <w:r w:rsidRPr="00BF5ABD">
          <w:rPr>
            <w:rStyle w:val="Hipervnculo"/>
            <w:bCs/>
          </w:rPr>
          <w:t>y ruido de la imagen</w:t>
        </w:r>
        <w:r>
          <w:rPr>
            <w:webHidden/>
          </w:rPr>
          <w:tab/>
        </w:r>
        <w:r>
          <w:rPr>
            <w:webHidden/>
          </w:rPr>
          <w:fldChar w:fldCharType="begin"/>
        </w:r>
        <w:r>
          <w:rPr>
            <w:webHidden/>
          </w:rPr>
          <w:instrText xml:space="preserve"> PAGEREF _Toc483414144 \h </w:instrText>
        </w:r>
      </w:ins>
      <w:r>
        <w:rPr>
          <w:webHidden/>
        </w:rPr>
      </w:r>
      <w:r>
        <w:rPr>
          <w:webHidden/>
        </w:rPr>
        <w:fldChar w:fldCharType="separate"/>
      </w:r>
      <w:ins w:id="110" w:author="Pablo Blanco Peris" w:date="2017-05-24T18:33:00Z">
        <w:r>
          <w:rPr>
            <w:webHidden/>
          </w:rPr>
          <w:t>14</w:t>
        </w:r>
        <w:r>
          <w:rPr>
            <w:webHidden/>
          </w:rPr>
          <w:fldChar w:fldCharType="end"/>
        </w:r>
        <w:r w:rsidRPr="00BF5ABD">
          <w:rPr>
            <w:rStyle w:val="Hipervnculo"/>
          </w:rPr>
          <w:fldChar w:fldCharType="end"/>
        </w:r>
      </w:ins>
    </w:p>
    <w:p w14:paraId="4533F6C1" w14:textId="77777777" w:rsidR="00EB4ED5" w:rsidRDefault="00EB4ED5">
      <w:pPr>
        <w:pStyle w:val="TDC3"/>
        <w:rPr>
          <w:ins w:id="111" w:author="Pablo Blanco Peris" w:date="2017-05-24T18:33:00Z"/>
          <w:rFonts w:asciiTheme="minorHAnsi" w:eastAsiaTheme="minorEastAsia" w:hAnsiTheme="minorHAnsi" w:cstheme="minorBidi"/>
          <w:sz w:val="24"/>
          <w:szCs w:val="24"/>
          <w:lang w:eastAsia="es-ES_tradnl"/>
        </w:rPr>
      </w:pPr>
      <w:ins w:id="112" w:author="Pablo Blanco Peris" w:date="2017-05-24T18:33:00Z">
        <w:r w:rsidRPr="00BF5ABD">
          <w:rPr>
            <w:rStyle w:val="Hipervnculo"/>
          </w:rPr>
          <w:fldChar w:fldCharType="begin"/>
        </w:r>
        <w:r w:rsidRPr="00BF5ABD">
          <w:rPr>
            <w:rStyle w:val="Hipervnculo"/>
          </w:rPr>
          <w:instrText xml:space="preserve"> </w:instrText>
        </w:r>
        <w:r>
          <w:instrText>HYPERLINK \l "_Toc483414145"</w:instrText>
        </w:r>
        <w:r w:rsidRPr="00BF5ABD">
          <w:rPr>
            <w:rStyle w:val="Hipervnculo"/>
          </w:rPr>
          <w:instrText xml:space="preserve"> </w:instrText>
        </w:r>
        <w:r w:rsidRPr="00BF5ABD">
          <w:rPr>
            <w:rStyle w:val="Hipervnculo"/>
          </w:rPr>
          <w:fldChar w:fldCharType="separate"/>
        </w:r>
        <w:r w:rsidRPr="00BF5ABD">
          <w:rPr>
            <w:rStyle w:val="Hipervnculo"/>
            <w:lang w:val="es-ES"/>
          </w:rPr>
          <w:t>1.4.1.</w:t>
        </w:r>
        <w:r>
          <w:rPr>
            <w:rFonts w:asciiTheme="minorHAnsi" w:eastAsiaTheme="minorEastAsia" w:hAnsiTheme="minorHAnsi" w:cstheme="minorBidi"/>
            <w:sz w:val="24"/>
            <w:szCs w:val="24"/>
            <w:lang w:eastAsia="es-ES_tradnl"/>
          </w:rPr>
          <w:tab/>
        </w:r>
        <w:r w:rsidRPr="00BF5ABD">
          <w:rPr>
            <w:rStyle w:val="Hipervnculo"/>
          </w:rPr>
          <w:t>Imperfecciones</w:t>
        </w:r>
        <w:r w:rsidRPr="00BF5ABD">
          <w:rPr>
            <w:rStyle w:val="Hipervnculo"/>
            <w:lang w:val="es-ES"/>
          </w:rPr>
          <w:t xml:space="preserve"> </w:t>
        </w:r>
        <w:r w:rsidRPr="00BF5ABD">
          <w:rPr>
            <w:rStyle w:val="Hipervnculo"/>
          </w:rPr>
          <w:t>del sensor</w:t>
        </w:r>
        <w:r>
          <w:rPr>
            <w:webHidden/>
          </w:rPr>
          <w:tab/>
        </w:r>
        <w:r>
          <w:rPr>
            <w:webHidden/>
          </w:rPr>
          <w:fldChar w:fldCharType="begin"/>
        </w:r>
        <w:r>
          <w:rPr>
            <w:webHidden/>
          </w:rPr>
          <w:instrText xml:space="preserve"> PAGEREF _Toc483414145 \h </w:instrText>
        </w:r>
      </w:ins>
      <w:r>
        <w:rPr>
          <w:webHidden/>
        </w:rPr>
      </w:r>
      <w:r>
        <w:rPr>
          <w:webHidden/>
        </w:rPr>
        <w:fldChar w:fldCharType="separate"/>
      </w:r>
      <w:ins w:id="113" w:author="Pablo Blanco Peris" w:date="2017-05-24T18:33:00Z">
        <w:r>
          <w:rPr>
            <w:webHidden/>
          </w:rPr>
          <w:t>14</w:t>
        </w:r>
        <w:r>
          <w:rPr>
            <w:webHidden/>
          </w:rPr>
          <w:fldChar w:fldCharType="end"/>
        </w:r>
        <w:r w:rsidRPr="00BF5ABD">
          <w:rPr>
            <w:rStyle w:val="Hipervnculo"/>
          </w:rPr>
          <w:fldChar w:fldCharType="end"/>
        </w:r>
      </w:ins>
    </w:p>
    <w:p w14:paraId="758E30B0" w14:textId="77777777" w:rsidR="00EB4ED5" w:rsidRDefault="00EB4ED5">
      <w:pPr>
        <w:pStyle w:val="TDC3"/>
        <w:rPr>
          <w:ins w:id="114" w:author="Pablo Blanco Peris" w:date="2017-05-24T18:33:00Z"/>
          <w:rFonts w:asciiTheme="minorHAnsi" w:eastAsiaTheme="minorEastAsia" w:hAnsiTheme="minorHAnsi" w:cstheme="minorBidi"/>
          <w:sz w:val="24"/>
          <w:szCs w:val="24"/>
          <w:lang w:eastAsia="es-ES_tradnl"/>
        </w:rPr>
      </w:pPr>
      <w:ins w:id="115" w:author="Pablo Blanco Peris" w:date="2017-05-24T18:33:00Z">
        <w:r w:rsidRPr="00BF5ABD">
          <w:rPr>
            <w:rStyle w:val="Hipervnculo"/>
          </w:rPr>
          <w:fldChar w:fldCharType="begin"/>
        </w:r>
        <w:r w:rsidRPr="00BF5ABD">
          <w:rPr>
            <w:rStyle w:val="Hipervnculo"/>
          </w:rPr>
          <w:instrText xml:space="preserve"> </w:instrText>
        </w:r>
        <w:r>
          <w:instrText>HYPERLINK \l "_Toc483414146"</w:instrText>
        </w:r>
        <w:r w:rsidRPr="00BF5ABD">
          <w:rPr>
            <w:rStyle w:val="Hipervnculo"/>
          </w:rPr>
          <w:instrText xml:space="preserve"> </w:instrText>
        </w:r>
        <w:r w:rsidRPr="00BF5ABD">
          <w:rPr>
            <w:rStyle w:val="Hipervnculo"/>
          </w:rPr>
          <w:fldChar w:fldCharType="separate"/>
        </w:r>
        <w:r w:rsidRPr="00BF5ABD">
          <w:rPr>
            <w:rStyle w:val="Hipervnculo"/>
          </w:rPr>
          <w:t>1.4.2.</w:t>
        </w:r>
        <w:r>
          <w:rPr>
            <w:rFonts w:asciiTheme="minorHAnsi" w:eastAsiaTheme="minorEastAsia" w:hAnsiTheme="minorHAnsi" w:cstheme="minorBidi"/>
            <w:sz w:val="24"/>
            <w:szCs w:val="24"/>
            <w:lang w:eastAsia="es-ES_tradnl"/>
          </w:rPr>
          <w:tab/>
        </w:r>
        <w:r w:rsidRPr="00BF5ABD">
          <w:rPr>
            <w:rStyle w:val="Hipervnculo"/>
          </w:rPr>
          <w:t>Ruido en la imagen</w:t>
        </w:r>
        <w:r>
          <w:rPr>
            <w:webHidden/>
          </w:rPr>
          <w:tab/>
        </w:r>
        <w:r>
          <w:rPr>
            <w:webHidden/>
          </w:rPr>
          <w:fldChar w:fldCharType="begin"/>
        </w:r>
        <w:r>
          <w:rPr>
            <w:webHidden/>
          </w:rPr>
          <w:instrText xml:space="preserve"> PAGEREF _Toc483414146 \h </w:instrText>
        </w:r>
      </w:ins>
      <w:r>
        <w:rPr>
          <w:webHidden/>
        </w:rPr>
      </w:r>
      <w:r>
        <w:rPr>
          <w:webHidden/>
        </w:rPr>
        <w:fldChar w:fldCharType="separate"/>
      </w:r>
      <w:ins w:id="116" w:author="Pablo Blanco Peris" w:date="2017-05-24T18:33:00Z">
        <w:r>
          <w:rPr>
            <w:webHidden/>
          </w:rPr>
          <w:t>14</w:t>
        </w:r>
        <w:r>
          <w:rPr>
            <w:webHidden/>
          </w:rPr>
          <w:fldChar w:fldCharType="end"/>
        </w:r>
        <w:r w:rsidRPr="00BF5ABD">
          <w:rPr>
            <w:rStyle w:val="Hipervnculo"/>
          </w:rPr>
          <w:fldChar w:fldCharType="end"/>
        </w:r>
      </w:ins>
    </w:p>
    <w:p w14:paraId="6AEEC353" w14:textId="77777777" w:rsidR="00EB4ED5" w:rsidRDefault="00EB4ED5">
      <w:pPr>
        <w:pStyle w:val="TDC2"/>
        <w:rPr>
          <w:ins w:id="117" w:author="Pablo Blanco Peris" w:date="2017-05-24T18:33:00Z"/>
          <w:rFonts w:asciiTheme="minorHAnsi" w:eastAsiaTheme="minorEastAsia" w:hAnsiTheme="minorHAnsi" w:cstheme="minorBidi"/>
          <w:smallCaps w:val="0"/>
          <w:sz w:val="24"/>
          <w:szCs w:val="24"/>
          <w:lang w:eastAsia="es-ES_tradnl"/>
        </w:rPr>
      </w:pPr>
      <w:ins w:id="118" w:author="Pablo Blanco Peris" w:date="2017-05-24T18:33:00Z">
        <w:r w:rsidRPr="00BF5ABD">
          <w:rPr>
            <w:rStyle w:val="Hipervnculo"/>
          </w:rPr>
          <w:fldChar w:fldCharType="begin"/>
        </w:r>
        <w:r w:rsidRPr="00BF5ABD">
          <w:rPr>
            <w:rStyle w:val="Hipervnculo"/>
          </w:rPr>
          <w:instrText xml:space="preserve"> </w:instrText>
        </w:r>
        <w:r>
          <w:instrText>HYPERLINK \l "_Toc483414147"</w:instrText>
        </w:r>
        <w:r w:rsidRPr="00BF5ABD">
          <w:rPr>
            <w:rStyle w:val="Hipervnculo"/>
          </w:rPr>
          <w:instrText xml:space="preserve"> </w:instrText>
        </w:r>
        <w:r w:rsidRPr="00BF5ABD">
          <w:rPr>
            <w:rStyle w:val="Hipervnculo"/>
          </w:rPr>
          <w:fldChar w:fldCharType="separate"/>
        </w:r>
        <w:r w:rsidRPr="00BF5ABD">
          <w:rPr>
            <w:rStyle w:val="Hipervnculo"/>
            <w:bCs/>
          </w:rPr>
          <w:t>1.5.</w:t>
        </w:r>
        <w:r>
          <w:rPr>
            <w:rFonts w:asciiTheme="minorHAnsi" w:eastAsiaTheme="minorEastAsia" w:hAnsiTheme="minorHAnsi" w:cstheme="minorBidi"/>
            <w:smallCaps w:val="0"/>
            <w:sz w:val="24"/>
            <w:szCs w:val="24"/>
            <w:lang w:eastAsia="es-ES_tradnl"/>
          </w:rPr>
          <w:tab/>
        </w:r>
        <w:r w:rsidRPr="00BF5ABD">
          <w:rPr>
            <w:rStyle w:val="Hipervnculo"/>
            <w:bCs/>
          </w:rPr>
          <w:t>Diferencias entre Cámaras Digitales y Cámaras de Dispositivos Móviles</w:t>
        </w:r>
        <w:r>
          <w:rPr>
            <w:webHidden/>
          </w:rPr>
          <w:tab/>
        </w:r>
        <w:r>
          <w:rPr>
            <w:webHidden/>
          </w:rPr>
          <w:fldChar w:fldCharType="begin"/>
        </w:r>
        <w:r>
          <w:rPr>
            <w:webHidden/>
          </w:rPr>
          <w:instrText xml:space="preserve"> PAGEREF _Toc483414147 \h </w:instrText>
        </w:r>
      </w:ins>
      <w:r>
        <w:rPr>
          <w:webHidden/>
        </w:rPr>
      </w:r>
      <w:r>
        <w:rPr>
          <w:webHidden/>
        </w:rPr>
        <w:fldChar w:fldCharType="separate"/>
      </w:r>
      <w:ins w:id="119" w:author="Pablo Blanco Peris" w:date="2017-05-24T18:33:00Z">
        <w:r>
          <w:rPr>
            <w:webHidden/>
          </w:rPr>
          <w:t>15</w:t>
        </w:r>
        <w:r>
          <w:rPr>
            <w:webHidden/>
          </w:rPr>
          <w:fldChar w:fldCharType="end"/>
        </w:r>
        <w:r w:rsidRPr="00BF5ABD">
          <w:rPr>
            <w:rStyle w:val="Hipervnculo"/>
          </w:rPr>
          <w:fldChar w:fldCharType="end"/>
        </w:r>
      </w:ins>
    </w:p>
    <w:p w14:paraId="64C83CDD" w14:textId="77777777" w:rsidR="00EB4ED5" w:rsidRDefault="00EB4ED5">
      <w:pPr>
        <w:pStyle w:val="TDC2"/>
        <w:rPr>
          <w:ins w:id="120" w:author="Pablo Blanco Peris" w:date="2017-05-24T18:33:00Z"/>
          <w:rFonts w:asciiTheme="minorHAnsi" w:eastAsiaTheme="minorEastAsia" w:hAnsiTheme="minorHAnsi" w:cstheme="minorBidi"/>
          <w:smallCaps w:val="0"/>
          <w:sz w:val="24"/>
          <w:szCs w:val="24"/>
          <w:lang w:eastAsia="es-ES_tradnl"/>
        </w:rPr>
      </w:pPr>
      <w:ins w:id="121" w:author="Pablo Blanco Peris" w:date="2017-05-24T18:33:00Z">
        <w:r w:rsidRPr="00BF5ABD">
          <w:rPr>
            <w:rStyle w:val="Hipervnculo"/>
          </w:rPr>
          <w:fldChar w:fldCharType="begin"/>
        </w:r>
        <w:r w:rsidRPr="00BF5ABD">
          <w:rPr>
            <w:rStyle w:val="Hipervnculo"/>
          </w:rPr>
          <w:instrText xml:space="preserve"> </w:instrText>
        </w:r>
        <w:r>
          <w:instrText>HYPERLINK \l "_Toc483414148"</w:instrText>
        </w:r>
        <w:r w:rsidRPr="00BF5ABD">
          <w:rPr>
            <w:rStyle w:val="Hipervnculo"/>
          </w:rPr>
          <w:instrText xml:space="preserve"> </w:instrText>
        </w:r>
        <w:r w:rsidRPr="00BF5ABD">
          <w:rPr>
            <w:rStyle w:val="Hipervnculo"/>
          </w:rPr>
          <w:fldChar w:fldCharType="separate"/>
        </w:r>
        <w:r w:rsidRPr="00BF5ABD">
          <w:rPr>
            <w:rStyle w:val="Hipervnculo"/>
            <w:bCs/>
          </w:rPr>
          <w:t>1.6.</w:t>
        </w:r>
        <w:r>
          <w:rPr>
            <w:rFonts w:asciiTheme="minorHAnsi" w:eastAsiaTheme="minorEastAsia" w:hAnsiTheme="minorHAnsi" w:cstheme="minorBidi"/>
            <w:smallCaps w:val="0"/>
            <w:sz w:val="24"/>
            <w:szCs w:val="24"/>
            <w:lang w:eastAsia="es-ES_tradnl"/>
          </w:rPr>
          <w:tab/>
        </w:r>
        <w:r w:rsidRPr="00BF5ABD">
          <w:rPr>
            <w:rStyle w:val="Hipervnculo"/>
            <w:bCs/>
          </w:rPr>
          <w:t>Técnicas de análisis forense</w:t>
        </w:r>
        <w:r>
          <w:rPr>
            <w:webHidden/>
          </w:rPr>
          <w:tab/>
        </w:r>
        <w:r>
          <w:rPr>
            <w:webHidden/>
          </w:rPr>
          <w:fldChar w:fldCharType="begin"/>
        </w:r>
        <w:r>
          <w:rPr>
            <w:webHidden/>
          </w:rPr>
          <w:instrText xml:space="preserve"> PAGEREF _Toc483414148 \h </w:instrText>
        </w:r>
      </w:ins>
      <w:r>
        <w:rPr>
          <w:webHidden/>
        </w:rPr>
      </w:r>
      <w:r>
        <w:rPr>
          <w:webHidden/>
        </w:rPr>
        <w:fldChar w:fldCharType="separate"/>
      </w:r>
      <w:ins w:id="122" w:author="Pablo Blanco Peris" w:date="2017-05-24T18:33:00Z">
        <w:r>
          <w:rPr>
            <w:webHidden/>
          </w:rPr>
          <w:t>16</w:t>
        </w:r>
        <w:r>
          <w:rPr>
            <w:webHidden/>
          </w:rPr>
          <w:fldChar w:fldCharType="end"/>
        </w:r>
        <w:r w:rsidRPr="00BF5ABD">
          <w:rPr>
            <w:rStyle w:val="Hipervnculo"/>
          </w:rPr>
          <w:fldChar w:fldCharType="end"/>
        </w:r>
      </w:ins>
    </w:p>
    <w:p w14:paraId="70D3D1E9" w14:textId="77777777" w:rsidR="00EB4ED5" w:rsidRDefault="00EB4ED5">
      <w:pPr>
        <w:pStyle w:val="TDC3"/>
        <w:rPr>
          <w:ins w:id="123" w:author="Pablo Blanco Peris" w:date="2017-05-24T18:33:00Z"/>
          <w:rFonts w:asciiTheme="minorHAnsi" w:eastAsiaTheme="minorEastAsia" w:hAnsiTheme="minorHAnsi" w:cstheme="minorBidi"/>
          <w:sz w:val="24"/>
          <w:szCs w:val="24"/>
          <w:lang w:eastAsia="es-ES_tradnl"/>
        </w:rPr>
      </w:pPr>
      <w:ins w:id="124" w:author="Pablo Blanco Peris" w:date="2017-05-24T18:33:00Z">
        <w:r w:rsidRPr="00BF5ABD">
          <w:rPr>
            <w:rStyle w:val="Hipervnculo"/>
          </w:rPr>
          <w:fldChar w:fldCharType="begin"/>
        </w:r>
        <w:r w:rsidRPr="00BF5ABD">
          <w:rPr>
            <w:rStyle w:val="Hipervnculo"/>
          </w:rPr>
          <w:instrText xml:space="preserve"> </w:instrText>
        </w:r>
        <w:r>
          <w:instrText>HYPERLINK \l "_Toc483414149"</w:instrText>
        </w:r>
        <w:r w:rsidRPr="00BF5ABD">
          <w:rPr>
            <w:rStyle w:val="Hipervnculo"/>
          </w:rPr>
          <w:instrText xml:space="preserve"> </w:instrText>
        </w:r>
        <w:r w:rsidRPr="00BF5ABD">
          <w:rPr>
            <w:rStyle w:val="Hipervnculo"/>
          </w:rPr>
          <w:fldChar w:fldCharType="separate"/>
        </w:r>
        <w:r w:rsidRPr="00BF5ABD">
          <w:rPr>
            <w:rStyle w:val="Hipervnculo"/>
          </w:rPr>
          <w:t>1.6.1.</w:t>
        </w:r>
        <w:r>
          <w:rPr>
            <w:rFonts w:asciiTheme="minorHAnsi" w:eastAsiaTheme="minorEastAsia" w:hAnsiTheme="minorHAnsi" w:cstheme="minorBidi"/>
            <w:sz w:val="24"/>
            <w:szCs w:val="24"/>
            <w:lang w:eastAsia="es-ES_tradnl"/>
          </w:rPr>
          <w:tab/>
        </w:r>
        <w:r w:rsidRPr="00BF5ABD">
          <w:rPr>
            <w:rStyle w:val="Hipervnculo"/>
          </w:rPr>
          <w:t>Técnicas de Identificación de la Fuente</w:t>
        </w:r>
        <w:r>
          <w:rPr>
            <w:webHidden/>
          </w:rPr>
          <w:tab/>
        </w:r>
        <w:r>
          <w:rPr>
            <w:webHidden/>
          </w:rPr>
          <w:fldChar w:fldCharType="begin"/>
        </w:r>
        <w:r>
          <w:rPr>
            <w:webHidden/>
          </w:rPr>
          <w:instrText xml:space="preserve"> PAGEREF _Toc483414149 \h </w:instrText>
        </w:r>
      </w:ins>
      <w:r>
        <w:rPr>
          <w:webHidden/>
        </w:rPr>
      </w:r>
      <w:r>
        <w:rPr>
          <w:webHidden/>
        </w:rPr>
        <w:fldChar w:fldCharType="separate"/>
      </w:r>
      <w:ins w:id="125" w:author="Pablo Blanco Peris" w:date="2017-05-24T18:33:00Z">
        <w:r>
          <w:rPr>
            <w:webHidden/>
          </w:rPr>
          <w:t>16</w:t>
        </w:r>
        <w:r>
          <w:rPr>
            <w:webHidden/>
          </w:rPr>
          <w:fldChar w:fldCharType="end"/>
        </w:r>
        <w:r w:rsidRPr="00BF5ABD">
          <w:rPr>
            <w:rStyle w:val="Hipervnculo"/>
          </w:rPr>
          <w:fldChar w:fldCharType="end"/>
        </w:r>
      </w:ins>
    </w:p>
    <w:p w14:paraId="0928B981" w14:textId="77777777" w:rsidR="00EB4ED5" w:rsidRDefault="00EB4ED5">
      <w:pPr>
        <w:pStyle w:val="TDC3"/>
        <w:tabs>
          <w:tab w:val="left" w:pos="1440"/>
        </w:tabs>
        <w:rPr>
          <w:ins w:id="126" w:author="Pablo Blanco Peris" w:date="2017-05-24T18:33:00Z"/>
          <w:rFonts w:asciiTheme="minorHAnsi" w:eastAsiaTheme="minorEastAsia" w:hAnsiTheme="minorHAnsi" w:cstheme="minorBidi"/>
          <w:sz w:val="24"/>
          <w:szCs w:val="24"/>
          <w:lang w:eastAsia="es-ES_tradnl"/>
        </w:rPr>
      </w:pPr>
      <w:ins w:id="127" w:author="Pablo Blanco Peris" w:date="2017-05-24T18:33:00Z">
        <w:r w:rsidRPr="00BF5ABD">
          <w:rPr>
            <w:rStyle w:val="Hipervnculo"/>
          </w:rPr>
          <w:fldChar w:fldCharType="begin"/>
        </w:r>
        <w:r w:rsidRPr="00BF5ABD">
          <w:rPr>
            <w:rStyle w:val="Hipervnculo"/>
          </w:rPr>
          <w:instrText xml:space="preserve"> </w:instrText>
        </w:r>
        <w:r>
          <w:instrText>HYPERLINK \l "_Toc483414150"</w:instrText>
        </w:r>
        <w:r w:rsidRPr="00BF5ABD">
          <w:rPr>
            <w:rStyle w:val="Hipervnculo"/>
          </w:rPr>
          <w:instrText xml:space="preserve"> </w:instrText>
        </w:r>
        <w:r w:rsidRPr="00BF5ABD">
          <w:rPr>
            <w:rStyle w:val="Hipervnculo"/>
          </w:rPr>
          <w:fldChar w:fldCharType="separate"/>
        </w:r>
        <w:r w:rsidRPr="00BF5ABD">
          <w:rPr>
            <w:rStyle w:val="Hipervnculo"/>
          </w:rPr>
          <w:t>1.6.1.1.</w:t>
        </w:r>
        <w:r>
          <w:rPr>
            <w:rFonts w:asciiTheme="minorHAnsi" w:eastAsiaTheme="minorEastAsia" w:hAnsiTheme="minorHAnsi" w:cstheme="minorBidi"/>
            <w:sz w:val="24"/>
            <w:szCs w:val="24"/>
            <w:lang w:eastAsia="es-ES_tradnl"/>
          </w:rPr>
          <w:tab/>
        </w:r>
        <w:r w:rsidRPr="00BF5ABD">
          <w:rPr>
            <w:rStyle w:val="Hipervnculo"/>
          </w:rPr>
          <w:t>Técnicas basadas en Metadatos</w:t>
        </w:r>
        <w:r>
          <w:rPr>
            <w:webHidden/>
          </w:rPr>
          <w:tab/>
        </w:r>
        <w:r>
          <w:rPr>
            <w:webHidden/>
          </w:rPr>
          <w:fldChar w:fldCharType="begin"/>
        </w:r>
        <w:r>
          <w:rPr>
            <w:webHidden/>
          </w:rPr>
          <w:instrText xml:space="preserve"> PAGEREF _Toc483414150 \h </w:instrText>
        </w:r>
      </w:ins>
      <w:r>
        <w:rPr>
          <w:webHidden/>
        </w:rPr>
      </w:r>
      <w:r>
        <w:rPr>
          <w:webHidden/>
        </w:rPr>
        <w:fldChar w:fldCharType="separate"/>
      </w:r>
      <w:ins w:id="128" w:author="Pablo Blanco Peris" w:date="2017-05-24T18:33:00Z">
        <w:r>
          <w:rPr>
            <w:webHidden/>
          </w:rPr>
          <w:t>16</w:t>
        </w:r>
        <w:r>
          <w:rPr>
            <w:webHidden/>
          </w:rPr>
          <w:fldChar w:fldCharType="end"/>
        </w:r>
        <w:r w:rsidRPr="00BF5ABD">
          <w:rPr>
            <w:rStyle w:val="Hipervnculo"/>
          </w:rPr>
          <w:fldChar w:fldCharType="end"/>
        </w:r>
      </w:ins>
    </w:p>
    <w:p w14:paraId="7A614607" w14:textId="77777777" w:rsidR="00EB4ED5" w:rsidRDefault="00EB4ED5">
      <w:pPr>
        <w:pStyle w:val="TDC3"/>
        <w:tabs>
          <w:tab w:val="left" w:pos="1440"/>
        </w:tabs>
        <w:rPr>
          <w:ins w:id="129" w:author="Pablo Blanco Peris" w:date="2017-05-24T18:33:00Z"/>
          <w:rFonts w:asciiTheme="minorHAnsi" w:eastAsiaTheme="minorEastAsia" w:hAnsiTheme="minorHAnsi" w:cstheme="minorBidi"/>
          <w:sz w:val="24"/>
          <w:szCs w:val="24"/>
          <w:lang w:eastAsia="es-ES_tradnl"/>
        </w:rPr>
      </w:pPr>
      <w:ins w:id="130" w:author="Pablo Blanco Peris" w:date="2017-05-24T18:33:00Z">
        <w:r w:rsidRPr="00BF5ABD">
          <w:rPr>
            <w:rStyle w:val="Hipervnculo"/>
          </w:rPr>
          <w:fldChar w:fldCharType="begin"/>
        </w:r>
        <w:r w:rsidRPr="00BF5ABD">
          <w:rPr>
            <w:rStyle w:val="Hipervnculo"/>
          </w:rPr>
          <w:instrText xml:space="preserve"> </w:instrText>
        </w:r>
        <w:r>
          <w:instrText>HYPERLINK \l "_Toc483414151"</w:instrText>
        </w:r>
        <w:r w:rsidRPr="00BF5ABD">
          <w:rPr>
            <w:rStyle w:val="Hipervnculo"/>
          </w:rPr>
          <w:instrText xml:space="preserve"> </w:instrText>
        </w:r>
        <w:r w:rsidRPr="00BF5ABD">
          <w:rPr>
            <w:rStyle w:val="Hipervnculo"/>
          </w:rPr>
          <w:fldChar w:fldCharType="separate"/>
        </w:r>
        <w:r w:rsidRPr="00BF5ABD">
          <w:rPr>
            <w:rStyle w:val="Hipervnculo"/>
          </w:rPr>
          <w:t>1.6.1.2.</w:t>
        </w:r>
        <w:r>
          <w:rPr>
            <w:rFonts w:asciiTheme="minorHAnsi" w:eastAsiaTheme="minorEastAsia" w:hAnsiTheme="minorHAnsi" w:cstheme="minorBidi"/>
            <w:sz w:val="24"/>
            <w:szCs w:val="24"/>
            <w:lang w:eastAsia="es-ES_tradnl"/>
          </w:rPr>
          <w:tab/>
        </w:r>
        <w:r w:rsidRPr="00BF5ABD">
          <w:rPr>
            <w:rStyle w:val="Hipervnculo"/>
          </w:rPr>
          <w:t>Técnicas basadas en la Aberración de las lentes</w:t>
        </w:r>
        <w:r>
          <w:rPr>
            <w:webHidden/>
          </w:rPr>
          <w:tab/>
        </w:r>
        <w:r>
          <w:rPr>
            <w:webHidden/>
          </w:rPr>
          <w:fldChar w:fldCharType="begin"/>
        </w:r>
        <w:r>
          <w:rPr>
            <w:webHidden/>
          </w:rPr>
          <w:instrText xml:space="preserve"> PAGEREF _Toc483414151 \h </w:instrText>
        </w:r>
      </w:ins>
      <w:r>
        <w:rPr>
          <w:webHidden/>
        </w:rPr>
      </w:r>
      <w:r>
        <w:rPr>
          <w:webHidden/>
        </w:rPr>
        <w:fldChar w:fldCharType="separate"/>
      </w:r>
      <w:ins w:id="131" w:author="Pablo Blanco Peris" w:date="2017-05-24T18:33:00Z">
        <w:r>
          <w:rPr>
            <w:webHidden/>
          </w:rPr>
          <w:t>17</w:t>
        </w:r>
        <w:r>
          <w:rPr>
            <w:webHidden/>
          </w:rPr>
          <w:fldChar w:fldCharType="end"/>
        </w:r>
        <w:r w:rsidRPr="00BF5ABD">
          <w:rPr>
            <w:rStyle w:val="Hipervnculo"/>
          </w:rPr>
          <w:fldChar w:fldCharType="end"/>
        </w:r>
      </w:ins>
    </w:p>
    <w:p w14:paraId="00C87548" w14:textId="77777777" w:rsidR="00EB4ED5" w:rsidRDefault="00EB4ED5">
      <w:pPr>
        <w:pStyle w:val="TDC3"/>
        <w:tabs>
          <w:tab w:val="left" w:pos="1440"/>
        </w:tabs>
        <w:rPr>
          <w:ins w:id="132" w:author="Pablo Blanco Peris" w:date="2017-05-24T18:33:00Z"/>
          <w:rFonts w:asciiTheme="minorHAnsi" w:eastAsiaTheme="minorEastAsia" w:hAnsiTheme="minorHAnsi" w:cstheme="minorBidi"/>
          <w:sz w:val="24"/>
          <w:szCs w:val="24"/>
          <w:lang w:eastAsia="es-ES_tradnl"/>
        </w:rPr>
      </w:pPr>
      <w:ins w:id="133" w:author="Pablo Blanco Peris" w:date="2017-05-24T18:33:00Z">
        <w:r w:rsidRPr="00BF5ABD">
          <w:rPr>
            <w:rStyle w:val="Hipervnculo"/>
          </w:rPr>
          <w:fldChar w:fldCharType="begin"/>
        </w:r>
        <w:r w:rsidRPr="00BF5ABD">
          <w:rPr>
            <w:rStyle w:val="Hipervnculo"/>
          </w:rPr>
          <w:instrText xml:space="preserve"> </w:instrText>
        </w:r>
        <w:r>
          <w:instrText>HYPERLINK \l "_Toc483414152"</w:instrText>
        </w:r>
        <w:r w:rsidRPr="00BF5ABD">
          <w:rPr>
            <w:rStyle w:val="Hipervnculo"/>
          </w:rPr>
          <w:instrText xml:space="preserve"> </w:instrText>
        </w:r>
        <w:r w:rsidRPr="00BF5ABD">
          <w:rPr>
            <w:rStyle w:val="Hipervnculo"/>
          </w:rPr>
          <w:fldChar w:fldCharType="separate"/>
        </w:r>
        <w:r w:rsidRPr="00BF5ABD">
          <w:rPr>
            <w:rStyle w:val="Hipervnculo"/>
          </w:rPr>
          <w:t>1.6.1.3.</w:t>
        </w:r>
        <w:r>
          <w:rPr>
            <w:rFonts w:asciiTheme="minorHAnsi" w:eastAsiaTheme="minorEastAsia" w:hAnsiTheme="minorHAnsi" w:cstheme="minorBidi"/>
            <w:sz w:val="24"/>
            <w:szCs w:val="24"/>
            <w:lang w:eastAsia="es-ES_tradnl"/>
          </w:rPr>
          <w:tab/>
        </w:r>
        <w:r w:rsidRPr="00BF5ABD">
          <w:rPr>
            <w:rStyle w:val="Hipervnculo"/>
          </w:rPr>
          <w:t>Técnicas basadas en la Interpolación de la Matriz CFA</w:t>
        </w:r>
        <w:r>
          <w:rPr>
            <w:webHidden/>
          </w:rPr>
          <w:tab/>
        </w:r>
        <w:r>
          <w:rPr>
            <w:webHidden/>
          </w:rPr>
          <w:fldChar w:fldCharType="begin"/>
        </w:r>
        <w:r>
          <w:rPr>
            <w:webHidden/>
          </w:rPr>
          <w:instrText xml:space="preserve"> PAGEREF _Toc483414152 \h </w:instrText>
        </w:r>
      </w:ins>
      <w:r>
        <w:rPr>
          <w:webHidden/>
        </w:rPr>
      </w:r>
      <w:r>
        <w:rPr>
          <w:webHidden/>
        </w:rPr>
        <w:fldChar w:fldCharType="separate"/>
      </w:r>
      <w:ins w:id="134" w:author="Pablo Blanco Peris" w:date="2017-05-24T18:33:00Z">
        <w:r>
          <w:rPr>
            <w:webHidden/>
          </w:rPr>
          <w:t>17</w:t>
        </w:r>
        <w:r>
          <w:rPr>
            <w:webHidden/>
          </w:rPr>
          <w:fldChar w:fldCharType="end"/>
        </w:r>
        <w:r w:rsidRPr="00BF5ABD">
          <w:rPr>
            <w:rStyle w:val="Hipervnculo"/>
          </w:rPr>
          <w:fldChar w:fldCharType="end"/>
        </w:r>
      </w:ins>
    </w:p>
    <w:p w14:paraId="2547ECA7" w14:textId="77777777" w:rsidR="00EB4ED5" w:rsidRDefault="00EB4ED5">
      <w:pPr>
        <w:pStyle w:val="TDC3"/>
        <w:tabs>
          <w:tab w:val="left" w:pos="1440"/>
        </w:tabs>
        <w:rPr>
          <w:ins w:id="135" w:author="Pablo Blanco Peris" w:date="2017-05-24T18:33:00Z"/>
          <w:rFonts w:asciiTheme="minorHAnsi" w:eastAsiaTheme="minorEastAsia" w:hAnsiTheme="minorHAnsi" w:cstheme="minorBidi"/>
          <w:sz w:val="24"/>
          <w:szCs w:val="24"/>
          <w:lang w:eastAsia="es-ES_tradnl"/>
        </w:rPr>
      </w:pPr>
      <w:ins w:id="136" w:author="Pablo Blanco Peris" w:date="2017-05-24T18:33:00Z">
        <w:r w:rsidRPr="00BF5ABD">
          <w:rPr>
            <w:rStyle w:val="Hipervnculo"/>
          </w:rPr>
          <w:fldChar w:fldCharType="begin"/>
        </w:r>
        <w:r w:rsidRPr="00BF5ABD">
          <w:rPr>
            <w:rStyle w:val="Hipervnculo"/>
          </w:rPr>
          <w:instrText xml:space="preserve"> </w:instrText>
        </w:r>
        <w:r>
          <w:instrText>HYPERLINK \l "_Toc483414153"</w:instrText>
        </w:r>
        <w:r w:rsidRPr="00BF5ABD">
          <w:rPr>
            <w:rStyle w:val="Hipervnculo"/>
          </w:rPr>
          <w:instrText xml:space="preserve"> </w:instrText>
        </w:r>
        <w:r w:rsidRPr="00BF5ABD">
          <w:rPr>
            <w:rStyle w:val="Hipervnculo"/>
          </w:rPr>
          <w:fldChar w:fldCharType="separate"/>
        </w:r>
        <w:r w:rsidRPr="00BF5ABD">
          <w:rPr>
            <w:rStyle w:val="Hipervnculo"/>
          </w:rPr>
          <w:t>1.6.1.4.</w:t>
        </w:r>
        <w:r>
          <w:rPr>
            <w:rFonts w:asciiTheme="minorHAnsi" w:eastAsiaTheme="minorEastAsia" w:hAnsiTheme="minorHAnsi" w:cstheme="minorBidi"/>
            <w:sz w:val="24"/>
            <w:szCs w:val="24"/>
            <w:lang w:eastAsia="es-ES_tradnl"/>
          </w:rPr>
          <w:tab/>
        </w:r>
        <w:r w:rsidRPr="00BF5ABD">
          <w:rPr>
            <w:rStyle w:val="Hipervnculo"/>
          </w:rPr>
          <w:t>Técnicas basadas en las Características de las Imágenes</w:t>
        </w:r>
        <w:r>
          <w:rPr>
            <w:webHidden/>
          </w:rPr>
          <w:tab/>
        </w:r>
        <w:r>
          <w:rPr>
            <w:webHidden/>
          </w:rPr>
          <w:fldChar w:fldCharType="begin"/>
        </w:r>
        <w:r>
          <w:rPr>
            <w:webHidden/>
          </w:rPr>
          <w:instrText xml:space="preserve"> PAGEREF _Toc483414153 \h </w:instrText>
        </w:r>
      </w:ins>
      <w:r>
        <w:rPr>
          <w:webHidden/>
        </w:rPr>
      </w:r>
      <w:r>
        <w:rPr>
          <w:webHidden/>
        </w:rPr>
        <w:fldChar w:fldCharType="separate"/>
      </w:r>
      <w:ins w:id="137" w:author="Pablo Blanco Peris" w:date="2017-05-24T18:33:00Z">
        <w:r>
          <w:rPr>
            <w:webHidden/>
          </w:rPr>
          <w:t>18</w:t>
        </w:r>
        <w:r>
          <w:rPr>
            <w:webHidden/>
          </w:rPr>
          <w:fldChar w:fldCharType="end"/>
        </w:r>
        <w:r w:rsidRPr="00BF5ABD">
          <w:rPr>
            <w:rStyle w:val="Hipervnculo"/>
          </w:rPr>
          <w:fldChar w:fldCharType="end"/>
        </w:r>
      </w:ins>
    </w:p>
    <w:p w14:paraId="534E7D90" w14:textId="77777777" w:rsidR="00EB4ED5" w:rsidRDefault="00EB4ED5">
      <w:pPr>
        <w:pStyle w:val="TDC3"/>
        <w:tabs>
          <w:tab w:val="left" w:pos="1440"/>
        </w:tabs>
        <w:rPr>
          <w:ins w:id="138" w:author="Pablo Blanco Peris" w:date="2017-05-24T18:33:00Z"/>
          <w:rFonts w:asciiTheme="minorHAnsi" w:eastAsiaTheme="minorEastAsia" w:hAnsiTheme="minorHAnsi" w:cstheme="minorBidi"/>
          <w:sz w:val="24"/>
          <w:szCs w:val="24"/>
          <w:lang w:eastAsia="es-ES_tradnl"/>
        </w:rPr>
      </w:pPr>
      <w:ins w:id="139" w:author="Pablo Blanco Peris" w:date="2017-05-24T18:33:00Z">
        <w:r w:rsidRPr="00BF5ABD">
          <w:rPr>
            <w:rStyle w:val="Hipervnculo"/>
          </w:rPr>
          <w:fldChar w:fldCharType="begin"/>
        </w:r>
        <w:r w:rsidRPr="00BF5ABD">
          <w:rPr>
            <w:rStyle w:val="Hipervnculo"/>
          </w:rPr>
          <w:instrText xml:space="preserve"> </w:instrText>
        </w:r>
        <w:r>
          <w:instrText>HYPERLINK \l "_Toc483414154"</w:instrText>
        </w:r>
        <w:r w:rsidRPr="00BF5ABD">
          <w:rPr>
            <w:rStyle w:val="Hipervnculo"/>
          </w:rPr>
          <w:instrText xml:space="preserve"> </w:instrText>
        </w:r>
        <w:r w:rsidRPr="00BF5ABD">
          <w:rPr>
            <w:rStyle w:val="Hipervnculo"/>
          </w:rPr>
          <w:fldChar w:fldCharType="separate"/>
        </w:r>
        <w:r w:rsidRPr="00BF5ABD">
          <w:rPr>
            <w:rStyle w:val="Hipervnculo"/>
          </w:rPr>
          <w:t>1.6.1.5.</w:t>
        </w:r>
        <w:r>
          <w:rPr>
            <w:rFonts w:asciiTheme="minorHAnsi" w:eastAsiaTheme="minorEastAsia" w:hAnsiTheme="minorHAnsi" w:cstheme="minorBidi"/>
            <w:sz w:val="24"/>
            <w:szCs w:val="24"/>
            <w:lang w:eastAsia="es-ES_tradnl"/>
          </w:rPr>
          <w:tab/>
        </w:r>
        <w:r w:rsidRPr="00BF5ABD">
          <w:rPr>
            <w:rStyle w:val="Hipervnculo"/>
          </w:rPr>
          <w:t>Técnicas basadas en el Uso de las Imperfecciones del Sensor</w:t>
        </w:r>
        <w:r>
          <w:rPr>
            <w:webHidden/>
          </w:rPr>
          <w:tab/>
        </w:r>
        <w:r>
          <w:rPr>
            <w:webHidden/>
          </w:rPr>
          <w:fldChar w:fldCharType="begin"/>
        </w:r>
        <w:r>
          <w:rPr>
            <w:webHidden/>
          </w:rPr>
          <w:instrText xml:space="preserve"> PAGEREF _Toc483414154 \h </w:instrText>
        </w:r>
      </w:ins>
      <w:r>
        <w:rPr>
          <w:webHidden/>
        </w:rPr>
      </w:r>
      <w:r>
        <w:rPr>
          <w:webHidden/>
        </w:rPr>
        <w:fldChar w:fldCharType="separate"/>
      </w:r>
      <w:ins w:id="140" w:author="Pablo Blanco Peris" w:date="2017-05-24T18:33:00Z">
        <w:r>
          <w:rPr>
            <w:webHidden/>
          </w:rPr>
          <w:t>18</w:t>
        </w:r>
        <w:r>
          <w:rPr>
            <w:webHidden/>
          </w:rPr>
          <w:fldChar w:fldCharType="end"/>
        </w:r>
        <w:r w:rsidRPr="00BF5ABD">
          <w:rPr>
            <w:rStyle w:val="Hipervnculo"/>
          </w:rPr>
          <w:fldChar w:fldCharType="end"/>
        </w:r>
      </w:ins>
    </w:p>
    <w:p w14:paraId="0533D9D1" w14:textId="77777777" w:rsidR="00EB4ED5" w:rsidRDefault="00EB4ED5">
      <w:pPr>
        <w:pStyle w:val="TDC1"/>
        <w:rPr>
          <w:ins w:id="141" w:author="Pablo Blanco Peris" w:date="2017-05-24T18:33:00Z"/>
          <w:rFonts w:asciiTheme="minorHAnsi" w:eastAsiaTheme="minorEastAsia" w:hAnsiTheme="minorHAnsi" w:cstheme="minorBidi"/>
          <w:b w:val="0"/>
          <w:caps w:val="0"/>
          <w:sz w:val="24"/>
          <w:szCs w:val="24"/>
          <w:lang w:eastAsia="es-ES_tradnl"/>
        </w:rPr>
      </w:pPr>
      <w:ins w:id="142" w:author="Pablo Blanco Peris" w:date="2017-05-24T18:33:00Z">
        <w:r w:rsidRPr="00BF5ABD">
          <w:rPr>
            <w:rStyle w:val="Hipervnculo"/>
          </w:rPr>
          <w:fldChar w:fldCharType="begin"/>
        </w:r>
        <w:r w:rsidRPr="00BF5ABD">
          <w:rPr>
            <w:rStyle w:val="Hipervnculo"/>
          </w:rPr>
          <w:instrText xml:space="preserve"> </w:instrText>
        </w:r>
        <w:r>
          <w:instrText>HYPERLINK \l "_Toc483414155"</w:instrText>
        </w:r>
        <w:r w:rsidRPr="00BF5ABD">
          <w:rPr>
            <w:rStyle w:val="Hipervnculo"/>
          </w:rPr>
          <w:instrText xml:space="preserve"> </w:instrText>
        </w:r>
        <w:r w:rsidRPr="00BF5ABD">
          <w:rPr>
            <w:rStyle w:val="Hipervnculo"/>
          </w:rPr>
          <w:fldChar w:fldCharType="separate"/>
        </w:r>
        <w:r w:rsidRPr="00BF5ABD">
          <w:rPr>
            <w:rStyle w:val="Hipervnculo"/>
            <w:bCs/>
          </w:rPr>
          <w:t>2.</w:t>
        </w:r>
        <w:r>
          <w:rPr>
            <w:rFonts w:asciiTheme="minorHAnsi" w:eastAsiaTheme="minorEastAsia" w:hAnsiTheme="minorHAnsi" w:cstheme="minorBidi"/>
            <w:b w:val="0"/>
            <w:caps w:val="0"/>
            <w:sz w:val="24"/>
            <w:szCs w:val="24"/>
            <w:lang w:eastAsia="es-ES_tradnl"/>
          </w:rPr>
          <w:tab/>
        </w:r>
        <w:r w:rsidRPr="00BF5ABD">
          <w:rPr>
            <w:rStyle w:val="Hipervnculo"/>
            <w:bCs/>
          </w:rPr>
          <w:t>TÉCNICAS DE FALSIFICACIÓN</w:t>
        </w:r>
        <w:r>
          <w:rPr>
            <w:webHidden/>
          </w:rPr>
          <w:tab/>
        </w:r>
        <w:r>
          <w:rPr>
            <w:webHidden/>
          </w:rPr>
          <w:fldChar w:fldCharType="begin"/>
        </w:r>
        <w:r>
          <w:rPr>
            <w:webHidden/>
          </w:rPr>
          <w:instrText xml:space="preserve"> PAGEREF _Toc483414155 \h </w:instrText>
        </w:r>
      </w:ins>
      <w:r>
        <w:rPr>
          <w:webHidden/>
        </w:rPr>
      </w:r>
      <w:r>
        <w:rPr>
          <w:webHidden/>
        </w:rPr>
        <w:fldChar w:fldCharType="separate"/>
      </w:r>
      <w:ins w:id="143" w:author="Pablo Blanco Peris" w:date="2017-05-24T18:33:00Z">
        <w:r>
          <w:rPr>
            <w:webHidden/>
          </w:rPr>
          <w:t>20</w:t>
        </w:r>
        <w:r>
          <w:rPr>
            <w:webHidden/>
          </w:rPr>
          <w:fldChar w:fldCharType="end"/>
        </w:r>
        <w:r w:rsidRPr="00BF5ABD">
          <w:rPr>
            <w:rStyle w:val="Hipervnculo"/>
          </w:rPr>
          <w:fldChar w:fldCharType="end"/>
        </w:r>
      </w:ins>
    </w:p>
    <w:p w14:paraId="3137D04A" w14:textId="77777777" w:rsidR="00EB4ED5" w:rsidRDefault="00EB4ED5">
      <w:pPr>
        <w:pStyle w:val="TDC2"/>
        <w:rPr>
          <w:ins w:id="144" w:author="Pablo Blanco Peris" w:date="2017-05-24T18:33:00Z"/>
          <w:rFonts w:asciiTheme="minorHAnsi" w:eastAsiaTheme="minorEastAsia" w:hAnsiTheme="minorHAnsi" w:cstheme="minorBidi"/>
          <w:smallCaps w:val="0"/>
          <w:sz w:val="24"/>
          <w:szCs w:val="24"/>
          <w:lang w:eastAsia="es-ES_tradnl"/>
        </w:rPr>
      </w:pPr>
      <w:ins w:id="145" w:author="Pablo Blanco Peris" w:date="2017-05-24T18:33:00Z">
        <w:r w:rsidRPr="00BF5ABD">
          <w:rPr>
            <w:rStyle w:val="Hipervnculo"/>
          </w:rPr>
          <w:fldChar w:fldCharType="begin"/>
        </w:r>
        <w:r w:rsidRPr="00BF5ABD">
          <w:rPr>
            <w:rStyle w:val="Hipervnculo"/>
          </w:rPr>
          <w:instrText xml:space="preserve"> </w:instrText>
        </w:r>
        <w:r>
          <w:instrText>HYPERLINK \l "_Toc483414156"</w:instrText>
        </w:r>
        <w:r w:rsidRPr="00BF5ABD">
          <w:rPr>
            <w:rStyle w:val="Hipervnculo"/>
          </w:rPr>
          <w:instrText xml:space="preserve"> </w:instrText>
        </w:r>
        <w:r w:rsidRPr="00BF5ABD">
          <w:rPr>
            <w:rStyle w:val="Hipervnculo"/>
          </w:rPr>
          <w:fldChar w:fldCharType="separate"/>
        </w:r>
        <w:r w:rsidRPr="00BF5ABD">
          <w:rPr>
            <w:rStyle w:val="Hipervnculo"/>
            <w:bCs/>
          </w:rPr>
          <w:t>2.1.</w:t>
        </w:r>
        <w:r>
          <w:rPr>
            <w:rFonts w:asciiTheme="minorHAnsi" w:eastAsiaTheme="minorEastAsia" w:hAnsiTheme="minorHAnsi" w:cstheme="minorBidi"/>
            <w:smallCaps w:val="0"/>
            <w:sz w:val="24"/>
            <w:szCs w:val="24"/>
            <w:lang w:eastAsia="es-ES_tradnl"/>
          </w:rPr>
          <w:tab/>
        </w:r>
        <w:r w:rsidRPr="00BF5ABD">
          <w:rPr>
            <w:rStyle w:val="Hipervnculo"/>
            <w:bCs/>
          </w:rPr>
          <w:t>Retoque de imágenes</w:t>
        </w:r>
        <w:r>
          <w:rPr>
            <w:webHidden/>
          </w:rPr>
          <w:tab/>
        </w:r>
        <w:r>
          <w:rPr>
            <w:webHidden/>
          </w:rPr>
          <w:fldChar w:fldCharType="begin"/>
        </w:r>
        <w:r>
          <w:rPr>
            <w:webHidden/>
          </w:rPr>
          <w:instrText xml:space="preserve"> PAGEREF _Toc483414156 \h </w:instrText>
        </w:r>
      </w:ins>
      <w:r>
        <w:rPr>
          <w:webHidden/>
        </w:rPr>
      </w:r>
      <w:r>
        <w:rPr>
          <w:webHidden/>
        </w:rPr>
        <w:fldChar w:fldCharType="separate"/>
      </w:r>
      <w:ins w:id="146" w:author="Pablo Blanco Peris" w:date="2017-05-24T18:33:00Z">
        <w:r>
          <w:rPr>
            <w:webHidden/>
          </w:rPr>
          <w:t>22</w:t>
        </w:r>
        <w:r>
          <w:rPr>
            <w:webHidden/>
          </w:rPr>
          <w:fldChar w:fldCharType="end"/>
        </w:r>
        <w:r w:rsidRPr="00BF5ABD">
          <w:rPr>
            <w:rStyle w:val="Hipervnculo"/>
          </w:rPr>
          <w:fldChar w:fldCharType="end"/>
        </w:r>
      </w:ins>
    </w:p>
    <w:p w14:paraId="453E648C" w14:textId="77777777" w:rsidR="00EB4ED5" w:rsidRDefault="00EB4ED5">
      <w:pPr>
        <w:pStyle w:val="TDC2"/>
        <w:rPr>
          <w:ins w:id="147" w:author="Pablo Blanco Peris" w:date="2017-05-24T18:33:00Z"/>
          <w:rFonts w:asciiTheme="minorHAnsi" w:eastAsiaTheme="minorEastAsia" w:hAnsiTheme="minorHAnsi" w:cstheme="minorBidi"/>
          <w:smallCaps w:val="0"/>
          <w:sz w:val="24"/>
          <w:szCs w:val="24"/>
          <w:lang w:eastAsia="es-ES_tradnl"/>
        </w:rPr>
      </w:pPr>
      <w:ins w:id="148" w:author="Pablo Blanco Peris" w:date="2017-05-24T18:33:00Z">
        <w:r w:rsidRPr="00BF5ABD">
          <w:rPr>
            <w:rStyle w:val="Hipervnculo"/>
          </w:rPr>
          <w:fldChar w:fldCharType="begin"/>
        </w:r>
        <w:r w:rsidRPr="00BF5ABD">
          <w:rPr>
            <w:rStyle w:val="Hipervnculo"/>
          </w:rPr>
          <w:instrText xml:space="preserve"> </w:instrText>
        </w:r>
        <w:r>
          <w:instrText>HYPERLINK \l "_Toc483414157"</w:instrText>
        </w:r>
        <w:r w:rsidRPr="00BF5ABD">
          <w:rPr>
            <w:rStyle w:val="Hipervnculo"/>
          </w:rPr>
          <w:instrText xml:space="preserve"> </w:instrText>
        </w:r>
        <w:r w:rsidRPr="00BF5ABD">
          <w:rPr>
            <w:rStyle w:val="Hipervnculo"/>
          </w:rPr>
          <w:fldChar w:fldCharType="separate"/>
        </w:r>
        <w:r w:rsidRPr="00BF5ABD">
          <w:rPr>
            <w:rStyle w:val="Hipervnculo"/>
            <w:bCs/>
          </w:rPr>
          <w:t>2.2.</w:t>
        </w:r>
        <w:r>
          <w:rPr>
            <w:rFonts w:asciiTheme="minorHAnsi" w:eastAsiaTheme="minorEastAsia" w:hAnsiTheme="minorHAnsi" w:cstheme="minorBidi"/>
            <w:smallCaps w:val="0"/>
            <w:sz w:val="24"/>
            <w:szCs w:val="24"/>
            <w:lang w:eastAsia="es-ES_tradnl"/>
          </w:rPr>
          <w:tab/>
        </w:r>
        <w:r w:rsidRPr="00BF5ABD">
          <w:rPr>
            <w:rStyle w:val="Hipervnculo"/>
            <w:bCs/>
          </w:rPr>
          <w:t>Copia-pega</w:t>
        </w:r>
        <w:r>
          <w:rPr>
            <w:webHidden/>
          </w:rPr>
          <w:tab/>
        </w:r>
        <w:r>
          <w:rPr>
            <w:webHidden/>
          </w:rPr>
          <w:fldChar w:fldCharType="begin"/>
        </w:r>
        <w:r>
          <w:rPr>
            <w:webHidden/>
          </w:rPr>
          <w:instrText xml:space="preserve"> PAGEREF _Toc483414157 \h </w:instrText>
        </w:r>
      </w:ins>
      <w:r>
        <w:rPr>
          <w:webHidden/>
        </w:rPr>
      </w:r>
      <w:r>
        <w:rPr>
          <w:webHidden/>
        </w:rPr>
        <w:fldChar w:fldCharType="separate"/>
      </w:r>
      <w:ins w:id="149" w:author="Pablo Blanco Peris" w:date="2017-05-24T18:33:00Z">
        <w:r>
          <w:rPr>
            <w:webHidden/>
          </w:rPr>
          <w:t>22</w:t>
        </w:r>
        <w:r>
          <w:rPr>
            <w:webHidden/>
          </w:rPr>
          <w:fldChar w:fldCharType="end"/>
        </w:r>
        <w:r w:rsidRPr="00BF5ABD">
          <w:rPr>
            <w:rStyle w:val="Hipervnculo"/>
          </w:rPr>
          <w:fldChar w:fldCharType="end"/>
        </w:r>
      </w:ins>
    </w:p>
    <w:p w14:paraId="05A43B82" w14:textId="77777777" w:rsidR="00EB4ED5" w:rsidRDefault="00EB4ED5">
      <w:pPr>
        <w:pStyle w:val="TDC2"/>
        <w:rPr>
          <w:ins w:id="150" w:author="Pablo Blanco Peris" w:date="2017-05-24T18:33:00Z"/>
          <w:rFonts w:asciiTheme="minorHAnsi" w:eastAsiaTheme="minorEastAsia" w:hAnsiTheme="minorHAnsi" w:cstheme="minorBidi"/>
          <w:smallCaps w:val="0"/>
          <w:sz w:val="24"/>
          <w:szCs w:val="24"/>
          <w:lang w:eastAsia="es-ES_tradnl"/>
        </w:rPr>
      </w:pPr>
      <w:ins w:id="151" w:author="Pablo Blanco Peris" w:date="2017-05-24T18:33:00Z">
        <w:r w:rsidRPr="00BF5ABD">
          <w:rPr>
            <w:rStyle w:val="Hipervnculo"/>
          </w:rPr>
          <w:fldChar w:fldCharType="begin"/>
        </w:r>
        <w:r w:rsidRPr="00BF5ABD">
          <w:rPr>
            <w:rStyle w:val="Hipervnculo"/>
          </w:rPr>
          <w:instrText xml:space="preserve"> </w:instrText>
        </w:r>
        <w:r>
          <w:instrText>HYPERLINK \l "_Toc483414158"</w:instrText>
        </w:r>
        <w:r w:rsidRPr="00BF5ABD">
          <w:rPr>
            <w:rStyle w:val="Hipervnculo"/>
          </w:rPr>
          <w:instrText xml:space="preserve"> </w:instrText>
        </w:r>
        <w:r w:rsidRPr="00BF5ABD">
          <w:rPr>
            <w:rStyle w:val="Hipervnculo"/>
          </w:rPr>
          <w:fldChar w:fldCharType="separate"/>
        </w:r>
        <w:r w:rsidRPr="00BF5ABD">
          <w:rPr>
            <w:rStyle w:val="Hipervnculo"/>
            <w:bCs/>
          </w:rPr>
          <w:t>2.3.</w:t>
        </w:r>
        <w:r>
          <w:rPr>
            <w:rFonts w:asciiTheme="minorHAnsi" w:eastAsiaTheme="minorEastAsia" w:hAnsiTheme="minorHAnsi" w:cstheme="minorBidi"/>
            <w:smallCaps w:val="0"/>
            <w:sz w:val="24"/>
            <w:szCs w:val="24"/>
            <w:lang w:eastAsia="es-ES_tradnl"/>
          </w:rPr>
          <w:tab/>
        </w:r>
        <w:r w:rsidRPr="00BF5ABD">
          <w:rPr>
            <w:rStyle w:val="Hipervnculo"/>
            <w:bCs/>
          </w:rPr>
          <w:t>Falsificación mediante empalme</w:t>
        </w:r>
        <w:r>
          <w:rPr>
            <w:webHidden/>
          </w:rPr>
          <w:tab/>
        </w:r>
        <w:r>
          <w:rPr>
            <w:webHidden/>
          </w:rPr>
          <w:fldChar w:fldCharType="begin"/>
        </w:r>
        <w:r>
          <w:rPr>
            <w:webHidden/>
          </w:rPr>
          <w:instrText xml:space="preserve"> PAGEREF _Toc483414158 \h </w:instrText>
        </w:r>
      </w:ins>
      <w:r>
        <w:rPr>
          <w:webHidden/>
        </w:rPr>
      </w:r>
      <w:r>
        <w:rPr>
          <w:webHidden/>
        </w:rPr>
        <w:fldChar w:fldCharType="separate"/>
      </w:r>
      <w:ins w:id="152" w:author="Pablo Blanco Peris" w:date="2017-05-24T18:33:00Z">
        <w:r>
          <w:rPr>
            <w:webHidden/>
          </w:rPr>
          <w:t>24</w:t>
        </w:r>
        <w:r>
          <w:rPr>
            <w:webHidden/>
          </w:rPr>
          <w:fldChar w:fldCharType="end"/>
        </w:r>
        <w:r w:rsidRPr="00BF5ABD">
          <w:rPr>
            <w:rStyle w:val="Hipervnculo"/>
          </w:rPr>
          <w:fldChar w:fldCharType="end"/>
        </w:r>
      </w:ins>
    </w:p>
    <w:p w14:paraId="088BAC3E" w14:textId="77777777" w:rsidR="00EB4ED5" w:rsidRDefault="00EB4ED5">
      <w:pPr>
        <w:pStyle w:val="TDC1"/>
        <w:rPr>
          <w:ins w:id="153" w:author="Pablo Blanco Peris" w:date="2017-05-24T18:33:00Z"/>
          <w:rFonts w:asciiTheme="minorHAnsi" w:eastAsiaTheme="minorEastAsia" w:hAnsiTheme="minorHAnsi" w:cstheme="minorBidi"/>
          <w:b w:val="0"/>
          <w:caps w:val="0"/>
          <w:sz w:val="24"/>
          <w:szCs w:val="24"/>
          <w:lang w:eastAsia="es-ES_tradnl"/>
        </w:rPr>
      </w:pPr>
      <w:ins w:id="154" w:author="Pablo Blanco Peris" w:date="2017-05-24T18:33:00Z">
        <w:r w:rsidRPr="00BF5ABD">
          <w:rPr>
            <w:rStyle w:val="Hipervnculo"/>
          </w:rPr>
          <w:fldChar w:fldCharType="begin"/>
        </w:r>
        <w:r w:rsidRPr="00BF5ABD">
          <w:rPr>
            <w:rStyle w:val="Hipervnculo"/>
          </w:rPr>
          <w:instrText xml:space="preserve"> </w:instrText>
        </w:r>
        <w:r>
          <w:instrText>HYPERLINK \l "_Toc483414159"</w:instrText>
        </w:r>
        <w:r w:rsidRPr="00BF5ABD">
          <w:rPr>
            <w:rStyle w:val="Hipervnculo"/>
          </w:rPr>
          <w:instrText xml:space="preserve"> </w:instrText>
        </w:r>
        <w:r w:rsidRPr="00BF5ABD">
          <w:rPr>
            <w:rStyle w:val="Hipervnculo"/>
          </w:rPr>
          <w:fldChar w:fldCharType="separate"/>
        </w:r>
        <w:r w:rsidRPr="00BF5ABD">
          <w:rPr>
            <w:rStyle w:val="Hipervnculo"/>
            <w:bCs/>
          </w:rPr>
          <w:t>3.</w:t>
        </w:r>
        <w:r>
          <w:rPr>
            <w:rFonts w:asciiTheme="minorHAnsi" w:eastAsiaTheme="minorEastAsia" w:hAnsiTheme="minorHAnsi" w:cstheme="minorBidi"/>
            <w:b w:val="0"/>
            <w:caps w:val="0"/>
            <w:sz w:val="24"/>
            <w:szCs w:val="24"/>
            <w:lang w:eastAsia="es-ES_tradnl"/>
          </w:rPr>
          <w:tab/>
        </w:r>
        <w:r w:rsidRPr="00BF5ABD">
          <w:rPr>
            <w:rStyle w:val="Hipervnculo"/>
            <w:bCs/>
          </w:rPr>
          <w:t>TÉCNICAS DE IDENTIFICACIÓN DE MANIPULACIONES DE IMÁGENES DIGITALES</w:t>
        </w:r>
        <w:r>
          <w:rPr>
            <w:webHidden/>
          </w:rPr>
          <w:tab/>
        </w:r>
        <w:r>
          <w:rPr>
            <w:webHidden/>
          </w:rPr>
          <w:fldChar w:fldCharType="begin"/>
        </w:r>
        <w:r>
          <w:rPr>
            <w:webHidden/>
          </w:rPr>
          <w:instrText xml:space="preserve"> PAGEREF _Toc483414159 \h </w:instrText>
        </w:r>
      </w:ins>
      <w:r>
        <w:rPr>
          <w:webHidden/>
        </w:rPr>
      </w:r>
      <w:r>
        <w:rPr>
          <w:webHidden/>
        </w:rPr>
        <w:fldChar w:fldCharType="separate"/>
      </w:r>
      <w:ins w:id="155" w:author="Pablo Blanco Peris" w:date="2017-05-24T18:33:00Z">
        <w:r>
          <w:rPr>
            <w:webHidden/>
          </w:rPr>
          <w:t>25</w:t>
        </w:r>
        <w:r>
          <w:rPr>
            <w:webHidden/>
          </w:rPr>
          <w:fldChar w:fldCharType="end"/>
        </w:r>
        <w:r w:rsidRPr="00BF5ABD">
          <w:rPr>
            <w:rStyle w:val="Hipervnculo"/>
          </w:rPr>
          <w:fldChar w:fldCharType="end"/>
        </w:r>
      </w:ins>
    </w:p>
    <w:p w14:paraId="715B7AF8" w14:textId="77777777" w:rsidR="00EB4ED5" w:rsidRDefault="00EB4ED5">
      <w:pPr>
        <w:pStyle w:val="TDC2"/>
        <w:rPr>
          <w:ins w:id="156" w:author="Pablo Blanco Peris" w:date="2017-05-24T18:33:00Z"/>
          <w:rFonts w:asciiTheme="minorHAnsi" w:eastAsiaTheme="minorEastAsia" w:hAnsiTheme="minorHAnsi" w:cstheme="minorBidi"/>
          <w:smallCaps w:val="0"/>
          <w:sz w:val="24"/>
          <w:szCs w:val="24"/>
          <w:lang w:eastAsia="es-ES_tradnl"/>
        </w:rPr>
      </w:pPr>
      <w:ins w:id="157" w:author="Pablo Blanco Peris" w:date="2017-05-24T18:33:00Z">
        <w:r w:rsidRPr="00BF5ABD">
          <w:rPr>
            <w:rStyle w:val="Hipervnculo"/>
          </w:rPr>
          <w:fldChar w:fldCharType="begin"/>
        </w:r>
        <w:r w:rsidRPr="00BF5ABD">
          <w:rPr>
            <w:rStyle w:val="Hipervnculo"/>
          </w:rPr>
          <w:instrText xml:space="preserve"> </w:instrText>
        </w:r>
        <w:r>
          <w:instrText>HYPERLINK \l "_Toc483414160"</w:instrText>
        </w:r>
        <w:r w:rsidRPr="00BF5ABD">
          <w:rPr>
            <w:rStyle w:val="Hipervnculo"/>
          </w:rPr>
          <w:instrText xml:space="preserve"> </w:instrText>
        </w:r>
        <w:r w:rsidRPr="00BF5ABD">
          <w:rPr>
            <w:rStyle w:val="Hipervnculo"/>
          </w:rPr>
          <w:fldChar w:fldCharType="separate"/>
        </w:r>
        <w:r w:rsidRPr="00BF5ABD">
          <w:rPr>
            <w:rStyle w:val="Hipervnculo"/>
            <w:bCs/>
          </w:rPr>
          <w:t>3.1.</w:t>
        </w:r>
        <w:r>
          <w:rPr>
            <w:rFonts w:asciiTheme="minorHAnsi" w:eastAsiaTheme="minorEastAsia" w:hAnsiTheme="minorHAnsi" w:cstheme="minorBidi"/>
            <w:smallCaps w:val="0"/>
            <w:sz w:val="24"/>
            <w:szCs w:val="24"/>
            <w:lang w:eastAsia="es-ES_tradnl"/>
          </w:rPr>
          <w:tab/>
        </w:r>
        <w:r w:rsidRPr="00BF5ABD">
          <w:rPr>
            <w:rStyle w:val="Hipervnculo"/>
            <w:bCs/>
          </w:rPr>
          <w:t>Técnicas de identificación de manipulaciones copia-pega</w:t>
        </w:r>
        <w:r>
          <w:rPr>
            <w:webHidden/>
          </w:rPr>
          <w:tab/>
        </w:r>
        <w:r>
          <w:rPr>
            <w:webHidden/>
          </w:rPr>
          <w:fldChar w:fldCharType="begin"/>
        </w:r>
        <w:r>
          <w:rPr>
            <w:webHidden/>
          </w:rPr>
          <w:instrText xml:space="preserve"> PAGEREF _Toc483414160 \h </w:instrText>
        </w:r>
      </w:ins>
      <w:r>
        <w:rPr>
          <w:webHidden/>
        </w:rPr>
      </w:r>
      <w:r>
        <w:rPr>
          <w:webHidden/>
        </w:rPr>
        <w:fldChar w:fldCharType="separate"/>
      </w:r>
      <w:ins w:id="158" w:author="Pablo Blanco Peris" w:date="2017-05-24T18:33:00Z">
        <w:r>
          <w:rPr>
            <w:webHidden/>
          </w:rPr>
          <w:t>25</w:t>
        </w:r>
        <w:r>
          <w:rPr>
            <w:webHidden/>
          </w:rPr>
          <w:fldChar w:fldCharType="end"/>
        </w:r>
        <w:r w:rsidRPr="00BF5ABD">
          <w:rPr>
            <w:rStyle w:val="Hipervnculo"/>
          </w:rPr>
          <w:fldChar w:fldCharType="end"/>
        </w:r>
      </w:ins>
    </w:p>
    <w:p w14:paraId="5D8981FD" w14:textId="77777777" w:rsidR="00EB4ED5" w:rsidRDefault="00EB4ED5">
      <w:pPr>
        <w:pStyle w:val="TDC2"/>
        <w:rPr>
          <w:ins w:id="159" w:author="Pablo Blanco Peris" w:date="2017-05-24T18:33:00Z"/>
          <w:rFonts w:asciiTheme="minorHAnsi" w:eastAsiaTheme="minorEastAsia" w:hAnsiTheme="minorHAnsi" w:cstheme="minorBidi"/>
          <w:smallCaps w:val="0"/>
          <w:sz w:val="24"/>
          <w:szCs w:val="24"/>
          <w:lang w:eastAsia="es-ES_tradnl"/>
        </w:rPr>
      </w:pPr>
      <w:ins w:id="160" w:author="Pablo Blanco Peris" w:date="2017-05-24T18:33:00Z">
        <w:r w:rsidRPr="00BF5ABD">
          <w:rPr>
            <w:rStyle w:val="Hipervnculo"/>
          </w:rPr>
          <w:fldChar w:fldCharType="begin"/>
        </w:r>
        <w:r w:rsidRPr="00BF5ABD">
          <w:rPr>
            <w:rStyle w:val="Hipervnculo"/>
          </w:rPr>
          <w:instrText xml:space="preserve"> </w:instrText>
        </w:r>
        <w:r>
          <w:instrText>HYPERLINK \l "_Toc483414161"</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_Toc483414161 \h </w:instrText>
        </w:r>
      </w:ins>
      <w:r>
        <w:rPr>
          <w:webHidden/>
        </w:rPr>
      </w:r>
      <w:r>
        <w:rPr>
          <w:webHidden/>
        </w:rPr>
        <w:fldChar w:fldCharType="separate"/>
      </w:r>
      <w:ins w:id="161" w:author="Pablo Blanco Peris" w:date="2017-05-24T18:33:00Z">
        <w:r>
          <w:rPr>
            <w:webHidden/>
          </w:rPr>
          <w:t>27</w:t>
        </w:r>
        <w:r>
          <w:rPr>
            <w:webHidden/>
          </w:rPr>
          <w:fldChar w:fldCharType="end"/>
        </w:r>
        <w:r w:rsidRPr="00BF5ABD">
          <w:rPr>
            <w:rStyle w:val="Hipervnculo"/>
          </w:rPr>
          <w:fldChar w:fldCharType="end"/>
        </w:r>
      </w:ins>
    </w:p>
    <w:p w14:paraId="7F4CB786" w14:textId="77777777" w:rsidR="00EB4ED5" w:rsidRDefault="00EB4ED5">
      <w:pPr>
        <w:pStyle w:val="TDC2"/>
        <w:rPr>
          <w:ins w:id="162" w:author="Pablo Blanco Peris" w:date="2017-05-24T18:33:00Z"/>
          <w:rFonts w:asciiTheme="minorHAnsi" w:eastAsiaTheme="minorEastAsia" w:hAnsiTheme="minorHAnsi" w:cstheme="minorBidi"/>
          <w:smallCaps w:val="0"/>
          <w:sz w:val="24"/>
          <w:szCs w:val="24"/>
          <w:lang w:eastAsia="es-ES_tradnl"/>
        </w:rPr>
      </w:pPr>
      <w:ins w:id="163" w:author="Pablo Blanco Peris" w:date="2017-05-24T18:33:00Z">
        <w:r w:rsidRPr="00BF5ABD">
          <w:rPr>
            <w:rStyle w:val="Hipervnculo"/>
          </w:rPr>
          <w:fldChar w:fldCharType="begin"/>
        </w:r>
        <w:r w:rsidRPr="00BF5ABD">
          <w:rPr>
            <w:rStyle w:val="Hipervnculo"/>
          </w:rPr>
          <w:instrText xml:space="preserve"> </w:instrText>
        </w:r>
        <w:r>
          <w:instrText>HYPERLINK \l "_Toc483414162"</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_Toc483414162 \h </w:instrText>
        </w:r>
      </w:ins>
      <w:r>
        <w:rPr>
          <w:webHidden/>
        </w:rPr>
      </w:r>
      <w:r>
        <w:rPr>
          <w:webHidden/>
        </w:rPr>
        <w:fldChar w:fldCharType="separate"/>
      </w:r>
      <w:ins w:id="164" w:author="Pablo Blanco Peris" w:date="2017-05-24T18:33:00Z">
        <w:r>
          <w:rPr>
            <w:webHidden/>
          </w:rPr>
          <w:t>27</w:t>
        </w:r>
        <w:r>
          <w:rPr>
            <w:webHidden/>
          </w:rPr>
          <w:fldChar w:fldCharType="end"/>
        </w:r>
        <w:r w:rsidRPr="00BF5ABD">
          <w:rPr>
            <w:rStyle w:val="Hipervnculo"/>
          </w:rPr>
          <w:fldChar w:fldCharType="end"/>
        </w:r>
      </w:ins>
    </w:p>
    <w:p w14:paraId="3D29901B" w14:textId="77777777" w:rsidR="00EB4ED5" w:rsidRDefault="00EB4ED5">
      <w:pPr>
        <w:pStyle w:val="TDC1"/>
        <w:rPr>
          <w:ins w:id="165" w:author="Pablo Blanco Peris" w:date="2017-05-24T18:33:00Z"/>
          <w:rFonts w:asciiTheme="minorHAnsi" w:eastAsiaTheme="minorEastAsia" w:hAnsiTheme="minorHAnsi" w:cstheme="minorBidi"/>
          <w:b w:val="0"/>
          <w:caps w:val="0"/>
          <w:sz w:val="24"/>
          <w:szCs w:val="24"/>
          <w:lang w:eastAsia="es-ES_tradnl"/>
        </w:rPr>
      </w:pPr>
      <w:ins w:id="166" w:author="Pablo Blanco Peris" w:date="2017-05-24T18:33:00Z">
        <w:r w:rsidRPr="00BF5ABD">
          <w:rPr>
            <w:rStyle w:val="Hipervnculo"/>
          </w:rPr>
          <w:fldChar w:fldCharType="begin"/>
        </w:r>
        <w:r w:rsidRPr="00BF5ABD">
          <w:rPr>
            <w:rStyle w:val="Hipervnculo"/>
          </w:rPr>
          <w:instrText xml:space="preserve"> </w:instrText>
        </w:r>
        <w:r>
          <w:instrText>HYPERLINK \l "_Toc483414163"</w:instrText>
        </w:r>
        <w:r w:rsidRPr="00BF5ABD">
          <w:rPr>
            <w:rStyle w:val="Hipervnculo"/>
          </w:rPr>
          <w:instrText xml:space="preserve"> </w:instrText>
        </w:r>
        <w:r w:rsidRPr="00BF5ABD">
          <w:rPr>
            <w:rStyle w:val="Hipervnculo"/>
          </w:rPr>
          <w:fldChar w:fldCharType="separate"/>
        </w:r>
        <w:r w:rsidRPr="00BF5ABD">
          <w:rPr>
            <w:rStyle w:val="Hipervnculo"/>
            <w:bCs/>
          </w:rPr>
          <w:t>4.</w:t>
        </w:r>
        <w:r>
          <w:rPr>
            <w:rFonts w:asciiTheme="minorHAnsi" w:eastAsiaTheme="minorEastAsia" w:hAnsiTheme="minorHAnsi" w:cstheme="minorBidi"/>
            <w:b w:val="0"/>
            <w:caps w:val="0"/>
            <w:sz w:val="24"/>
            <w:szCs w:val="24"/>
            <w:lang w:eastAsia="es-ES_tradnl"/>
          </w:rPr>
          <w:tab/>
        </w:r>
        <w:r w:rsidRPr="00BF5ABD">
          <w:rPr>
            <w:rStyle w:val="Hipervnculo"/>
            <w:bCs/>
          </w:rPr>
          <w:t>FORMATO COMPRESIÓN JPG</w:t>
        </w:r>
        <w:r>
          <w:rPr>
            <w:webHidden/>
          </w:rPr>
          <w:tab/>
        </w:r>
        <w:r>
          <w:rPr>
            <w:webHidden/>
          </w:rPr>
          <w:fldChar w:fldCharType="begin"/>
        </w:r>
        <w:r>
          <w:rPr>
            <w:webHidden/>
          </w:rPr>
          <w:instrText xml:space="preserve"> PAGEREF _Toc483414163 \h </w:instrText>
        </w:r>
      </w:ins>
      <w:r>
        <w:rPr>
          <w:webHidden/>
        </w:rPr>
      </w:r>
      <w:r>
        <w:rPr>
          <w:webHidden/>
        </w:rPr>
        <w:fldChar w:fldCharType="separate"/>
      </w:r>
      <w:ins w:id="167" w:author="Pablo Blanco Peris" w:date="2017-05-24T18:33:00Z">
        <w:r>
          <w:rPr>
            <w:webHidden/>
          </w:rPr>
          <w:t>28</w:t>
        </w:r>
        <w:r>
          <w:rPr>
            <w:webHidden/>
          </w:rPr>
          <w:fldChar w:fldCharType="end"/>
        </w:r>
        <w:r w:rsidRPr="00BF5ABD">
          <w:rPr>
            <w:rStyle w:val="Hipervnculo"/>
          </w:rPr>
          <w:fldChar w:fldCharType="end"/>
        </w:r>
      </w:ins>
    </w:p>
    <w:p w14:paraId="7E8A4288" w14:textId="77777777" w:rsidR="00EB4ED5" w:rsidRDefault="00EB4ED5">
      <w:pPr>
        <w:pStyle w:val="TDC2"/>
        <w:rPr>
          <w:ins w:id="168" w:author="Pablo Blanco Peris" w:date="2017-05-24T18:33:00Z"/>
          <w:rFonts w:asciiTheme="minorHAnsi" w:eastAsiaTheme="minorEastAsia" w:hAnsiTheme="minorHAnsi" w:cstheme="minorBidi"/>
          <w:smallCaps w:val="0"/>
          <w:sz w:val="24"/>
          <w:szCs w:val="24"/>
          <w:lang w:eastAsia="es-ES_tradnl"/>
        </w:rPr>
      </w:pPr>
      <w:ins w:id="169" w:author="Pablo Blanco Peris" w:date="2017-05-24T18:33:00Z">
        <w:r w:rsidRPr="00BF5ABD">
          <w:rPr>
            <w:rStyle w:val="Hipervnculo"/>
          </w:rPr>
          <w:fldChar w:fldCharType="begin"/>
        </w:r>
        <w:r w:rsidRPr="00BF5ABD">
          <w:rPr>
            <w:rStyle w:val="Hipervnculo"/>
          </w:rPr>
          <w:instrText xml:space="preserve"> </w:instrText>
        </w:r>
        <w:r>
          <w:instrText>HYPERLINK \l "_Toc483414164"</w:instrText>
        </w:r>
        <w:r w:rsidRPr="00BF5ABD">
          <w:rPr>
            <w:rStyle w:val="Hipervnculo"/>
          </w:rPr>
          <w:instrText xml:space="preserve"> </w:instrText>
        </w:r>
        <w:r w:rsidRPr="00BF5ABD">
          <w:rPr>
            <w:rStyle w:val="Hipervnculo"/>
          </w:rPr>
          <w:fldChar w:fldCharType="separate"/>
        </w:r>
        <w:r w:rsidRPr="00BF5ABD">
          <w:rPr>
            <w:rStyle w:val="Hipervnculo"/>
            <w:bCs/>
          </w:rPr>
          <w:t>4.1 Estándar JPEG</w:t>
        </w:r>
        <w:r>
          <w:rPr>
            <w:webHidden/>
          </w:rPr>
          <w:tab/>
        </w:r>
        <w:r>
          <w:rPr>
            <w:webHidden/>
          </w:rPr>
          <w:fldChar w:fldCharType="begin"/>
        </w:r>
        <w:r>
          <w:rPr>
            <w:webHidden/>
          </w:rPr>
          <w:instrText xml:space="preserve"> PAGEREF _Toc483414164 \h </w:instrText>
        </w:r>
      </w:ins>
      <w:r>
        <w:rPr>
          <w:webHidden/>
        </w:rPr>
      </w:r>
      <w:r>
        <w:rPr>
          <w:webHidden/>
        </w:rPr>
        <w:fldChar w:fldCharType="separate"/>
      </w:r>
      <w:ins w:id="170" w:author="Pablo Blanco Peris" w:date="2017-05-24T18:33:00Z">
        <w:r>
          <w:rPr>
            <w:webHidden/>
          </w:rPr>
          <w:t>28</w:t>
        </w:r>
        <w:r>
          <w:rPr>
            <w:webHidden/>
          </w:rPr>
          <w:fldChar w:fldCharType="end"/>
        </w:r>
        <w:r w:rsidRPr="00BF5ABD">
          <w:rPr>
            <w:rStyle w:val="Hipervnculo"/>
          </w:rPr>
          <w:fldChar w:fldCharType="end"/>
        </w:r>
      </w:ins>
    </w:p>
    <w:p w14:paraId="19275CBC" w14:textId="77777777" w:rsidR="00EB4ED5" w:rsidRDefault="00EB4ED5">
      <w:pPr>
        <w:pStyle w:val="TDC2"/>
        <w:rPr>
          <w:ins w:id="171" w:author="Pablo Blanco Peris" w:date="2017-05-24T18:33:00Z"/>
          <w:rFonts w:asciiTheme="minorHAnsi" w:eastAsiaTheme="minorEastAsia" w:hAnsiTheme="minorHAnsi" w:cstheme="minorBidi"/>
          <w:smallCaps w:val="0"/>
          <w:sz w:val="24"/>
          <w:szCs w:val="24"/>
          <w:lang w:eastAsia="es-ES_tradnl"/>
        </w:rPr>
      </w:pPr>
      <w:ins w:id="172" w:author="Pablo Blanco Peris" w:date="2017-05-24T18:33:00Z">
        <w:r w:rsidRPr="00BF5ABD">
          <w:rPr>
            <w:rStyle w:val="Hipervnculo"/>
          </w:rPr>
          <w:fldChar w:fldCharType="begin"/>
        </w:r>
        <w:r w:rsidRPr="00BF5ABD">
          <w:rPr>
            <w:rStyle w:val="Hipervnculo"/>
          </w:rPr>
          <w:instrText xml:space="preserve"> </w:instrText>
        </w:r>
        <w:r>
          <w:instrText>HYPERLINK \l "_Toc483414165"</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_Toc483414165 \h </w:instrText>
        </w:r>
      </w:ins>
      <w:r>
        <w:rPr>
          <w:webHidden/>
        </w:rPr>
      </w:r>
      <w:r>
        <w:rPr>
          <w:webHidden/>
        </w:rPr>
        <w:fldChar w:fldCharType="separate"/>
      </w:r>
      <w:ins w:id="173" w:author="Pablo Blanco Peris" w:date="2017-05-24T18:33:00Z">
        <w:r>
          <w:rPr>
            <w:webHidden/>
          </w:rPr>
          <w:t>28</w:t>
        </w:r>
        <w:r>
          <w:rPr>
            <w:webHidden/>
          </w:rPr>
          <w:fldChar w:fldCharType="end"/>
        </w:r>
        <w:r w:rsidRPr="00BF5ABD">
          <w:rPr>
            <w:rStyle w:val="Hipervnculo"/>
          </w:rPr>
          <w:fldChar w:fldCharType="end"/>
        </w:r>
      </w:ins>
    </w:p>
    <w:p w14:paraId="161D5F8E" w14:textId="77777777" w:rsidR="00EB4ED5" w:rsidRDefault="00EB4ED5">
      <w:pPr>
        <w:pStyle w:val="TDC2"/>
        <w:rPr>
          <w:ins w:id="174" w:author="Pablo Blanco Peris" w:date="2017-05-24T18:33:00Z"/>
          <w:rFonts w:asciiTheme="minorHAnsi" w:eastAsiaTheme="minorEastAsia" w:hAnsiTheme="minorHAnsi" w:cstheme="minorBidi"/>
          <w:smallCaps w:val="0"/>
          <w:sz w:val="24"/>
          <w:szCs w:val="24"/>
          <w:lang w:eastAsia="es-ES_tradnl"/>
        </w:rPr>
      </w:pPr>
      <w:ins w:id="175" w:author="Pablo Blanco Peris" w:date="2017-05-24T18:33:00Z">
        <w:r w:rsidRPr="00BF5ABD">
          <w:rPr>
            <w:rStyle w:val="Hipervnculo"/>
          </w:rPr>
          <w:fldChar w:fldCharType="begin"/>
        </w:r>
        <w:r w:rsidRPr="00BF5ABD">
          <w:rPr>
            <w:rStyle w:val="Hipervnculo"/>
          </w:rPr>
          <w:instrText xml:space="preserve"> </w:instrText>
        </w:r>
        <w:r>
          <w:instrText>HYPERLINK \l "_Toc483414166"</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_Toc483414166 \h </w:instrText>
        </w:r>
      </w:ins>
      <w:r>
        <w:rPr>
          <w:webHidden/>
        </w:rPr>
      </w:r>
      <w:r>
        <w:rPr>
          <w:webHidden/>
        </w:rPr>
        <w:fldChar w:fldCharType="separate"/>
      </w:r>
      <w:ins w:id="176" w:author="Pablo Blanco Peris" w:date="2017-05-24T18:33:00Z">
        <w:r>
          <w:rPr>
            <w:webHidden/>
          </w:rPr>
          <w:t>28</w:t>
        </w:r>
        <w:r>
          <w:rPr>
            <w:webHidden/>
          </w:rPr>
          <w:fldChar w:fldCharType="end"/>
        </w:r>
        <w:r w:rsidRPr="00BF5ABD">
          <w:rPr>
            <w:rStyle w:val="Hipervnculo"/>
          </w:rPr>
          <w:fldChar w:fldCharType="end"/>
        </w:r>
      </w:ins>
    </w:p>
    <w:p w14:paraId="7FE79A75" w14:textId="77777777" w:rsidR="00EB4ED5" w:rsidRDefault="00EB4ED5">
      <w:pPr>
        <w:pStyle w:val="TDC2"/>
        <w:rPr>
          <w:ins w:id="177" w:author="Pablo Blanco Peris" w:date="2017-05-24T18:33:00Z"/>
          <w:rFonts w:asciiTheme="minorHAnsi" w:eastAsiaTheme="minorEastAsia" w:hAnsiTheme="minorHAnsi" w:cstheme="minorBidi"/>
          <w:smallCaps w:val="0"/>
          <w:sz w:val="24"/>
          <w:szCs w:val="24"/>
          <w:lang w:eastAsia="es-ES_tradnl"/>
        </w:rPr>
      </w:pPr>
      <w:ins w:id="178" w:author="Pablo Blanco Peris" w:date="2017-05-24T18:33:00Z">
        <w:r w:rsidRPr="00BF5ABD">
          <w:rPr>
            <w:rStyle w:val="Hipervnculo"/>
          </w:rPr>
          <w:fldChar w:fldCharType="begin"/>
        </w:r>
        <w:r w:rsidRPr="00BF5ABD">
          <w:rPr>
            <w:rStyle w:val="Hipervnculo"/>
          </w:rPr>
          <w:instrText xml:space="preserve"> </w:instrText>
        </w:r>
        <w:r>
          <w:instrText>HYPERLINK \l "_Toc483414167"</w:instrText>
        </w:r>
        <w:r w:rsidRPr="00BF5ABD">
          <w:rPr>
            <w:rStyle w:val="Hipervnculo"/>
          </w:rPr>
          <w:instrText xml:space="preserve"> </w:instrText>
        </w:r>
        <w:r w:rsidRPr="00BF5ABD">
          <w:rPr>
            <w:rStyle w:val="Hipervnculo"/>
          </w:rPr>
          <w:fldChar w:fldCharType="separate"/>
        </w:r>
        <w:r w:rsidRPr="00BF5ABD">
          <w:rPr>
            <w:rStyle w:val="Hipervnculo"/>
            <w:bCs/>
          </w:rPr>
          <w:t>4.4 Técnicas que emplean formato JPEG</w:t>
        </w:r>
        <w:r>
          <w:rPr>
            <w:webHidden/>
          </w:rPr>
          <w:tab/>
        </w:r>
        <w:r>
          <w:rPr>
            <w:webHidden/>
          </w:rPr>
          <w:fldChar w:fldCharType="begin"/>
        </w:r>
        <w:r>
          <w:rPr>
            <w:webHidden/>
          </w:rPr>
          <w:instrText xml:space="preserve"> PAGEREF _Toc483414167 \h </w:instrText>
        </w:r>
      </w:ins>
      <w:r>
        <w:rPr>
          <w:webHidden/>
        </w:rPr>
      </w:r>
      <w:r>
        <w:rPr>
          <w:webHidden/>
        </w:rPr>
        <w:fldChar w:fldCharType="separate"/>
      </w:r>
      <w:ins w:id="179" w:author="Pablo Blanco Peris" w:date="2017-05-24T18:33:00Z">
        <w:r>
          <w:rPr>
            <w:webHidden/>
          </w:rPr>
          <w:t>28</w:t>
        </w:r>
        <w:r>
          <w:rPr>
            <w:webHidden/>
          </w:rPr>
          <w:fldChar w:fldCharType="end"/>
        </w:r>
        <w:r w:rsidRPr="00BF5ABD">
          <w:rPr>
            <w:rStyle w:val="Hipervnculo"/>
          </w:rPr>
          <w:fldChar w:fldCharType="end"/>
        </w:r>
      </w:ins>
    </w:p>
    <w:p w14:paraId="2935CF71" w14:textId="77777777" w:rsidR="0091210C" w:rsidDel="00EB4ED5" w:rsidRDefault="0091210C">
      <w:pPr>
        <w:pStyle w:val="TDC1"/>
        <w:rPr>
          <w:del w:id="180" w:author="Pablo Blanco Peris" w:date="2017-05-24T18:33:00Z"/>
          <w:rFonts w:asciiTheme="minorHAnsi" w:eastAsiaTheme="minorEastAsia" w:hAnsiTheme="minorHAnsi" w:cstheme="minorBidi"/>
          <w:b w:val="0"/>
          <w:caps w:val="0"/>
          <w:sz w:val="24"/>
          <w:szCs w:val="24"/>
          <w:lang w:eastAsia="es-ES_tradnl"/>
        </w:rPr>
      </w:pPr>
      <w:del w:id="181" w:author="Pablo Blanco Peris" w:date="2017-05-24T18:33:00Z">
        <w:r w:rsidRPr="00EB4ED5" w:rsidDel="00EB4ED5">
          <w:rPr>
            <w:rPrChange w:id="182" w:author="Pablo Blanco Peris" w:date="2017-05-24T18:33:00Z">
              <w:rPr>
                <w:rStyle w:val="Hipervnculo"/>
                <w:b w:val="0"/>
                <w:caps w:val="0"/>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183" w:author="Pablo Blanco Peris" w:date="2017-05-24T18:33:00Z">
              <w:rPr>
                <w:rStyle w:val="Hipervnculo"/>
                <w:b w:val="0"/>
                <w:caps w:val="0"/>
              </w:rPr>
            </w:rPrChange>
          </w:rPr>
          <w:delText>Introducción</w:delText>
        </w:r>
        <w:r w:rsidDel="00EB4ED5">
          <w:rPr>
            <w:webHidden/>
          </w:rPr>
          <w:tab/>
          <w:delText>1</w:delText>
        </w:r>
      </w:del>
    </w:p>
    <w:p w14:paraId="1063DF7F" w14:textId="77777777" w:rsidR="0091210C" w:rsidDel="00EB4ED5" w:rsidRDefault="0091210C">
      <w:pPr>
        <w:pStyle w:val="TDC2"/>
        <w:rPr>
          <w:del w:id="184" w:author="Pablo Blanco Peris" w:date="2017-05-24T18:33:00Z"/>
          <w:rFonts w:asciiTheme="minorHAnsi" w:eastAsiaTheme="minorEastAsia" w:hAnsiTheme="minorHAnsi" w:cstheme="minorBidi"/>
          <w:smallCaps w:val="0"/>
          <w:sz w:val="24"/>
          <w:szCs w:val="24"/>
          <w:lang w:eastAsia="es-ES_tradnl"/>
        </w:rPr>
      </w:pPr>
      <w:del w:id="185" w:author="Pablo Blanco Peris" w:date="2017-05-24T18:33:00Z">
        <w:r w:rsidRPr="00EB4ED5" w:rsidDel="00EB4ED5">
          <w:rPr>
            <w:rPrChange w:id="186" w:author="Pablo Blanco Peris" w:date="2017-05-24T18:33:00Z">
              <w:rPr>
                <w:rStyle w:val="Hipervnculo"/>
                <w:smallCaps w:val="0"/>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187" w:author="Pablo Blanco Peris" w:date="2017-05-24T18:33:00Z">
              <w:rPr>
                <w:rStyle w:val="Hipervnculo"/>
                <w:smallCaps w:val="0"/>
              </w:rPr>
            </w:rPrChange>
          </w:rPr>
          <w:delText>Motivación</w:delText>
        </w:r>
        <w:r w:rsidDel="00EB4ED5">
          <w:rPr>
            <w:webHidden/>
          </w:rPr>
          <w:tab/>
          <w:delText>1</w:delText>
        </w:r>
      </w:del>
    </w:p>
    <w:p w14:paraId="6281BC83" w14:textId="77777777" w:rsidR="0091210C" w:rsidDel="00EB4ED5" w:rsidRDefault="0091210C">
      <w:pPr>
        <w:pStyle w:val="TDC2"/>
        <w:rPr>
          <w:del w:id="188" w:author="Pablo Blanco Peris" w:date="2017-05-24T18:33:00Z"/>
          <w:rFonts w:asciiTheme="minorHAnsi" w:eastAsiaTheme="minorEastAsia" w:hAnsiTheme="minorHAnsi" w:cstheme="minorBidi"/>
          <w:smallCaps w:val="0"/>
          <w:sz w:val="24"/>
          <w:szCs w:val="24"/>
          <w:lang w:eastAsia="es-ES_tradnl"/>
        </w:rPr>
      </w:pPr>
      <w:del w:id="189" w:author="Pablo Blanco Peris" w:date="2017-05-24T18:33:00Z">
        <w:r w:rsidRPr="00EB4ED5" w:rsidDel="00EB4ED5">
          <w:rPr>
            <w:rPrChange w:id="190" w:author="Pablo Blanco Peris" w:date="2017-05-24T18:33:00Z">
              <w:rPr>
                <w:rStyle w:val="Hipervnculo"/>
                <w:smallCaps w:val="0"/>
              </w:rPr>
            </w:rPrChange>
          </w:rPr>
          <w:delText>1.2.</w:delText>
        </w:r>
        <w:r w:rsidDel="00EB4ED5">
          <w:rPr>
            <w:rFonts w:asciiTheme="minorHAnsi" w:eastAsiaTheme="minorEastAsia" w:hAnsiTheme="minorHAnsi" w:cstheme="minorBidi"/>
            <w:smallCaps w:val="0"/>
            <w:sz w:val="24"/>
            <w:szCs w:val="24"/>
            <w:lang w:eastAsia="es-ES_tradnl"/>
          </w:rPr>
          <w:tab/>
        </w:r>
        <w:r w:rsidRPr="00EB4ED5" w:rsidDel="00EB4ED5">
          <w:rPr>
            <w:rPrChange w:id="191" w:author="Pablo Blanco Peris" w:date="2017-05-24T18:33:00Z">
              <w:rPr>
                <w:rStyle w:val="Hipervnculo"/>
                <w:smallCaps w:val="0"/>
              </w:rPr>
            </w:rPrChange>
          </w:rPr>
          <w:delText>Objetivos</w:delText>
        </w:r>
        <w:r w:rsidDel="00EB4ED5">
          <w:rPr>
            <w:webHidden/>
          </w:rPr>
          <w:tab/>
          <w:delText>1</w:delText>
        </w:r>
      </w:del>
    </w:p>
    <w:p w14:paraId="2629E254" w14:textId="77777777" w:rsidR="0091210C" w:rsidDel="00EB4ED5" w:rsidRDefault="0091210C">
      <w:pPr>
        <w:pStyle w:val="TDC2"/>
        <w:rPr>
          <w:del w:id="192" w:author="Pablo Blanco Peris" w:date="2017-05-24T18:33:00Z"/>
          <w:rFonts w:asciiTheme="minorHAnsi" w:eastAsiaTheme="minorEastAsia" w:hAnsiTheme="minorHAnsi" w:cstheme="minorBidi"/>
          <w:smallCaps w:val="0"/>
          <w:sz w:val="24"/>
          <w:szCs w:val="24"/>
          <w:lang w:eastAsia="es-ES_tradnl"/>
        </w:rPr>
      </w:pPr>
      <w:del w:id="193" w:author="Pablo Blanco Peris" w:date="2017-05-24T18:33:00Z">
        <w:r w:rsidRPr="00EB4ED5" w:rsidDel="00EB4ED5">
          <w:rPr>
            <w:rPrChange w:id="194" w:author="Pablo Blanco Peris" w:date="2017-05-24T18:33:00Z">
              <w:rPr>
                <w:rStyle w:val="Hipervnculo"/>
                <w:smallCaps w:val="0"/>
              </w:rPr>
            </w:rPrChange>
          </w:rPr>
          <w:delText>1.3.</w:delText>
        </w:r>
        <w:r w:rsidDel="00EB4ED5">
          <w:rPr>
            <w:rFonts w:asciiTheme="minorHAnsi" w:eastAsiaTheme="minorEastAsia" w:hAnsiTheme="minorHAnsi" w:cstheme="minorBidi"/>
            <w:smallCaps w:val="0"/>
            <w:sz w:val="24"/>
            <w:szCs w:val="24"/>
            <w:lang w:eastAsia="es-ES_tradnl"/>
          </w:rPr>
          <w:tab/>
        </w:r>
        <w:r w:rsidRPr="00EB4ED5" w:rsidDel="00EB4ED5">
          <w:rPr>
            <w:rPrChange w:id="195" w:author="Pablo Blanco Peris" w:date="2017-05-24T18:33:00Z">
              <w:rPr>
                <w:rStyle w:val="Hipervnculo"/>
                <w:smallCaps w:val="0"/>
              </w:rPr>
            </w:rPrChange>
          </w:rPr>
          <w:delText>Plan de Trabajo</w:delText>
        </w:r>
        <w:r w:rsidDel="00EB4ED5">
          <w:rPr>
            <w:webHidden/>
          </w:rPr>
          <w:tab/>
          <w:delText>2</w:delText>
        </w:r>
      </w:del>
    </w:p>
    <w:p w14:paraId="2FDC8A35" w14:textId="77777777" w:rsidR="0091210C" w:rsidDel="00EB4ED5" w:rsidRDefault="0091210C">
      <w:pPr>
        <w:pStyle w:val="TDC2"/>
        <w:rPr>
          <w:del w:id="196" w:author="Pablo Blanco Peris" w:date="2017-05-24T18:33:00Z"/>
          <w:rFonts w:asciiTheme="minorHAnsi" w:eastAsiaTheme="minorEastAsia" w:hAnsiTheme="minorHAnsi" w:cstheme="minorBidi"/>
          <w:smallCaps w:val="0"/>
          <w:sz w:val="24"/>
          <w:szCs w:val="24"/>
          <w:lang w:eastAsia="es-ES_tradnl"/>
        </w:rPr>
      </w:pPr>
      <w:del w:id="197" w:author="Pablo Blanco Peris" w:date="2017-05-24T18:33:00Z">
        <w:r w:rsidRPr="00EB4ED5" w:rsidDel="00EB4ED5">
          <w:rPr>
            <w:rPrChange w:id="198" w:author="Pablo Blanco Peris" w:date="2017-05-24T18:33:00Z">
              <w:rPr>
                <w:rStyle w:val="Hipervnculo"/>
                <w:smallCaps w:val="0"/>
              </w:rPr>
            </w:rPrChange>
          </w:rPr>
          <w:delText>1.4.</w:delText>
        </w:r>
        <w:r w:rsidDel="00EB4ED5">
          <w:rPr>
            <w:rFonts w:asciiTheme="minorHAnsi" w:eastAsiaTheme="minorEastAsia" w:hAnsiTheme="minorHAnsi" w:cstheme="minorBidi"/>
            <w:smallCaps w:val="0"/>
            <w:sz w:val="24"/>
            <w:szCs w:val="24"/>
            <w:lang w:eastAsia="es-ES_tradnl"/>
          </w:rPr>
          <w:tab/>
        </w:r>
        <w:r w:rsidRPr="00EB4ED5" w:rsidDel="00EB4ED5">
          <w:rPr>
            <w:rPrChange w:id="199" w:author="Pablo Blanco Peris" w:date="2017-05-24T18:33:00Z">
              <w:rPr>
                <w:rStyle w:val="Hipervnculo"/>
                <w:smallCaps w:val="0"/>
              </w:rPr>
            </w:rPrChange>
          </w:rPr>
          <w:delText>Estructura de la memoria</w:delText>
        </w:r>
        <w:r w:rsidDel="00EB4ED5">
          <w:rPr>
            <w:webHidden/>
          </w:rPr>
          <w:tab/>
          <w:delText>4</w:delText>
        </w:r>
      </w:del>
    </w:p>
    <w:p w14:paraId="3AAED6FD" w14:textId="77777777" w:rsidR="0091210C" w:rsidDel="00EB4ED5" w:rsidRDefault="0091210C">
      <w:pPr>
        <w:pStyle w:val="TDC1"/>
        <w:rPr>
          <w:del w:id="200" w:author="Pablo Blanco Peris" w:date="2017-05-24T18:33:00Z"/>
          <w:rFonts w:asciiTheme="minorHAnsi" w:eastAsiaTheme="minorEastAsia" w:hAnsiTheme="minorHAnsi" w:cstheme="minorBidi"/>
          <w:b w:val="0"/>
          <w:caps w:val="0"/>
          <w:sz w:val="24"/>
          <w:szCs w:val="24"/>
          <w:lang w:eastAsia="es-ES_tradnl"/>
        </w:rPr>
      </w:pPr>
      <w:del w:id="201" w:author="Pablo Blanco Peris" w:date="2017-05-24T18:33:00Z">
        <w:r w:rsidRPr="00EB4ED5" w:rsidDel="00EB4ED5">
          <w:rPr>
            <w:rPrChange w:id="202" w:author="Pablo Blanco Peris" w:date="2017-05-24T18:33:00Z">
              <w:rPr>
                <w:rStyle w:val="Hipervnculo"/>
                <w:b w:val="0"/>
                <w:bCs/>
                <w:caps w:val="0"/>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203" w:author="Pablo Blanco Peris" w:date="2017-05-24T18:33:00Z">
              <w:rPr>
                <w:rStyle w:val="Hipervnculo"/>
                <w:b w:val="0"/>
                <w:bCs/>
                <w:caps w:val="0"/>
              </w:rPr>
            </w:rPrChange>
          </w:rPr>
          <w:delText>INTRODUCCIÓN AL ANÁLISIS FORENSE DE IMÁGENES DIGITALES</w:delText>
        </w:r>
        <w:r w:rsidDel="00EB4ED5">
          <w:rPr>
            <w:webHidden/>
          </w:rPr>
          <w:tab/>
          <w:delText>6</w:delText>
        </w:r>
      </w:del>
    </w:p>
    <w:p w14:paraId="607A898A" w14:textId="77777777" w:rsidR="0091210C" w:rsidDel="00EB4ED5" w:rsidRDefault="0091210C">
      <w:pPr>
        <w:pStyle w:val="TDC2"/>
        <w:rPr>
          <w:del w:id="204" w:author="Pablo Blanco Peris" w:date="2017-05-24T18:33:00Z"/>
          <w:rFonts w:asciiTheme="minorHAnsi" w:eastAsiaTheme="minorEastAsia" w:hAnsiTheme="minorHAnsi" w:cstheme="minorBidi"/>
          <w:smallCaps w:val="0"/>
          <w:sz w:val="24"/>
          <w:szCs w:val="24"/>
          <w:lang w:eastAsia="es-ES_tradnl"/>
        </w:rPr>
      </w:pPr>
      <w:del w:id="205" w:author="Pablo Blanco Peris" w:date="2017-05-24T18:33:00Z">
        <w:r w:rsidRPr="00EB4ED5" w:rsidDel="00EB4ED5">
          <w:rPr>
            <w:rPrChange w:id="206" w:author="Pablo Blanco Peris" w:date="2017-05-24T18:33:00Z">
              <w:rPr>
                <w:rStyle w:val="Hipervnculo"/>
                <w:bCs/>
                <w:iCs/>
                <w:smallCaps w:val="0"/>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207" w:author="Pablo Blanco Peris" w:date="2017-05-24T18:33:00Z">
              <w:rPr>
                <w:rStyle w:val="Hipervnculo"/>
                <w:bCs/>
                <w:iCs/>
                <w:smallCaps w:val="0"/>
              </w:rPr>
            </w:rPrChange>
          </w:rPr>
          <w:delText>Falsificación</w:delText>
        </w:r>
        <w:r w:rsidDel="00EB4ED5">
          <w:rPr>
            <w:webHidden/>
          </w:rPr>
          <w:tab/>
          <w:delText>7</w:delText>
        </w:r>
      </w:del>
    </w:p>
    <w:p w14:paraId="57FB66F9" w14:textId="77777777" w:rsidR="0091210C" w:rsidDel="00EB4ED5" w:rsidRDefault="0091210C">
      <w:pPr>
        <w:pStyle w:val="TDC1"/>
        <w:rPr>
          <w:del w:id="208" w:author="Pablo Blanco Peris" w:date="2017-05-24T18:33:00Z"/>
          <w:rFonts w:asciiTheme="minorHAnsi" w:eastAsiaTheme="minorEastAsia" w:hAnsiTheme="minorHAnsi" w:cstheme="minorBidi"/>
          <w:b w:val="0"/>
          <w:caps w:val="0"/>
          <w:sz w:val="24"/>
          <w:szCs w:val="24"/>
          <w:lang w:eastAsia="es-ES_tradnl"/>
        </w:rPr>
      </w:pPr>
      <w:del w:id="209" w:author="Pablo Blanco Peris" w:date="2017-05-24T18:33:00Z">
        <w:r w:rsidRPr="00EB4ED5" w:rsidDel="00EB4ED5">
          <w:rPr>
            <w:rPrChange w:id="210" w:author="Pablo Blanco Peris" w:date="2017-05-24T18:33:00Z">
              <w:rPr>
                <w:rStyle w:val="Hipervnculo"/>
                <w:b w:val="0"/>
                <w:bCs/>
                <w:caps w:val="0"/>
              </w:rPr>
            </w:rPrChange>
          </w:rPr>
          <w:delText>2.</w:delText>
        </w:r>
        <w:r w:rsidDel="00EB4ED5">
          <w:rPr>
            <w:rFonts w:asciiTheme="minorHAnsi" w:eastAsiaTheme="minorEastAsia" w:hAnsiTheme="minorHAnsi" w:cstheme="minorBidi"/>
            <w:b w:val="0"/>
            <w:caps w:val="0"/>
            <w:sz w:val="24"/>
            <w:szCs w:val="24"/>
            <w:lang w:eastAsia="es-ES_tradnl"/>
          </w:rPr>
          <w:tab/>
        </w:r>
        <w:r w:rsidRPr="00EB4ED5" w:rsidDel="00EB4ED5">
          <w:rPr>
            <w:rPrChange w:id="211" w:author="Pablo Blanco Peris" w:date="2017-05-24T18:33:00Z">
              <w:rPr>
                <w:rStyle w:val="Hipervnculo"/>
                <w:b w:val="0"/>
                <w:bCs/>
                <w:caps w:val="0"/>
              </w:rPr>
            </w:rPrChange>
          </w:rPr>
          <w:delText>ANÁLISIS FORENSE DE IMÁGENES DIGITALES</w:delText>
        </w:r>
        <w:r w:rsidDel="00EB4ED5">
          <w:rPr>
            <w:webHidden/>
          </w:rPr>
          <w:tab/>
          <w:delText>10</w:delText>
        </w:r>
      </w:del>
    </w:p>
    <w:p w14:paraId="62AA3140" w14:textId="77777777" w:rsidR="0091210C" w:rsidDel="00EB4ED5" w:rsidRDefault="0091210C">
      <w:pPr>
        <w:pStyle w:val="TDC2"/>
        <w:rPr>
          <w:del w:id="212" w:author="Pablo Blanco Peris" w:date="2017-05-24T18:33:00Z"/>
          <w:rFonts w:asciiTheme="minorHAnsi" w:eastAsiaTheme="minorEastAsia" w:hAnsiTheme="minorHAnsi" w:cstheme="minorBidi"/>
          <w:smallCaps w:val="0"/>
          <w:sz w:val="24"/>
          <w:szCs w:val="24"/>
          <w:lang w:eastAsia="es-ES_tradnl"/>
        </w:rPr>
      </w:pPr>
      <w:del w:id="213" w:author="Pablo Blanco Peris" w:date="2017-05-24T18:33:00Z">
        <w:r w:rsidRPr="00EB4ED5" w:rsidDel="00EB4ED5">
          <w:rPr>
            <w:rPrChange w:id="214" w:author="Pablo Blanco Peris" w:date="2017-05-24T18:33:00Z">
              <w:rPr>
                <w:rStyle w:val="Hipervnculo"/>
                <w:bCs/>
                <w:smallCaps w:val="0"/>
              </w:rPr>
            </w:rPrChange>
          </w:rPr>
          <w:delText>2.1.</w:delText>
        </w:r>
        <w:r w:rsidDel="00EB4ED5">
          <w:rPr>
            <w:rFonts w:asciiTheme="minorHAnsi" w:eastAsiaTheme="minorEastAsia" w:hAnsiTheme="minorHAnsi" w:cstheme="minorBidi"/>
            <w:smallCaps w:val="0"/>
            <w:sz w:val="24"/>
            <w:szCs w:val="24"/>
            <w:lang w:eastAsia="es-ES_tradnl"/>
          </w:rPr>
          <w:tab/>
        </w:r>
        <w:r w:rsidRPr="00EB4ED5" w:rsidDel="00EB4ED5">
          <w:rPr>
            <w:rPrChange w:id="215" w:author="Pablo Blanco Peris" w:date="2017-05-24T18:33:00Z">
              <w:rPr>
                <w:rStyle w:val="Hipervnculo"/>
                <w:bCs/>
                <w:smallCaps w:val="0"/>
              </w:rPr>
            </w:rPrChange>
          </w:rPr>
          <w:delText>Formación de una imagen digital</w:delText>
        </w:r>
        <w:r w:rsidDel="00EB4ED5">
          <w:rPr>
            <w:webHidden/>
          </w:rPr>
          <w:tab/>
          <w:delText>10</w:delText>
        </w:r>
      </w:del>
    </w:p>
    <w:p w14:paraId="36305970" w14:textId="77777777" w:rsidR="0091210C" w:rsidDel="00EB4ED5" w:rsidRDefault="0091210C">
      <w:pPr>
        <w:pStyle w:val="TDC2"/>
        <w:rPr>
          <w:del w:id="216" w:author="Pablo Blanco Peris" w:date="2017-05-24T18:33:00Z"/>
          <w:rFonts w:asciiTheme="minorHAnsi" w:eastAsiaTheme="minorEastAsia" w:hAnsiTheme="minorHAnsi" w:cstheme="minorBidi"/>
          <w:smallCaps w:val="0"/>
          <w:sz w:val="24"/>
          <w:szCs w:val="24"/>
          <w:lang w:eastAsia="es-ES_tradnl"/>
        </w:rPr>
      </w:pPr>
      <w:del w:id="217" w:author="Pablo Blanco Peris" w:date="2017-05-24T18:33:00Z">
        <w:r w:rsidRPr="00EB4ED5" w:rsidDel="00EB4ED5">
          <w:rPr>
            <w:rPrChange w:id="218" w:author="Pablo Blanco Peris" w:date="2017-05-24T18:33:00Z">
              <w:rPr>
                <w:rStyle w:val="Hipervnculo"/>
                <w:bCs/>
                <w:smallCaps w:val="0"/>
              </w:rPr>
            </w:rPrChange>
          </w:rPr>
          <w:delText>2.2.</w:delText>
        </w:r>
        <w:r w:rsidDel="00EB4ED5">
          <w:rPr>
            <w:rFonts w:asciiTheme="minorHAnsi" w:eastAsiaTheme="minorEastAsia" w:hAnsiTheme="minorHAnsi" w:cstheme="minorBidi"/>
            <w:smallCaps w:val="0"/>
            <w:sz w:val="24"/>
            <w:szCs w:val="24"/>
            <w:lang w:eastAsia="es-ES_tradnl"/>
          </w:rPr>
          <w:tab/>
        </w:r>
        <w:r w:rsidRPr="00EB4ED5" w:rsidDel="00EB4ED5">
          <w:rPr>
            <w:rPrChange w:id="219" w:author="Pablo Blanco Peris" w:date="2017-05-24T18:33:00Z">
              <w:rPr>
                <w:rStyle w:val="Hipervnculo"/>
                <w:bCs/>
                <w:smallCaps w:val="0"/>
              </w:rPr>
            </w:rPrChange>
          </w:rPr>
          <w:delText>Filtros de color</w:delText>
        </w:r>
        <w:r w:rsidDel="00EB4ED5">
          <w:rPr>
            <w:webHidden/>
          </w:rPr>
          <w:tab/>
          <w:delText>12</w:delText>
        </w:r>
      </w:del>
    </w:p>
    <w:p w14:paraId="77E3FAD2" w14:textId="77777777" w:rsidR="0091210C" w:rsidDel="00EB4ED5" w:rsidRDefault="0091210C">
      <w:pPr>
        <w:pStyle w:val="TDC2"/>
        <w:rPr>
          <w:del w:id="220" w:author="Pablo Blanco Peris" w:date="2017-05-24T18:33:00Z"/>
          <w:rFonts w:asciiTheme="minorHAnsi" w:eastAsiaTheme="minorEastAsia" w:hAnsiTheme="minorHAnsi" w:cstheme="minorBidi"/>
          <w:smallCaps w:val="0"/>
          <w:sz w:val="24"/>
          <w:szCs w:val="24"/>
          <w:lang w:eastAsia="es-ES_tradnl"/>
        </w:rPr>
      </w:pPr>
      <w:del w:id="221" w:author="Pablo Blanco Peris" w:date="2017-05-24T18:33:00Z">
        <w:r w:rsidRPr="00EB4ED5" w:rsidDel="00EB4ED5">
          <w:rPr>
            <w:rPrChange w:id="222" w:author="Pablo Blanco Peris" w:date="2017-05-24T18:33:00Z">
              <w:rPr>
                <w:rStyle w:val="Hipervnculo"/>
                <w:bCs/>
                <w:smallCaps w:val="0"/>
              </w:rPr>
            </w:rPrChange>
          </w:rPr>
          <w:delText>2.3.</w:delText>
        </w:r>
        <w:r w:rsidDel="00EB4ED5">
          <w:rPr>
            <w:rFonts w:asciiTheme="minorHAnsi" w:eastAsiaTheme="minorEastAsia" w:hAnsiTheme="minorHAnsi" w:cstheme="minorBidi"/>
            <w:smallCaps w:val="0"/>
            <w:sz w:val="24"/>
            <w:szCs w:val="24"/>
            <w:lang w:eastAsia="es-ES_tradnl"/>
          </w:rPr>
          <w:tab/>
        </w:r>
        <w:r w:rsidRPr="00EB4ED5" w:rsidDel="00EB4ED5">
          <w:rPr>
            <w:rPrChange w:id="223" w:author="Pablo Blanco Peris" w:date="2017-05-24T18:33:00Z">
              <w:rPr>
                <w:rStyle w:val="Hipervnculo"/>
                <w:bCs/>
                <w:smallCaps w:val="0"/>
              </w:rPr>
            </w:rPrChange>
          </w:rPr>
          <w:delText>Tipos de sensores</w:delText>
        </w:r>
        <w:r w:rsidDel="00EB4ED5">
          <w:rPr>
            <w:webHidden/>
          </w:rPr>
          <w:tab/>
          <w:delText>12</w:delText>
        </w:r>
      </w:del>
    </w:p>
    <w:p w14:paraId="001A4207" w14:textId="77777777" w:rsidR="0091210C" w:rsidDel="00EB4ED5" w:rsidRDefault="0091210C">
      <w:pPr>
        <w:pStyle w:val="TDC3"/>
        <w:rPr>
          <w:del w:id="224" w:author="Pablo Blanco Peris" w:date="2017-05-24T18:33:00Z"/>
          <w:rFonts w:asciiTheme="minorHAnsi" w:eastAsiaTheme="minorEastAsia" w:hAnsiTheme="minorHAnsi" w:cstheme="minorBidi"/>
          <w:sz w:val="24"/>
          <w:szCs w:val="24"/>
          <w:lang w:eastAsia="es-ES_tradnl"/>
        </w:rPr>
      </w:pPr>
      <w:del w:id="225" w:author="Pablo Blanco Peris" w:date="2017-05-24T18:33:00Z">
        <w:r w:rsidRPr="00EB4ED5" w:rsidDel="00EB4ED5">
          <w:rPr>
            <w:rPrChange w:id="226" w:author="Pablo Blanco Peris" w:date="2017-05-24T18:33:00Z">
              <w:rPr>
                <w:rStyle w:val="Hipervnculo"/>
              </w:rPr>
            </w:rPrChange>
          </w:rPr>
          <w:delText>2.3.1.</w:delText>
        </w:r>
        <w:r w:rsidDel="00EB4ED5">
          <w:rPr>
            <w:rFonts w:asciiTheme="minorHAnsi" w:eastAsiaTheme="minorEastAsia" w:hAnsiTheme="minorHAnsi" w:cstheme="minorBidi"/>
            <w:sz w:val="24"/>
            <w:szCs w:val="24"/>
            <w:lang w:eastAsia="es-ES_tradnl"/>
          </w:rPr>
          <w:tab/>
        </w:r>
        <w:r w:rsidRPr="00EB4ED5" w:rsidDel="00EB4ED5">
          <w:rPr>
            <w:rPrChange w:id="227" w:author="Pablo Blanco Peris" w:date="2017-05-24T18:33:00Z">
              <w:rPr>
                <w:rStyle w:val="Hipervnculo"/>
              </w:rPr>
            </w:rPrChange>
          </w:rPr>
          <w:delText>Sensores CCD</w:delText>
        </w:r>
        <w:r w:rsidDel="00EB4ED5">
          <w:rPr>
            <w:webHidden/>
          </w:rPr>
          <w:tab/>
          <w:delText>13</w:delText>
        </w:r>
      </w:del>
    </w:p>
    <w:p w14:paraId="0A63C436" w14:textId="77777777" w:rsidR="0091210C" w:rsidDel="00EB4ED5" w:rsidRDefault="0091210C">
      <w:pPr>
        <w:pStyle w:val="TDC3"/>
        <w:rPr>
          <w:del w:id="228" w:author="Pablo Blanco Peris" w:date="2017-05-24T18:33:00Z"/>
          <w:rFonts w:asciiTheme="minorHAnsi" w:eastAsiaTheme="minorEastAsia" w:hAnsiTheme="minorHAnsi" w:cstheme="minorBidi"/>
          <w:sz w:val="24"/>
          <w:szCs w:val="24"/>
          <w:lang w:eastAsia="es-ES_tradnl"/>
        </w:rPr>
      </w:pPr>
      <w:del w:id="229" w:author="Pablo Blanco Peris" w:date="2017-05-24T18:33:00Z">
        <w:r w:rsidRPr="00EB4ED5" w:rsidDel="00EB4ED5">
          <w:rPr>
            <w:rPrChange w:id="230" w:author="Pablo Blanco Peris" w:date="2017-05-24T18:33:00Z">
              <w:rPr>
                <w:rStyle w:val="Hipervnculo"/>
              </w:rPr>
            </w:rPrChange>
          </w:rPr>
          <w:delText>2.3.2.</w:delText>
        </w:r>
        <w:r w:rsidDel="00EB4ED5">
          <w:rPr>
            <w:rFonts w:asciiTheme="minorHAnsi" w:eastAsiaTheme="minorEastAsia" w:hAnsiTheme="minorHAnsi" w:cstheme="minorBidi"/>
            <w:sz w:val="24"/>
            <w:szCs w:val="24"/>
            <w:lang w:eastAsia="es-ES_tradnl"/>
          </w:rPr>
          <w:tab/>
        </w:r>
        <w:r w:rsidRPr="00EB4ED5" w:rsidDel="00EB4ED5">
          <w:rPr>
            <w:rPrChange w:id="231" w:author="Pablo Blanco Peris" w:date="2017-05-24T18:33:00Z">
              <w:rPr>
                <w:rStyle w:val="Hipervnculo"/>
              </w:rPr>
            </w:rPrChange>
          </w:rPr>
          <w:delText>Sensores CMOS</w:delText>
        </w:r>
        <w:r w:rsidDel="00EB4ED5">
          <w:rPr>
            <w:webHidden/>
          </w:rPr>
          <w:tab/>
          <w:delText>13</w:delText>
        </w:r>
      </w:del>
    </w:p>
    <w:p w14:paraId="306B11E7" w14:textId="77777777" w:rsidR="0091210C" w:rsidDel="00EB4ED5" w:rsidRDefault="0091210C">
      <w:pPr>
        <w:pStyle w:val="TDC2"/>
        <w:rPr>
          <w:del w:id="232" w:author="Pablo Blanco Peris" w:date="2017-05-24T18:33:00Z"/>
          <w:rFonts w:asciiTheme="minorHAnsi" w:eastAsiaTheme="minorEastAsia" w:hAnsiTheme="minorHAnsi" w:cstheme="minorBidi"/>
          <w:smallCaps w:val="0"/>
          <w:sz w:val="24"/>
          <w:szCs w:val="24"/>
          <w:lang w:eastAsia="es-ES_tradnl"/>
        </w:rPr>
      </w:pPr>
      <w:del w:id="233" w:author="Pablo Blanco Peris" w:date="2017-05-24T18:33:00Z">
        <w:r w:rsidRPr="00EB4ED5" w:rsidDel="00EB4ED5">
          <w:rPr>
            <w:rPrChange w:id="234" w:author="Pablo Blanco Peris" w:date="2017-05-24T18:33:00Z">
              <w:rPr>
                <w:rStyle w:val="Hipervnculo"/>
                <w:smallCaps w:val="0"/>
              </w:rPr>
            </w:rPrChange>
          </w:rPr>
          <w:delText>2.4.</w:delText>
        </w:r>
        <w:r w:rsidDel="00EB4ED5">
          <w:rPr>
            <w:rFonts w:asciiTheme="minorHAnsi" w:eastAsiaTheme="minorEastAsia" w:hAnsiTheme="minorHAnsi" w:cstheme="minorBidi"/>
            <w:smallCaps w:val="0"/>
            <w:sz w:val="24"/>
            <w:szCs w:val="24"/>
            <w:lang w:eastAsia="es-ES_tradnl"/>
          </w:rPr>
          <w:tab/>
        </w:r>
        <w:r w:rsidRPr="00EB4ED5" w:rsidDel="00EB4ED5">
          <w:rPr>
            <w:rPrChange w:id="235" w:author="Pablo Blanco Peris" w:date="2017-05-24T18:33:00Z">
              <w:rPr>
                <w:rStyle w:val="Hipervnculo"/>
                <w:bCs/>
                <w:smallCaps w:val="0"/>
              </w:rPr>
            </w:rPrChange>
          </w:rPr>
          <w:delText>Imperfecciones y ruido de la imagen</w:delText>
        </w:r>
        <w:r w:rsidDel="00EB4ED5">
          <w:rPr>
            <w:webHidden/>
          </w:rPr>
          <w:tab/>
          <w:delText>14</w:delText>
        </w:r>
      </w:del>
    </w:p>
    <w:p w14:paraId="169A9B4F" w14:textId="77777777" w:rsidR="0091210C" w:rsidDel="00EB4ED5" w:rsidRDefault="0091210C">
      <w:pPr>
        <w:pStyle w:val="TDC3"/>
        <w:rPr>
          <w:del w:id="236" w:author="Pablo Blanco Peris" w:date="2017-05-24T18:33:00Z"/>
          <w:rFonts w:asciiTheme="minorHAnsi" w:eastAsiaTheme="minorEastAsia" w:hAnsiTheme="minorHAnsi" w:cstheme="minorBidi"/>
          <w:sz w:val="24"/>
          <w:szCs w:val="24"/>
          <w:lang w:eastAsia="es-ES_tradnl"/>
        </w:rPr>
      </w:pPr>
      <w:del w:id="237" w:author="Pablo Blanco Peris" w:date="2017-05-24T18:33:00Z">
        <w:r w:rsidRPr="00EB4ED5" w:rsidDel="00EB4ED5">
          <w:rPr>
            <w:rPrChange w:id="238" w:author="Pablo Blanco Peris" w:date="2017-05-24T18:33:00Z">
              <w:rPr>
                <w:rStyle w:val="Hipervnculo"/>
              </w:rPr>
            </w:rPrChange>
          </w:rPr>
          <w:delText>2.4.1.</w:delText>
        </w:r>
        <w:r w:rsidDel="00EB4ED5">
          <w:rPr>
            <w:rFonts w:asciiTheme="minorHAnsi" w:eastAsiaTheme="minorEastAsia" w:hAnsiTheme="minorHAnsi" w:cstheme="minorBidi"/>
            <w:sz w:val="24"/>
            <w:szCs w:val="24"/>
            <w:lang w:eastAsia="es-ES_tradnl"/>
          </w:rPr>
          <w:tab/>
        </w:r>
        <w:r w:rsidRPr="00EB4ED5" w:rsidDel="00EB4ED5">
          <w:rPr>
            <w:rPrChange w:id="239" w:author="Pablo Blanco Peris" w:date="2017-05-24T18:33:00Z">
              <w:rPr>
                <w:rStyle w:val="Hipervnculo"/>
              </w:rPr>
            </w:rPrChange>
          </w:rPr>
          <w:delText>Imperfecciones del sensor</w:delText>
        </w:r>
        <w:r w:rsidDel="00EB4ED5">
          <w:rPr>
            <w:webHidden/>
          </w:rPr>
          <w:tab/>
          <w:delText>14</w:delText>
        </w:r>
      </w:del>
    </w:p>
    <w:p w14:paraId="4444EC78" w14:textId="77777777" w:rsidR="0091210C" w:rsidDel="00EB4ED5" w:rsidRDefault="0091210C">
      <w:pPr>
        <w:pStyle w:val="TDC3"/>
        <w:rPr>
          <w:del w:id="240" w:author="Pablo Blanco Peris" w:date="2017-05-24T18:33:00Z"/>
          <w:rFonts w:asciiTheme="minorHAnsi" w:eastAsiaTheme="minorEastAsia" w:hAnsiTheme="minorHAnsi" w:cstheme="minorBidi"/>
          <w:sz w:val="24"/>
          <w:szCs w:val="24"/>
          <w:lang w:eastAsia="es-ES_tradnl"/>
        </w:rPr>
      </w:pPr>
      <w:del w:id="241" w:author="Pablo Blanco Peris" w:date="2017-05-24T18:33:00Z">
        <w:r w:rsidRPr="00EB4ED5" w:rsidDel="00EB4ED5">
          <w:rPr>
            <w:rPrChange w:id="242" w:author="Pablo Blanco Peris" w:date="2017-05-24T18:33:00Z">
              <w:rPr>
                <w:rStyle w:val="Hipervnculo"/>
              </w:rPr>
            </w:rPrChange>
          </w:rPr>
          <w:delText>2.4.2.</w:delText>
        </w:r>
        <w:r w:rsidDel="00EB4ED5">
          <w:rPr>
            <w:rFonts w:asciiTheme="minorHAnsi" w:eastAsiaTheme="minorEastAsia" w:hAnsiTheme="minorHAnsi" w:cstheme="minorBidi"/>
            <w:sz w:val="24"/>
            <w:szCs w:val="24"/>
            <w:lang w:eastAsia="es-ES_tradnl"/>
          </w:rPr>
          <w:tab/>
        </w:r>
        <w:r w:rsidRPr="00EB4ED5" w:rsidDel="00EB4ED5">
          <w:rPr>
            <w:rPrChange w:id="243" w:author="Pablo Blanco Peris" w:date="2017-05-24T18:33:00Z">
              <w:rPr>
                <w:rStyle w:val="Hipervnculo"/>
              </w:rPr>
            </w:rPrChange>
          </w:rPr>
          <w:delText>Ruido en la imagen</w:delText>
        </w:r>
        <w:r w:rsidDel="00EB4ED5">
          <w:rPr>
            <w:webHidden/>
          </w:rPr>
          <w:tab/>
          <w:delText>14</w:delText>
        </w:r>
      </w:del>
    </w:p>
    <w:p w14:paraId="233093B8" w14:textId="77777777" w:rsidR="0091210C" w:rsidDel="00EB4ED5" w:rsidRDefault="0091210C">
      <w:pPr>
        <w:pStyle w:val="TDC2"/>
        <w:rPr>
          <w:del w:id="244" w:author="Pablo Blanco Peris" w:date="2017-05-24T18:33:00Z"/>
          <w:rFonts w:asciiTheme="minorHAnsi" w:eastAsiaTheme="minorEastAsia" w:hAnsiTheme="minorHAnsi" w:cstheme="minorBidi"/>
          <w:smallCaps w:val="0"/>
          <w:sz w:val="24"/>
          <w:szCs w:val="24"/>
          <w:lang w:eastAsia="es-ES_tradnl"/>
        </w:rPr>
      </w:pPr>
      <w:del w:id="245" w:author="Pablo Blanco Peris" w:date="2017-05-24T18:33:00Z">
        <w:r w:rsidRPr="00EB4ED5" w:rsidDel="00EB4ED5">
          <w:rPr>
            <w:rPrChange w:id="246" w:author="Pablo Blanco Peris" w:date="2017-05-24T18:33:00Z">
              <w:rPr>
                <w:rStyle w:val="Hipervnculo"/>
                <w:bCs/>
                <w:smallCaps w:val="0"/>
              </w:rPr>
            </w:rPrChange>
          </w:rPr>
          <w:delText>2.5.</w:delText>
        </w:r>
        <w:r w:rsidDel="00EB4ED5">
          <w:rPr>
            <w:rFonts w:asciiTheme="minorHAnsi" w:eastAsiaTheme="minorEastAsia" w:hAnsiTheme="minorHAnsi" w:cstheme="minorBidi"/>
            <w:smallCaps w:val="0"/>
            <w:sz w:val="24"/>
            <w:szCs w:val="24"/>
            <w:lang w:eastAsia="es-ES_tradnl"/>
          </w:rPr>
          <w:tab/>
        </w:r>
        <w:r w:rsidRPr="00EB4ED5" w:rsidDel="00EB4ED5">
          <w:rPr>
            <w:rPrChange w:id="247" w:author="Pablo Blanco Peris" w:date="2017-05-24T18:33:00Z">
              <w:rPr>
                <w:rStyle w:val="Hipervnculo"/>
                <w:bCs/>
                <w:smallCaps w:val="0"/>
              </w:rPr>
            </w:rPrChange>
          </w:rPr>
          <w:delText>Diferencias entre Cámaras Digitales y Cámaras de Dispositivos Móviles</w:delText>
        </w:r>
        <w:r w:rsidDel="00EB4ED5">
          <w:rPr>
            <w:webHidden/>
          </w:rPr>
          <w:tab/>
          <w:delText>15</w:delText>
        </w:r>
      </w:del>
    </w:p>
    <w:p w14:paraId="199FCD04" w14:textId="77777777" w:rsidR="0091210C" w:rsidDel="00EB4ED5" w:rsidRDefault="0091210C">
      <w:pPr>
        <w:pStyle w:val="TDC2"/>
        <w:rPr>
          <w:del w:id="248" w:author="Pablo Blanco Peris" w:date="2017-05-24T18:33:00Z"/>
          <w:rFonts w:asciiTheme="minorHAnsi" w:eastAsiaTheme="minorEastAsia" w:hAnsiTheme="minorHAnsi" w:cstheme="minorBidi"/>
          <w:smallCaps w:val="0"/>
          <w:sz w:val="24"/>
          <w:szCs w:val="24"/>
          <w:lang w:eastAsia="es-ES_tradnl"/>
        </w:rPr>
      </w:pPr>
      <w:del w:id="249" w:author="Pablo Blanco Peris" w:date="2017-05-24T18:33:00Z">
        <w:r w:rsidRPr="00EB4ED5" w:rsidDel="00EB4ED5">
          <w:rPr>
            <w:rPrChange w:id="250" w:author="Pablo Blanco Peris" w:date="2017-05-24T18:33:00Z">
              <w:rPr>
                <w:rStyle w:val="Hipervnculo"/>
                <w:bCs/>
                <w:smallCaps w:val="0"/>
              </w:rPr>
            </w:rPrChange>
          </w:rPr>
          <w:delText>2.6.</w:delText>
        </w:r>
        <w:r w:rsidDel="00EB4ED5">
          <w:rPr>
            <w:rFonts w:asciiTheme="minorHAnsi" w:eastAsiaTheme="minorEastAsia" w:hAnsiTheme="minorHAnsi" w:cstheme="minorBidi"/>
            <w:smallCaps w:val="0"/>
            <w:sz w:val="24"/>
            <w:szCs w:val="24"/>
            <w:lang w:eastAsia="es-ES_tradnl"/>
          </w:rPr>
          <w:tab/>
        </w:r>
        <w:r w:rsidRPr="00EB4ED5" w:rsidDel="00EB4ED5">
          <w:rPr>
            <w:rPrChange w:id="251" w:author="Pablo Blanco Peris" w:date="2017-05-24T18:33:00Z">
              <w:rPr>
                <w:rStyle w:val="Hipervnculo"/>
                <w:bCs/>
                <w:smallCaps w:val="0"/>
              </w:rPr>
            </w:rPrChange>
          </w:rPr>
          <w:delText>Técnicas de análisis forense</w:delText>
        </w:r>
        <w:r w:rsidDel="00EB4ED5">
          <w:rPr>
            <w:webHidden/>
          </w:rPr>
          <w:tab/>
          <w:delText>16</w:delText>
        </w:r>
      </w:del>
    </w:p>
    <w:p w14:paraId="2288DDC2" w14:textId="77777777" w:rsidR="0091210C" w:rsidDel="00EB4ED5" w:rsidRDefault="0091210C">
      <w:pPr>
        <w:pStyle w:val="TDC3"/>
        <w:rPr>
          <w:del w:id="252" w:author="Pablo Blanco Peris" w:date="2017-05-24T18:33:00Z"/>
          <w:rFonts w:asciiTheme="minorHAnsi" w:eastAsiaTheme="minorEastAsia" w:hAnsiTheme="minorHAnsi" w:cstheme="minorBidi"/>
          <w:sz w:val="24"/>
          <w:szCs w:val="24"/>
          <w:lang w:eastAsia="es-ES_tradnl"/>
        </w:rPr>
      </w:pPr>
      <w:del w:id="253" w:author="Pablo Blanco Peris" w:date="2017-05-24T18:33:00Z">
        <w:r w:rsidRPr="00EB4ED5" w:rsidDel="00EB4ED5">
          <w:rPr>
            <w:rPrChange w:id="254" w:author="Pablo Blanco Peris" w:date="2017-05-24T18:33:00Z">
              <w:rPr>
                <w:rStyle w:val="Hipervnculo"/>
              </w:rPr>
            </w:rPrChange>
          </w:rPr>
          <w:delText>2.6.1.</w:delText>
        </w:r>
        <w:r w:rsidDel="00EB4ED5">
          <w:rPr>
            <w:rFonts w:asciiTheme="minorHAnsi" w:eastAsiaTheme="minorEastAsia" w:hAnsiTheme="minorHAnsi" w:cstheme="minorBidi"/>
            <w:sz w:val="24"/>
            <w:szCs w:val="24"/>
            <w:lang w:eastAsia="es-ES_tradnl"/>
          </w:rPr>
          <w:tab/>
        </w:r>
        <w:r w:rsidRPr="00EB4ED5" w:rsidDel="00EB4ED5">
          <w:rPr>
            <w:rPrChange w:id="255" w:author="Pablo Blanco Peris" w:date="2017-05-24T18:33:00Z">
              <w:rPr>
                <w:rStyle w:val="Hipervnculo"/>
              </w:rPr>
            </w:rPrChange>
          </w:rPr>
          <w:delText>Técnicas de Identificación de la Fuente</w:delText>
        </w:r>
        <w:r w:rsidDel="00EB4ED5">
          <w:rPr>
            <w:webHidden/>
          </w:rPr>
          <w:tab/>
          <w:delText>16</w:delText>
        </w:r>
      </w:del>
    </w:p>
    <w:p w14:paraId="77B02401" w14:textId="77777777" w:rsidR="0091210C" w:rsidDel="00EB4ED5" w:rsidRDefault="0091210C">
      <w:pPr>
        <w:pStyle w:val="TDC3"/>
        <w:tabs>
          <w:tab w:val="left" w:pos="1440"/>
        </w:tabs>
        <w:rPr>
          <w:del w:id="256" w:author="Pablo Blanco Peris" w:date="2017-05-24T18:33:00Z"/>
          <w:rFonts w:asciiTheme="minorHAnsi" w:eastAsiaTheme="minorEastAsia" w:hAnsiTheme="minorHAnsi" w:cstheme="minorBidi"/>
          <w:sz w:val="24"/>
          <w:szCs w:val="24"/>
          <w:lang w:eastAsia="es-ES_tradnl"/>
        </w:rPr>
      </w:pPr>
      <w:del w:id="257" w:author="Pablo Blanco Peris" w:date="2017-05-24T18:33:00Z">
        <w:r w:rsidRPr="00EB4ED5" w:rsidDel="00EB4ED5">
          <w:rPr>
            <w:rPrChange w:id="258" w:author="Pablo Blanco Peris" w:date="2017-05-24T18:33:00Z">
              <w:rPr>
                <w:rStyle w:val="Hipervnculo"/>
              </w:rPr>
            </w:rPrChange>
          </w:rPr>
          <w:delText>2.6.1.1.</w:delText>
        </w:r>
        <w:r w:rsidDel="00EB4ED5">
          <w:rPr>
            <w:rFonts w:asciiTheme="minorHAnsi" w:eastAsiaTheme="minorEastAsia" w:hAnsiTheme="minorHAnsi" w:cstheme="minorBidi"/>
            <w:sz w:val="24"/>
            <w:szCs w:val="24"/>
            <w:lang w:eastAsia="es-ES_tradnl"/>
          </w:rPr>
          <w:tab/>
        </w:r>
        <w:r w:rsidRPr="00EB4ED5" w:rsidDel="00EB4ED5">
          <w:rPr>
            <w:rPrChange w:id="259" w:author="Pablo Blanco Peris" w:date="2017-05-24T18:33:00Z">
              <w:rPr>
                <w:rStyle w:val="Hipervnculo"/>
              </w:rPr>
            </w:rPrChange>
          </w:rPr>
          <w:delText>Técnicas basadas en Metadatos</w:delText>
        </w:r>
        <w:r w:rsidDel="00EB4ED5">
          <w:rPr>
            <w:webHidden/>
          </w:rPr>
          <w:tab/>
          <w:delText>17</w:delText>
        </w:r>
      </w:del>
    </w:p>
    <w:p w14:paraId="3B6233F9" w14:textId="77777777" w:rsidR="0091210C" w:rsidDel="00EB4ED5" w:rsidRDefault="0091210C">
      <w:pPr>
        <w:pStyle w:val="TDC3"/>
        <w:tabs>
          <w:tab w:val="left" w:pos="1440"/>
        </w:tabs>
        <w:rPr>
          <w:del w:id="260" w:author="Pablo Blanco Peris" w:date="2017-05-24T18:33:00Z"/>
          <w:rFonts w:asciiTheme="minorHAnsi" w:eastAsiaTheme="minorEastAsia" w:hAnsiTheme="minorHAnsi" w:cstheme="minorBidi"/>
          <w:sz w:val="24"/>
          <w:szCs w:val="24"/>
          <w:lang w:eastAsia="es-ES_tradnl"/>
        </w:rPr>
      </w:pPr>
      <w:del w:id="261" w:author="Pablo Blanco Peris" w:date="2017-05-24T18:33:00Z">
        <w:r w:rsidRPr="00EB4ED5" w:rsidDel="00EB4ED5">
          <w:rPr>
            <w:rPrChange w:id="262" w:author="Pablo Blanco Peris" w:date="2017-05-24T18:33:00Z">
              <w:rPr>
                <w:rStyle w:val="Hipervnculo"/>
              </w:rPr>
            </w:rPrChange>
          </w:rPr>
          <w:delText>2.6.1.2.</w:delText>
        </w:r>
        <w:r w:rsidDel="00EB4ED5">
          <w:rPr>
            <w:rFonts w:asciiTheme="minorHAnsi" w:eastAsiaTheme="minorEastAsia" w:hAnsiTheme="minorHAnsi" w:cstheme="minorBidi"/>
            <w:sz w:val="24"/>
            <w:szCs w:val="24"/>
            <w:lang w:eastAsia="es-ES_tradnl"/>
          </w:rPr>
          <w:tab/>
        </w:r>
        <w:r w:rsidRPr="00EB4ED5" w:rsidDel="00EB4ED5">
          <w:rPr>
            <w:rPrChange w:id="263" w:author="Pablo Blanco Peris" w:date="2017-05-24T18:33:00Z">
              <w:rPr>
                <w:rStyle w:val="Hipervnculo"/>
              </w:rPr>
            </w:rPrChange>
          </w:rPr>
          <w:delText>Técnicas basadas en la Aberración de las lentes</w:delText>
        </w:r>
        <w:r w:rsidDel="00EB4ED5">
          <w:rPr>
            <w:webHidden/>
          </w:rPr>
          <w:tab/>
          <w:delText>17</w:delText>
        </w:r>
      </w:del>
    </w:p>
    <w:p w14:paraId="4170A9CE" w14:textId="77777777" w:rsidR="0091210C" w:rsidDel="00EB4ED5" w:rsidRDefault="0091210C">
      <w:pPr>
        <w:pStyle w:val="TDC3"/>
        <w:tabs>
          <w:tab w:val="left" w:pos="1440"/>
        </w:tabs>
        <w:rPr>
          <w:del w:id="264" w:author="Pablo Blanco Peris" w:date="2017-05-24T18:33:00Z"/>
          <w:rFonts w:asciiTheme="minorHAnsi" w:eastAsiaTheme="minorEastAsia" w:hAnsiTheme="minorHAnsi" w:cstheme="minorBidi"/>
          <w:sz w:val="24"/>
          <w:szCs w:val="24"/>
          <w:lang w:eastAsia="es-ES_tradnl"/>
        </w:rPr>
      </w:pPr>
      <w:del w:id="265" w:author="Pablo Blanco Peris" w:date="2017-05-24T18:33:00Z">
        <w:r w:rsidRPr="00EB4ED5" w:rsidDel="00EB4ED5">
          <w:rPr>
            <w:rPrChange w:id="266" w:author="Pablo Blanco Peris" w:date="2017-05-24T18:33:00Z">
              <w:rPr>
                <w:rStyle w:val="Hipervnculo"/>
              </w:rPr>
            </w:rPrChange>
          </w:rPr>
          <w:delText>2.6.1.3.</w:delText>
        </w:r>
        <w:r w:rsidDel="00EB4ED5">
          <w:rPr>
            <w:rFonts w:asciiTheme="minorHAnsi" w:eastAsiaTheme="minorEastAsia" w:hAnsiTheme="minorHAnsi" w:cstheme="minorBidi"/>
            <w:sz w:val="24"/>
            <w:szCs w:val="24"/>
            <w:lang w:eastAsia="es-ES_tradnl"/>
          </w:rPr>
          <w:tab/>
        </w:r>
        <w:r w:rsidRPr="00EB4ED5" w:rsidDel="00EB4ED5">
          <w:rPr>
            <w:rPrChange w:id="267" w:author="Pablo Blanco Peris" w:date="2017-05-24T18:33:00Z">
              <w:rPr>
                <w:rStyle w:val="Hipervnculo"/>
              </w:rPr>
            </w:rPrChange>
          </w:rPr>
          <w:delText>Técnicas basadas en la Interpolación de la Matriz CFA</w:delText>
        </w:r>
        <w:r w:rsidDel="00EB4ED5">
          <w:rPr>
            <w:webHidden/>
          </w:rPr>
          <w:tab/>
          <w:delText>18</w:delText>
        </w:r>
      </w:del>
    </w:p>
    <w:p w14:paraId="1A2F0F37" w14:textId="77777777" w:rsidR="0091210C" w:rsidDel="00EB4ED5" w:rsidRDefault="0091210C">
      <w:pPr>
        <w:pStyle w:val="TDC3"/>
        <w:tabs>
          <w:tab w:val="left" w:pos="1440"/>
        </w:tabs>
        <w:rPr>
          <w:del w:id="268" w:author="Pablo Blanco Peris" w:date="2017-05-24T18:33:00Z"/>
          <w:rFonts w:asciiTheme="minorHAnsi" w:eastAsiaTheme="minorEastAsia" w:hAnsiTheme="minorHAnsi" w:cstheme="minorBidi"/>
          <w:sz w:val="24"/>
          <w:szCs w:val="24"/>
          <w:lang w:eastAsia="es-ES_tradnl"/>
        </w:rPr>
      </w:pPr>
      <w:del w:id="269" w:author="Pablo Blanco Peris" w:date="2017-05-24T18:33:00Z">
        <w:r w:rsidRPr="00EB4ED5" w:rsidDel="00EB4ED5">
          <w:rPr>
            <w:rPrChange w:id="270" w:author="Pablo Blanco Peris" w:date="2017-05-24T18:33:00Z">
              <w:rPr>
                <w:rStyle w:val="Hipervnculo"/>
              </w:rPr>
            </w:rPrChange>
          </w:rPr>
          <w:delText>2.6.1.4.</w:delText>
        </w:r>
        <w:r w:rsidDel="00EB4ED5">
          <w:rPr>
            <w:rFonts w:asciiTheme="minorHAnsi" w:eastAsiaTheme="minorEastAsia" w:hAnsiTheme="minorHAnsi" w:cstheme="minorBidi"/>
            <w:sz w:val="24"/>
            <w:szCs w:val="24"/>
            <w:lang w:eastAsia="es-ES_tradnl"/>
          </w:rPr>
          <w:tab/>
        </w:r>
        <w:r w:rsidRPr="00EB4ED5" w:rsidDel="00EB4ED5">
          <w:rPr>
            <w:rPrChange w:id="271" w:author="Pablo Blanco Peris" w:date="2017-05-24T18:33:00Z">
              <w:rPr>
                <w:rStyle w:val="Hipervnculo"/>
              </w:rPr>
            </w:rPrChange>
          </w:rPr>
          <w:delText>Técnicas basadas en las Características de las Imágenes</w:delText>
        </w:r>
        <w:r w:rsidDel="00EB4ED5">
          <w:rPr>
            <w:webHidden/>
          </w:rPr>
          <w:tab/>
          <w:delText>18</w:delText>
        </w:r>
      </w:del>
    </w:p>
    <w:p w14:paraId="1A67807B" w14:textId="77777777" w:rsidR="0091210C" w:rsidDel="00EB4ED5" w:rsidRDefault="0091210C">
      <w:pPr>
        <w:pStyle w:val="TDC3"/>
        <w:tabs>
          <w:tab w:val="left" w:pos="1440"/>
        </w:tabs>
        <w:rPr>
          <w:del w:id="272" w:author="Pablo Blanco Peris" w:date="2017-05-24T18:33:00Z"/>
          <w:rFonts w:asciiTheme="minorHAnsi" w:eastAsiaTheme="minorEastAsia" w:hAnsiTheme="minorHAnsi" w:cstheme="minorBidi"/>
          <w:sz w:val="24"/>
          <w:szCs w:val="24"/>
          <w:lang w:eastAsia="es-ES_tradnl"/>
        </w:rPr>
      </w:pPr>
      <w:del w:id="273" w:author="Pablo Blanco Peris" w:date="2017-05-24T18:33:00Z">
        <w:r w:rsidRPr="00EB4ED5" w:rsidDel="00EB4ED5">
          <w:rPr>
            <w:rPrChange w:id="274" w:author="Pablo Blanco Peris" w:date="2017-05-24T18:33:00Z">
              <w:rPr>
                <w:rStyle w:val="Hipervnculo"/>
              </w:rPr>
            </w:rPrChange>
          </w:rPr>
          <w:delText>2.6.1.5.</w:delText>
        </w:r>
        <w:r w:rsidDel="00EB4ED5">
          <w:rPr>
            <w:rFonts w:asciiTheme="minorHAnsi" w:eastAsiaTheme="minorEastAsia" w:hAnsiTheme="minorHAnsi" w:cstheme="minorBidi"/>
            <w:sz w:val="24"/>
            <w:szCs w:val="24"/>
            <w:lang w:eastAsia="es-ES_tradnl"/>
          </w:rPr>
          <w:tab/>
        </w:r>
        <w:r w:rsidRPr="00EB4ED5" w:rsidDel="00EB4ED5">
          <w:rPr>
            <w:rPrChange w:id="275" w:author="Pablo Blanco Peris" w:date="2017-05-24T18:33:00Z">
              <w:rPr>
                <w:rStyle w:val="Hipervnculo"/>
              </w:rPr>
            </w:rPrChange>
          </w:rPr>
          <w:delText>Técnicas basadas en el Uso de las Imperfecciones del Sensor</w:delText>
        </w:r>
        <w:r w:rsidDel="00EB4ED5">
          <w:rPr>
            <w:webHidden/>
          </w:rPr>
          <w:tab/>
          <w:delText>19</w:delText>
        </w:r>
      </w:del>
    </w:p>
    <w:p w14:paraId="0FB8BDD0" w14:textId="77777777" w:rsidR="0091210C" w:rsidDel="00EB4ED5" w:rsidRDefault="0091210C">
      <w:pPr>
        <w:pStyle w:val="TDC1"/>
        <w:rPr>
          <w:del w:id="276" w:author="Pablo Blanco Peris" w:date="2017-05-24T18:33:00Z"/>
          <w:rFonts w:asciiTheme="minorHAnsi" w:eastAsiaTheme="minorEastAsia" w:hAnsiTheme="minorHAnsi" w:cstheme="minorBidi"/>
          <w:b w:val="0"/>
          <w:caps w:val="0"/>
          <w:sz w:val="24"/>
          <w:szCs w:val="24"/>
          <w:lang w:eastAsia="es-ES_tradnl"/>
        </w:rPr>
      </w:pPr>
      <w:del w:id="277" w:author="Pablo Blanco Peris" w:date="2017-05-24T18:33:00Z">
        <w:r w:rsidRPr="00EB4ED5" w:rsidDel="00EB4ED5">
          <w:rPr>
            <w:rPrChange w:id="278" w:author="Pablo Blanco Peris" w:date="2017-05-24T18:33:00Z">
              <w:rPr>
                <w:rStyle w:val="Hipervnculo"/>
                <w:b w:val="0"/>
                <w:bCs/>
                <w:caps w:val="0"/>
              </w:rPr>
            </w:rPrChange>
          </w:rPr>
          <w:delText>3.</w:delText>
        </w:r>
        <w:r w:rsidDel="00EB4ED5">
          <w:rPr>
            <w:rFonts w:asciiTheme="minorHAnsi" w:eastAsiaTheme="minorEastAsia" w:hAnsiTheme="minorHAnsi" w:cstheme="minorBidi"/>
            <w:b w:val="0"/>
            <w:caps w:val="0"/>
            <w:sz w:val="24"/>
            <w:szCs w:val="24"/>
            <w:lang w:eastAsia="es-ES_tradnl"/>
          </w:rPr>
          <w:tab/>
        </w:r>
        <w:r w:rsidRPr="00EB4ED5" w:rsidDel="00EB4ED5">
          <w:rPr>
            <w:rPrChange w:id="279" w:author="Pablo Blanco Peris" w:date="2017-05-24T18:33:00Z">
              <w:rPr>
                <w:rStyle w:val="Hipervnculo"/>
                <w:b w:val="0"/>
                <w:bCs/>
                <w:caps w:val="0"/>
              </w:rPr>
            </w:rPrChange>
          </w:rPr>
          <w:delText>TÉCNICAS DE FALSIFICACIÓN</w:delText>
        </w:r>
        <w:r w:rsidDel="00EB4ED5">
          <w:rPr>
            <w:webHidden/>
          </w:rPr>
          <w:tab/>
          <w:delText>20</w:delText>
        </w:r>
      </w:del>
    </w:p>
    <w:p w14:paraId="3D5680D8" w14:textId="77777777" w:rsidR="0091210C" w:rsidDel="00EB4ED5" w:rsidRDefault="0091210C">
      <w:pPr>
        <w:pStyle w:val="TDC2"/>
        <w:rPr>
          <w:del w:id="280" w:author="Pablo Blanco Peris" w:date="2017-05-24T18:33:00Z"/>
          <w:rFonts w:asciiTheme="minorHAnsi" w:eastAsiaTheme="minorEastAsia" w:hAnsiTheme="minorHAnsi" w:cstheme="minorBidi"/>
          <w:smallCaps w:val="0"/>
          <w:sz w:val="24"/>
          <w:szCs w:val="24"/>
          <w:lang w:eastAsia="es-ES_tradnl"/>
        </w:rPr>
      </w:pPr>
      <w:del w:id="281" w:author="Pablo Blanco Peris" w:date="2017-05-24T18:33:00Z">
        <w:r w:rsidRPr="00EB4ED5" w:rsidDel="00EB4ED5">
          <w:rPr>
            <w:rPrChange w:id="282" w:author="Pablo Blanco Peris" w:date="2017-05-24T18:33:00Z">
              <w:rPr>
                <w:rStyle w:val="Hipervnculo"/>
                <w:smallCaps w:val="0"/>
              </w:rPr>
            </w:rPrChange>
          </w:rPr>
          <w:delText>3.1 Retoque de imágenes</w:delText>
        </w:r>
        <w:r w:rsidDel="00EB4ED5">
          <w:rPr>
            <w:webHidden/>
          </w:rPr>
          <w:tab/>
          <w:delText>21</w:delText>
        </w:r>
      </w:del>
    </w:p>
    <w:p w14:paraId="3A99C5B8" w14:textId="77777777" w:rsidR="0091210C" w:rsidDel="00EB4ED5" w:rsidRDefault="0091210C">
      <w:pPr>
        <w:pStyle w:val="TDC2"/>
        <w:rPr>
          <w:del w:id="283" w:author="Pablo Blanco Peris" w:date="2017-05-24T18:33:00Z"/>
          <w:rFonts w:asciiTheme="minorHAnsi" w:eastAsiaTheme="minorEastAsia" w:hAnsiTheme="minorHAnsi" w:cstheme="minorBidi"/>
          <w:smallCaps w:val="0"/>
          <w:sz w:val="24"/>
          <w:szCs w:val="24"/>
          <w:lang w:eastAsia="es-ES_tradnl"/>
        </w:rPr>
      </w:pPr>
      <w:del w:id="284" w:author="Pablo Blanco Peris" w:date="2017-05-24T18:33:00Z">
        <w:r w:rsidRPr="00EB4ED5" w:rsidDel="00EB4ED5">
          <w:rPr>
            <w:rPrChange w:id="285" w:author="Pablo Blanco Peris" w:date="2017-05-24T18:33:00Z">
              <w:rPr>
                <w:rStyle w:val="Hipervnculo"/>
                <w:bCs/>
                <w:smallCaps w:val="0"/>
              </w:rPr>
            </w:rPrChange>
          </w:rPr>
          <w:delText>3.2 Copia-pega</w:delText>
        </w:r>
        <w:r w:rsidDel="00EB4ED5">
          <w:rPr>
            <w:webHidden/>
          </w:rPr>
          <w:tab/>
          <w:delText>22</w:delText>
        </w:r>
      </w:del>
    </w:p>
    <w:p w14:paraId="38430939" w14:textId="77777777" w:rsidR="0091210C" w:rsidDel="00EB4ED5" w:rsidRDefault="0091210C">
      <w:pPr>
        <w:pStyle w:val="TDC2"/>
        <w:rPr>
          <w:del w:id="286" w:author="Pablo Blanco Peris" w:date="2017-05-24T18:33:00Z"/>
          <w:rFonts w:asciiTheme="minorHAnsi" w:eastAsiaTheme="minorEastAsia" w:hAnsiTheme="minorHAnsi" w:cstheme="minorBidi"/>
          <w:smallCaps w:val="0"/>
          <w:sz w:val="24"/>
          <w:szCs w:val="24"/>
          <w:lang w:eastAsia="es-ES_tradnl"/>
        </w:rPr>
      </w:pPr>
      <w:del w:id="287" w:author="Pablo Blanco Peris" w:date="2017-05-24T18:33:00Z">
        <w:r w:rsidRPr="00EB4ED5" w:rsidDel="00EB4ED5">
          <w:rPr>
            <w:rPrChange w:id="288" w:author="Pablo Blanco Peris" w:date="2017-05-24T18:33:00Z">
              <w:rPr>
                <w:rStyle w:val="Hipervnculo"/>
                <w:bCs/>
                <w:smallCaps w:val="0"/>
              </w:rPr>
            </w:rPrChange>
          </w:rPr>
          <w:delText>3.3 Falsificación mediante empalme</w:delText>
        </w:r>
        <w:r w:rsidDel="00EB4ED5">
          <w:rPr>
            <w:webHidden/>
          </w:rPr>
          <w:tab/>
          <w:delText>22</w:delText>
        </w:r>
      </w:del>
    </w:p>
    <w:p w14:paraId="7EC5A054" w14:textId="77777777" w:rsidR="0091210C" w:rsidDel="00EB4ED5" w:rsidRDefault="0091210C">
      <w:pPr>
        <w:pStyle w:val="TDC1"/>
        <w:rPr>
          <w:del w:id="289" w:author="Pablo Blanco Peris" w:date="2017-05-24T18:33:00Z"/>
          <w:rFonts w:asciiTheme="minorHAnsi" w:eastAsiaTheme="minorEastAsia" w:hAnsiTheme="minorHAnsi" w:cstheme="minorBidi"/>
          <w:b w:val="0"/>
          <w:caps w:val="0"/>
          <w:sz w:val="24"/>
          <w:szCs w:val="24"/>
          <w:lang w:eastAsia="es-ES_tradnl"/>
        </w:rPr>
      </w:pPr>
      <w:del w:id="290" w:author="Pablo Blanco Peris" w:date="2017-05-24T18:33:00Z">
        <w:r w:rsidRPr="00EB4ED5" w:rsidDel="00EB4ED5">
          <w:rPr>
            <w:rPrChange w:id="291" w:author="Pablo Blanco Peris" w:date="2017-05-24T18:33:00Z">
              <w:rPr>
                <w:rStyle w:val="Hipervnculo"/>
                <w:b w:val="0"/>
                <w:bCs/>
                <w:caps w:val="0"/>
              </w:rPr>
            </w:rPrChange>
          </w:rPr>
          <w:delText>4.</w:delText>
        </w:r>
        <w:r w:rsidDel="00EB4ED5">
          <w:rPr>
            <w:rFonts w:asciiTheme="minorHAnsi" w:eastAsiaTheme="minorEastAsia" w:hAnsiTheme="minorHAnsi" w:cstheme="minorBidi"/>
            <w:b w:val="0"/>
            <w:caps w:val="0"/>
            <w:sz w:val="24"/>
            <w:szCs w:val="24"/>
            <w:lang w:eastAsia="es-ES_tradnl"/>
          </w:rPr>
          <w:tab/>
        </w:r>
        <w:r w:rsidRPr="00EB4ED5" w:rsidDel="00EB4ED5">
          <w:rPr>
            <w:rPrChange w:id="292" w:author="Pablo Blanco Peris" w:date="2017-05-24T18:33:00Z">
              <w:rPr>
                <w:rStyle w:val="Hipervnculo"/>
                <w:b w:val="0"/>
                <w:bCs/>
                <w:caps w:val="0"/>
              </w:rPr>
            </w:rPrChange>
          </w:rPr>
          <w:delText>FORMATO COMPRESIÓN JPG</w:delText>
        </w:r>
        <w:r w:rsidDel="00EB4ED5">
          <w:rPr>
            <w:webHidden/>
          </w:rPr>
          <w:tab/>
          <w:delText>23</w:delText>
        </w:r>
      </w:del>
    </w:p>
    <w:p w14:paraId="7EA4A16F" w14:textId="77777777" w:rsidR="0091210C" w:rsidDel="00EB4ED5" w:rsidRDefault="0091210C">
      <w:pPr>
        <w:pStyle w:val="TDC2"/>
        <w:rPr>
          <w:del w:id="293" w:author="Pablo Blanco Peris" w:date="2017-05-24T18:33:00Z"/>
          <w:rFonts w:asciiTheme="minorHAnsi" w:eastAsiaTheme="minorEastAsia" w:hAnsiTheme="minorHAnsi" w:cstheme="minorBidi"/>
          <w:smallCaps w:val="0"/>
          <w:sz w:val="24"/>
          <w:szCs w:val="24"/>
          <w:lang w:eastAsia="es-ES_tradnl"/>
        </w:rPr>
      </w:pPr>
      <w:del w:id="294" w:author="Pablo Blanco Peris" w:date="2017-05-24T18:33:00Z">
        <w:r w:rsidRPr="00EB4ED5" w:rsidDel="00EB4ED5">
          <w:rPr>
            <w:rPrChange w:id="295" w:author="Pablo Blanco Peris" w:date="2017-05-24T18:33:00Z">
              <w:rPr>
                <w:rStyle w:val="Hipervnculo"/>
                <w:bCs/>
                <w:smallCaps w:val="0"/>
              </w:rPr>
            </w:rPrChange>
          </w:rPr>
          <w:delText>4.1 Estándar JPEG</w:delText>
        </w:r>
        <w:r w:rsidDel="00EB4ED5">
          <w:rPr>
            <w:webHidden/>
          </w:rPr>
          <w:tab/>
          <w:delText>23</w:delText>
        </w:r>
      </w:del>
    </w:p>
    <w:p w14:paraId="0CD22753" w14:textId="77777777" w:rsidR="0091210C" w:rsidDel="00EB4ED5" w:rsidRDefault="0091210C">
      <w:pPr>
        <w:pStyle w:val="TDC2"/>
        <w:rPr>
          <w:del w:id="296" w:author="Pablo Blanco Peris" w:date="2017-05-24T18:33:00Z"/>
          <w:rFonts w:asciiTheme="minorHAnsi" w:eastAsiaTheme="minorEastAsia" w:hAnsiTheme="minorHAnsi" w:cstheme="minorBidi"/>
          <w:smallCaps w:val="0"/>
          <w:sz w:val="24"/>
          <w:szCs w:val="24"/>
          <w:lang w:eastAsia="es-ES_tradnl"/>
        </w:rPr>
      </w:pPr>
      <w:del w:id="297" w:author="Pablo Blanco Peris" w:date="2017-05-24T18:33:00Z">
        <w:r w:rsidRPr="00EB4ED5" w:rsidDel="00EB4ED5">
          <w:rPr>
            <w:rPrChange w:id="298" w:author="Pablo Blanco Peris" w:date="2017-05-24T18:33:00Z">
              <w:rPr>
                <w:rStyle w:val="Hipervnculo"/>
                <w:bCs/>
                <w:smallCaps w:val="0"/>
              </w:rPr>
            </w:rPrChange>
          </w:rPr>
          <w:delText>4.2 Integridad de imagen JPEG</w:delText>
        </w:r>
        <w:r w:rsidDel="00EB4ED5">
          <w:rPr>
            <w:webHidden/>
          </w:rPr>
          <w:tab/>
          <w:delText>23</w:delText>
        </w:r>
      </w:del>
    </w:p>
    <w:p w14:paraId="753B4256" w14:textId="77777777" w:rsidR="0091210C" w:rsidDel="00EB4ED5" w:rsidRDefault="0091210C">
      <w:pPr>
        <w:pStyle w:val="TDC2"/>
        <w:rPr>
          <w:del w:id="299" w:author="Pablo Blanco Peris" w:date="2017-05-24T18:33:00Z"/>
          <w:rFonts w:asciiTheme="minorHAnsi" w:eastAsiaTheme="minorEastAsia" w:hAnsiTheme="minorHAnsi" w:cstheme="minorBidi"/>
          <w:smallCaps w:val="0"/>
          <w:sz w:val="24"/>
          <w:szCs w:val="24"/>
          <w:lang w:eastAsia="es-ES_tradnl"/>
        </w:rPr>
      </w:pPr>
      <w:del w:id="300" w:author="Pablo Blanco Peris" w:date="2017-05-24T18:33:00Z">
        <w:r w:rsidRPr="00EB4ED5" w:rsidDel="00EB4ED5">
          <w:rPr>
            <w:rPrChange w:id="301" w:author="Pablo Blanco Peris" w:date="2017-05-24T18:33:00Z">
              <w:rPr>
                <w:rStyle w:val="Hipervnculo"/>
                <w:bCs/>
                <w:smallCaps w:val="0"/>
              </w:rPr>
            </w:rPrChange>
          </w:rPr>
          <w:delText>4.3 Otros formatos</w:delText>
        </w:r>
        <w:r w:rsidDel="00EB4ED5">
          <w:rPr>
            <w:webHidden/>
          </w:rPr>
          <w:tab/>
          <w:delText>23</w:delText>
        </w:r>
      </w:del>
    </w:p>
    <w:p w14:paraId="7D6CDD5E" w14:textId="77777777" w:rsidR="0091210C" w:rsidDel="00EB4ED5" w:rsidRDefault="0091210C">
      <w:pPr>
        <w:pStyle w:val="TDC2"/>
        <w:rPr>
          <w:del w:id="302" w:author="Pablo Blanco Peris" w:date="2017-05-24T18:33:00Z"/>
          <w:rFonts w:asciiTheme="minorHAnsi" w:eastAsiaTheme="minorEastAsia" w:hAnsiTheme="minorHAnsi" w:cstheme="minorBidi"/>
          <w:smallCaps w:val="0"/>
          <w:sz w:val="24"/>
          <w:szCs w:val="24"/>
          <w:lang w:eastAsia="es-ES_tradnl"/>
        </w:rPr>
      </w:pPr>
      <w:del w:id="303" w:author="Pablo Blanco Peris" w:date="2017-05-24T18:33:00Z">
        <w:r w:rsidRPr="00EB4ED5" w:rsidDel="00EB4ED5">
          <w:rPr>
            <w:rPrChange w:id="304" w:author="Pablo Blanco Peris" w:date="2017-05-24T18:33:00Z">
              <w:rPr>
                <w:rStyle w:val="Hipervnculo"/>
                <w:bCs/>
                <w:smallCaps w:val="0"/>
              </w:rPr>
            </w:rPrChange>
          </w:rPr>
          <w:delText>4.4 Técnicas que emplean formato JPEG</w:delText>
        </w:r>
        <w:r w:rsidDel="00EB4ED5">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305" w:name="_Toc358848239"/>
      <w:bookmarkStart w:id="306" w:name="_Toc358848860"/>
      <w:bookmarkStart w:id="307" w:name="_Toc358886620"/>
      <w:r w:rsidRPr="001F1BB4">
        <w:rPr>
          <w:rFonts w:ascii="Book Antiqua" w:hAnsi="Book Antiqua"/>
          <w:b/>
          <w:sz w:val="28"/>
        </w:rPr>
        <w:lastRenderedPageBreak/>
        <w:t>ÍNDICE DE TABLAS</w:t>
      </w:r>
      <w:bookmarkEnd w:id="305"/>
      <w:bookmarkEnd w:id="306"/>
      <w:bookmarkEnd w:id="307"/>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308" w:name="_Toc358848240"/>
      <w:bookmarkStart w:id="309" w:name="_Toc358848861"/>
      <w:bookmarkStart w:id="310" w:name="_Toc358886621"/>
      <w:r w:rsidRPr="001F1BB4">
        <w:rPr>
          <w:rFonts w:ascii="Book Antiqua" w:hAnsi="Book Antiqua"/>
          <w:b/>
          <w:sz w:val="28"/>
        </w:rPr>
        <w:lastRenderedPageBreak/>
        <w:t>ÍNDICE DE FIGURAS</w:t>
      </w:r>
      <w:bookmarkEnd w:id="308"/>
      <w:bookmarkEnd w:id="309"/>
      <w:bookmarkEnd w:id="310"/>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1A38CA">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311" w:name="_Toc358848241"/>
      <w:bookmarkStart w:id="312" w:name="_Toc483414131"/>
      <w:r w:rsidRPr="001F1BB4">
        <w:lastRenderedPageBreak/>
        <w:t>Introducción</w:t>
      </w:r>
      <w:bookmarkEnd w:id="311"/>
      <w:bookmarkEnd w:id="312"/>
    </w:p>
    <w:p w14:paraId="68D87F63" w14:textId="77777777" w:rsidR="00FF5EEA" w:rsidRPr="001F1BB4" w:rsidRDefault="00FF5EEA" w:rsidP="00AC5E12">
      <w:pPr>
        <w:pStyle w:val="Ttulo2"/>
        <w:numPr>
          <w:ilvl w:val="1"/>
          <w:numId w:val="1"/>
        </w:numPr>
        <w:ind w:left="709" w:hanging="709"/>
      </w:pPr>
      <w:bookmarkStart w:id="313" w:name="_Toc483414132"/>
      <w:bookmarkStart w:id="314" w:name="_Toc358848242"/>
      <w:r w:rsidRPr="001F1BB4">
        <w:t>Motivación</w:t>
      </w:r>
      <w:bookmarkEnd w:id="313"/>
    </w:p>
    <w:p w14:paraId="549BDC05" w14:textId="77777777" w:rsidR="00510A34" w:rsidRPr="001F1BB4" w:rsidRDefault="005806D3" w:rsidP="00510A34">
      <w:pPr>
        <w:pStyle w:val="Estilo12ptPrimeralnea05cm"/>
        <w:ind w:firstLine="0"/>
      </w:pPr>
      <w:r>
        <w:t>xxxx</w:t>
      </w:r>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315" w:name="_Toc483414133"/>
      <w:bookmarkEnd w:id="314"/>
      <w:r w:rsidRPr="001F1BB4">
        <w:t>Objet</w:t>
      </w:r>
      <w:r w:rsidR="00045865" w:rsidRPr="001F1BB4">
        <w:t>ivos</w:t>
      </w:r>
      <w:bookmarkEnd w:id="315"/>
    </w:p>
    <w:p w14:paraId="2563C544" w14:textId="77777777" w:rsidR="00445D65" w:rsidRPr="001F1BB4" w:rsidRDefault="00445D65" w:rsidP="00AC5E12">
      <w:pPr>
        <w:pStyle w:val="Estilo12ptPrimeralnea05cm"/>
        <w:ind w:firstLine="0"/>
      </w:pPr>
      <w:bookmarkStart w:id="316"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r w:rsidR="005806D3">
        <w:t>XXXXx</w:t>
      </w:r>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317" w:name="_Toc483414134"/>
      <w:bookmarkEnd w:id="316"/>
      <w:r w:rsidRPr="001F1BB4">
        <w:lastRenderedPageBreak/>
        <w:t>Plan de Trabajo</w:t>
      </w:r>
      <w:bookmarkEnd w:id="317"/>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318"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319">
          <w:tblGrid>
            <w:gridCol w:w="4798"/>
            <w:gridCol w:w="1312"/>
            <w:gridCol w:w="1086"/>
            <w:gridCol w:w="1025"/>
          </w:tblGrid>
        </w:tblGridChange>
      </w:tblGrid>
      <w:tr w:rsidR="008D31E7" w:rsidRPr="001F1BB4" w14:paraId="0CE19A2C" w14:textId="77777777" w:rsidTr="00666848">
        <w:trPr>
          <w:jc w:val="center"/>
          <w:trPrChange w:id="320" w:author="Pablo Blanco Peris" w:date="2017-05-24T18:30:00Z">
            <w:trPr>
              <w:jc w:val="center"/>
            </w:trPr>
          </w:trPrChange>
        </w:trPr>
        <w:tc>
          <w:tcPr>
            <w:tcW w:w="4798" w:type="dxa"/>
            <w:shd w:val="clear" w:color="auto" w:fill="C6D9F1" w:themeFill="text2" w:themeFillTint="33"/>
            <w:vAlign w:val="center"/>
            <w:hideMark/>
            <w:tcPrChange w:id="321"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322"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323"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324"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2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2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2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3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3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3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1"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2"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4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7"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8"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0"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1"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2"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3"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4"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5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5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6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6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6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1"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2"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7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7"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8"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3"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84"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8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6"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7"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8"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9"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90"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5"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6"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1"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2"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0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0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7"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8"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409" w:name="_Toc398136770"/>
      <w:bookmarkStart w:id="410"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409"/>
      <w:bookmarkEnd w:id="410"/>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9pt;height:261pt" o:ole="">
            <v:imagedata r:id="rId25" o:title=""/>
          </v:shape>
          <o:OLEObject Type="Embed" ProgID="Photoshop.Image.11" ShapeID="_x0000_i1025" DrawAspect="Content" ObjectID="_1557509980" r:id="rId26">
            <o:FieldCodes>\s</o:FieldCodes>
          </o:OLEObject>
        </w:object>
      </w:r>
    </w:p>
    <w:p w14:paraId="0A3FEBFE" w14:textId="77777777" w:rsidR="00FF78B0" w:rsidRPr="001F1BB4" w:rsidRDefault="00FF78B0" w:rsidP="00D920A9">
      <w:pPr>
        <w:pStyle w:val="Figprot"/>
        <w:rPr>
          <w:bCs/>
        </w:rPr>
      </w:pPr>
      <w:bookmarkStart w:id="411" w:name="_Toc398136787"/>
      <w:bookmarkStart w:id="412"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411"/>
      <w:bookmarkEnd w:id="412"/>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413" w:name="_Toc483414135"/>
      <w:r w:rsidRPr="001F1BB4">
        <w:lastRenderedPageBreak/>
        <w:t>Estructura de la memoria</w:t>
      </w:r>
      <w:bookmarkEnd w:id="413"/>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414" w:name="_Toc476940437"/>
      <w:bookmarkStart w:id="415" w:name="_Toc483414136"/>
      <w:r w:rsidRPr="00CB188A">
        <w:lastRenderedPageBreak/>
        <w:t>Análisis Forense de Imágenes Digitales</w:t>
      </w:r>
      <w:bookmarkEnd w:id="414"/>
      <w:bookmarkEnd w:id="415"/>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416" w:author="Pablo Blanco Peris" w:date="2017-05-24T18:31:00Z">
        <w:r w:rsidR="00666848">
          <w:t xml:space="preserve"> NASA,</w:t>
        </w:r>
      </w:ins>
      <w:r>
        <w:t xml:space="preserve"> </w:t>
      </w:r>
      <w:del w:id="417"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418" w:author="Pablo Blanco Peris" w:date="2017-05-24T18:41:00Z">
            <w:rPr/>
          </w:rPrChange>
        </w:rPr>
      </w:pPr>
      <w:r w:rsidRPr="00DE270F">
        <w:rPr>
          <w:i/>
          <w:rPrChange w:id="419"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420" w:name="_Toc476940439"/>
      <w:bookmarkStart w:id="421" w:name="_Toc483414137"/>
      <w:r w:rsidRPr="00EE5AF1">
        <w:t>Falsificación</w:t>
      </w:r>
      <w:bookmarkEnd w:id="420"/>
      <w:bookmarkEnd w:id="421"/>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422" w:author="Pablo Blanco Peris" w:date="2017-05-24T16:55:00Z">
        <w:r w:rsidR="00DE5C52">
          <w:rPr>
            <w:iCs/>
          </w:rPr>
          <w:t xml:space="preserve"> un claro ejemplo de manipulación </w:t>
        </w:r>
      </w:ins>
      <w:ins w:id="423" w:author="Pablo Blanco Peris" w:date="2017-05-24T16:56:00Z">
        <w:r w:rsidR="00DE5C52">
          <w:rPr>
            <w:iCs/>
          </w:rPr>
          <w:t xml:space="preserve">de fotografías desde los principios de la </w:t>
        </w:r>
      </w:ins>
      <w:ins w:id="424" w:author="Pablo Blanco Peris" w:date="2017-05-24T16:59:00Z">
        <w:r w:rsidR="00DE5C52">
          <w:rPr>
            <w:iCs/>
          </w:rPr>
          <w:t xml:space="preserve">propia </w:t>
        </w:r>
      </w:ins>
      <w:ins w:id="425" w:author="Pablo Blanco Peris" w:date="2017-05-24T16:56:00Z">
        <w:r w:rsidR="00DE5C52">
          <w:rPr>
            <w:iCs/>
          </w:rPr>
          <w:t>fotografía</w:t>
        </w:r>
      </w:ins>
      <w:del w:id="426" w:author="Pablo Blanco Peris" w:date="2017-05-24T16:56:00Z">
        <w:r w:rsidR="00EE5AF1" w:rsidDel="00DE5C52">
          <w:rPr>
            <w:iCs/>
          </w:rPr>
          <w:delText xml:space="preserve"> </w:delText>
        </w:r>
        <w:commentRangeStart w:id="427"/>
        <w:r w:rsidR="00C76BAC" w:rsidDel="00DE5C52">
          <w:rPr>
            <w:iCs/>
          </w:rPr>
          <w:delText>una fotografía XXXX</w:delText>
        </w:r>
        <w:commentRangeEnd w:id="427"/>
        <w:r w:rsidR="00C76BAC" w:rsidDel="00DE5C52">
          <w:rPr>
            <w:rStyle w:val="Refdecomentario"/>
            <w:rFonts w:ascii="Times New Roman" w:hAnsi="Times New Roman"/>
            <w:lang w:val="es-ES"/>
          </w:rPr>
          <w:commentReference w:id="427"/>
        </w:r>
      </w:del>
      <w:r w:rsidR="00C76BAC">
        <w:rPr>
          <w:iCs/>
        </w:rPr>
        <w:t>.</w:t>
      </w:r>
      <w:del w:id="428"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429" w:author="Pablo Blanco Peris" w:date="2017-05-24T16:51:00Z">
        <w:r w:rsidR="00711BA8">
          <w:t xml:space="preserve"> </w:t>
        </w:r>
        <w:r w:rsidR="00711BA8" w:rsidRPr="00711BA8">
          <w:rPr>
            <w:lang w:val="es-ES"/>
          </w:rPr>
          <w:t>En la imagen 1 se muestra la fotografía de Lenin y Trotsky</w:t>
        </w:r>
      </w:ins>
      <w:ins w:id="430" w:author="Pablo Blanco Peris" w:date="2017-05-24T16:56:00Z">
        <w:r w:rsidR="00DE5C52">
          <w:rPr>
            <w:lang w:val="es-ES"/>
          </w:rPr>
          <w:t>, de la Unión Soviética</w:t>
        </w:r>
      </w:ins>
      <w:ins w:id="431" w:author="Pablo Blanco Peris" w:date="2017-05-24T16:51:00Z">
        <w:r w:rsidR="00711BA8" w:rsidRPr="00711BA8">
          <w:rPr>
            <w:lang w:val="es-ES"/>
          </w:rPr>
          <w:t>, mientras que en la 2 se muestra la misma imagen manipulada, donde Trotsky y otra persona fueron removidas</w:t>
        </w:r>
      </w:ins>
      <w:ins w:id="432" w:author="Pablo Blanco Peris" w:date="2017-05-24T16:57:00Z">
        <w:r w:rsidR="00DE5C52">
          <w:rPr>
            <w:lang w:val="es-ES"/>
          </w:rPr>
          <w:t xml:space="preserve"> por motivos políticos, ya que, Trotsky, al ser un personaje no grato para la </w:t>
        </w:r>
      </w:ins>
      <w:ins w:id="433" w:author="Pablo Blanco Peris" w:date="2017-05-24T16:58:00Z">
        <w:r w:rsidR="00DE5C52">
          <w:rPr>
            <w:lang w:val="es-ES"/>
          </w:rPr>
          <w:t>vida política de dicho país fue removido de muchas de las im</w:t>
        </w:r>
      </w:ins>
      <w:ins w:id="434" w:author="Pablo Blanco Peris" w:date="2017-05-24T16:59:00Z">
        <w:r w:rsidR="00DE5C52">
          <w:rPr>
            <w:lang w:val="es-ES"/>
          </w:rPr>
          <w:t>ágenes</w:t>
        </w:r>
      </w:ins>
      <w:ins w:id="435"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436" w:author="Pablo Blanco Peris" w:date="2017-05-24T18:41:00Z">
            <w:rPr>
              <w:rStyle w:val="nfasis"/>
              <w:i w:val="0"/>
              <w:iCs w:val="0"/>
            </w:rPr>
          </w:rPrChange>
        </w:rPr>
      </w:pPr>
      <w:r w:rsidRPr="00DE270F">
        <w:rPr>
          <w:rFonts w:ascii="Book Antiqua" w:hAnsi="Book Antiqua"/>
          <w:i/>
          <w:sz w:val="20"/>
          <w:rPrChange w:id="437" w:author="Pablo Blanco Peris" w:date="2017-05-24T18:41:00Z">
            <w:rPr>
              <w:i/>
              <w:iCs/>
            </w:rPr>
          </w:rPrChange>
        </w:rPr>
        <w:tab/>
      </w:r>
      <w:ins w:id="438" w:author="Pablo Blanco Peris" w:date="2017-05-24T18:35:00Z">
        <w:r w:rsidR="00EB4ED5" w:rsidRPr="00DE270F">
          <w:rPr>
            <w:rFonts w:ascii="Book Antiqua" w:hAnsi="Book Antiqua"/>
            <w:i/>
            <w:sz w:val="20"/>
            <w:rPrChange w:id="439" w:author="Pablo Blanco Peris" w:date="2017-05-24T18:41:00Z">
              <w:rPr/>
            </w:rPrChange>
          </w:rPr>
          <w:t>(</w:t>
        </w:r>
      </w:ins>
      <w:r w:rsidR="00AE7C7D" w:rsidRPr="00DE270F">
        <w:rPr>
          <w:rFonts w:ascii="Book Antiqua" w:hAnsi="Book Antiqua"/>
          <w:i/>
          <w:sz w:val="20"/>
          <w:rPrChange w:id="440" w:author="Pablo Blanco Peris" w:date="2017-05-24T18:41:00Z">
            <w:rPr/>
          </w:rPrChange>
        </w:rPr>
        <w:t>a</w:t>
      </w:r>
      <w:ins w:id="441" w:author="Pablo Blanco Peris" w:date="2017-05-24T18:35:00Z">
        <w:r w:rsidR="00EB4ED5" w:rsidRPr="00DE270F">
          <w:rPr>
            <w:rFonts w:ascii="Book Antiqua" w:hAnsi="Book Antiqua"/>
            <w:i/>
            <w:sz w:val="20"/>
            <w:rPrChange w:id="442" w:author="Pablo Blanco Peris" w:date="2017-05-24T18:41:00Z">
              <w:rPr/>
            </w:rPrChange>
          </w:rPr>
          <w:t>)</w:t>
        </w:r>
      </w:ins>
      <w:del w:id="443" w:author="Pablo Blanco Peris" w:date="2017-05-24T18:35:00Z">
        <w:r w:rsidR="00AE7C7D" w:rsidRPr="00DE270F" w:rsidDel="00EB4ED5">
          <w:rPr>
            <w:rFonts w:ascii="Book Antiqua" w:hAnsi="Book Antiqua"/>
            <w:i/>
            <w:sz w:val="20"/>
            <w:rPrChange w:id="444" w:author="Pablo Blanco Peris" w:date="2017-05-24T18:41:00Z">
              <w:rPr/>
            </w:rPrChange>
          </w:rPr>
          <w:delText>.</w:delText>
        </w:r>
      </w:del>
      <w:r w:rsidR="00AE7C7D" w:rsidRPr="00DE270F">
        <w:rPr>
          <w:rFonts w:ascii="Book Antiqua" w:hAnsi="Book Antiqua"/>
          <w:i/>
          <w:sz w:val="20"/>
          <w:rPrChange w:id="445" w:author="Pablo Blanco Peris" w:date="2017-05-24T18:41:00Z">
            <w:rPr/>
          </w:rPrChange>
        </w:rPr>
        <w:t xml:space="preserve"> Imagen real</w:t>
      </w:r>
      <w:r w:rsidRPr="00DE270F">
        <w:rPr>
          <w:rFonts w:ascii="Book Antiqua" w:hAnsi="Book Antiqua"/>
          <w:i/>
          <w:sz w:val="20"/>
          <w:rPrChange w:id="446" w:author="Pablo Blanco Peris" w:date="2017-05-24T18:41:00Z">
            <w:rPr/>
          </w:rPrChange>
        </w:rPr>
        <w:tab/>
      </w:r>
      <w:ins w:id="447" w:author="Pablo Blanco Peris" w:date="2017-05-24T18:35:00Z">
        <w:r w:rsidR="00EB4ED5" w:rsidRPr="00DE270F">
          <w:rPr>
            <w:rFonts w:ascii="Book Antiqua" w:hAnsi="Book Antiqua"/>
            <w:i/>
            <w:sz w:val="20"/>
            <w:rPrChange w:id="448" w:author="Pablo Blanco Peris" w:date="2017-05-24T18:41:00Z">
              <w:rPr/>
            </w:rPrChange>
          </w:rPr>
          <w:t>(</w:t>
        </w:r>
      </w:ins>
      <w:r w:rsidR="00AE7C7D" w:rsidRPr="00DE270F">
        <w:rPr>
          <w:rFonts w:ascii="Book Antiqua" w:hAnsi="Book Antiqua"/>
          <w:i/>
          <w:sz w:val="20"/>
          <w:rPrChange w:id="449" w:author="Pablo Blanco Peris" w:date="2017-05-24T18:41:00Z">
            <w:rPr/>
          </w:rPrChange>
        </w:rPr>
        <w:t>b</w:t>
      </w:r>
      <w:ins w:id="450" w:author="Pablo Blanco Peris" w:date="2017-05-24T18:35:00Z">
        <w:r w:rsidR="00EB4ED5" w:rsidRPr="00DE270F">
          <w:rPr>
            <w:rFonts w:ascii="Book Antiqua" w:hAnsi="Book Antiqua"/>
            <w:i/>
            <w:sz w:val="20"/>
            <w:rPrChange w:id="451" w:author="Pablo Blanco Peris" w:date="2017-05-24T18:41:00Z">
              <w:rPr/>
            </w:rPrChange>
          </w:rPr>
          <w:t>)</w:t>
        </w:r>
      </w:ins>
      <w:del w:id="452" w:author="Pablo Blanco Peris" w:date="2017-05-24T18:35:00Z">
        <w:r w:rsidR="00AE7C7D" w:rsidRPr="00DE270F" w:rsidDel="00EB4ED5">
          <w:rPr>
            <w:rFonts w:ascii="Book Antiqua" w:hAnsi="Book Antiqua"/>
            <w:i/>
            <w:sz w:val="20"/>
            <w:rPrChange w:id="453" w:author="Pablo Blanco Peris" w:date="2017-05-24T18:41:00Z">
              <w:rPr/>
            </w:rPrChange>
          </w:rPr>
          <w:delText>.</w:delText>
        </w:r>
      </w:del>
      <w:r w:rsidR="00AE7C7D" w:rsidRPr="00DE270F">
        <w:rPr>
          <w:rFonts w:ascii="Book Antiqua" w:hAnsi="Book Antiqua"/>
          <w:i/>
          <w:sz w:val="20"/>
          <w:rPrChange w:id="454" w:author="Pablo Blanco Peris" w:date="2017-05-24T18:41:00Z">
            <w:rPr/>
          </w:rPrChange>
        </w:rPr>
        <w:t xml:space="preserve"> Imagen manipulada</w:t>
      </w:r>
      <w:r w:rsidR="00AE7C7D" w:rsidRPr="00DE270F" w:rsidDel="00AE7C7D">
        <w:rPr>
          <w:rFonts w:ascii="Book Antiqua" w:hAnsi="Book Antiqua"/>
          <w:i/>
          <w:sz w:val="20"/>
          <w:rPrChange w:id="455" w:author="Pablo Blanco Peris" w:date="2017-05-24T18:41:00Z">
            <w:rPr/>
          </w:rPrChange>
        </w:rPr>
        <w:t xml:space="preserve"> </w:t>
      </w:r>
    </w:p>
    <w:p w14:paraId="188BE0B2" w14:textId="2D77097A" w:rsidR="00E022D8" w:rsidRPr="00DE270F" w:rsidRDefault="00711BA8" w:rsidP="00E022D8">
      <w:pPr>
        <w:pStyle w:val="Figprot"/>
        <w:rPr>
          <w:i/>
          <w:rPrChange w:id="456" w:author="Pablo Blanco Peris" w:date="2017-05-24T18:42:00Z">
            <w:rPr/>
          </w:rPrChange>
        </w:rPr>
      </w:pPr>
      <w:ins w:id="457" w:author="Pablo Blanco Peris" w:date="2017-05-24T16:52:00Z">
        <w:r w:rsidRPr="00DE270F">
          <w:rPr>
            <w:i/>
            <w:rPrChange w:id="458" w:author="Pablo Blanco Peris" w:date="2017-05-24T18:42:00Z">
              <w:rPr/>
            </w:rPrChange>
          </w:rPr>
          <w:lastRenderedPageBreak/>
          <w:t>Figura</w:t>
        </w:r>
      </w:ins>
      <w:ins w:id="459" w:author="Pablo Blanco Peris" w:date="2017-05-24T18:42:00Z">
        <w:r w:rsidR="00DE270F">
          <w:rPr>
            <w:i/>
          </w:rPr>
          <w:t xml:space="preserve"> </w:t>
        </w:r>
      </w:ins>
      <w:ins w:id="460" w:author="Pablo Blanco Peris" w:date="2017-05-24T16:52:00Z">
        <w:r w:rsidR="00DE270F">
          <w:rPr>
            <w:i/>
          </w:rPr>
          <w:t>2</w:t>
        </w:r>
      </w:ins>
      <w:del w:id="461" w:author="Pablo Blanco Peris" w:date="2017-05-24T16:52:00Z">
        <w:r w:rsidR="00E022D8" w:rsidRPr="00DE270F" w:rsidDel="00711BA8">
          <w:rPr>
            <w:i/>
            <w:rPrChange w:id="462" w:author="Pablo Blanco Peris" w:date="2017-05-24T18:42:00Z">
              <w:rPr/>
            </w:rPrChange>
          </w:rPr>
          <w:delText>Imagen 1</w:delText>
        </w:r>
      </w:del>
      <w:r w:rsidR="00E022D8" w:rsidRPr="00DE270F">
        <w:rPr>
          <w:i/>
          <w:rPrChange w:id="463" w:author="Pablo Blanco Peris" w:date="2017-05-24T18:42:00Z">
            <w:rPr/>
          </w:rPrChange>
        </w:rPr>
        <w:t>.2</w:t>
      </w:r>
      <w:ins w:id="464" w:author="Pablo Blanco Peris" w:date="2017-05-24T16:52:00Z">
        <w:r w:rsidRPr="00DE270F">
          <w:rPr>
            <w:i/>
            <w:rPrChange w:id="465" w:author="Pablo Blanco Peris" w:date="2017-05-24T18:42:00Z">
              <w:rPr/>
            </w:rPrChange>
          </w:rPr>
          <w:t>:</w:t>
        </w:r>
      </w:ins>
      <w:del w:id="466" w:author="Pablo Blanco Peris" w:date="2017-05-24T16:52:00Z">
        <w:r w:rsidR="00E022D8" w:rsidRPr="00DE270F" w:rsidDel="00711BA8">
          <w:rPr>
            <w:i/>
            <w:rPrChange w:id="467" w:author="Pablo Blanco Peris" w:date="2017-05-24T18:42:00Z">
              <w:rPr/>
            </w:rPrChange>
          </w:rPr>
          <w:delText>:</w:delText>
        </w:r>
      </w:del>
      <w:r w:rsidR="00E022D8" w:rsidRPr="00DE270F">
        <w:rPr>
          <w:i/>
          <w:rPrChange w:id="468" w:author="Pablo Blanco Peris" w:date="2017-05-24T18:42:00Z">
            <w:rPr/>
          </w:rPrChange>
        </w:rPr>
        <w:t xml:space="preserve"> </w:t>
      </w:r>
      <w:ins w:id="469" w:author="Pablo Blanco Peris" w:date="2017-05-24T16:54:00Z">
        <w:r w:rsidR="00DE5C52" w:rsidRPr="00DE270F">
          <w:rPr>
            <w:i/>
            <w:rPrChange w:id="470" w:author="Pablo Blanco Peris" w:date="2017-05-24T18:42:00Z">
              <w:rPr/>
            </w:rPrChange>
          </w:rPr>
          <w:t>Lenin y Trotsky</w:t>
        </w:r>
      </w:ins>
      <w:del w:id="471" w:author="Pablo Blanco Peris" w:date="2017-05-24T16:51:00Z">
        <w:r w:rsidR="00E022D8" w:rsidRPr="00DE270F" w:rsidDel="00711BA8">
          <w:rPr>
            <w:i/>
            <w:rPrChange w:id="472"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473" w:author="Pablo Blanco Peris" w:date="2017-05-24T18:26:00Z">
        <w:r w:rsidR="007F6789">
          <w:t xml:space="preserve"> que </w:t>
        </w:r>
      </w:ins>
      <w:r w:rsidR="00AE7C7D">
        <w:t>muestra un</w:t>
      </w:r>
      <w:ins w:id="474" w:author="Pablo Blanco Peris" w:date="2017-05-24T18:27:00Z">
        <w:r w:rsidR="001012B1">
          <w:t>a</w:t>
        </w:r>
      </w:ins>
      <w:del w:id="475" w:author="Pablo Blanco Peris" w:date="2017-05-24T18:27:00Z">
        <w:r w:rsidR="00AE7C7D" w:rsidDel="001012B1">
          <w:delText>a</w:delText>
        </w:r>
      </w:del>
      <w:r w:rsidRPr="00C61687">
        <w:t xml:space="preserve"> </w:t>
      </w:r>
      <w:del w:id="476" w:author="Pablo Blanco Peris" w:date="2017-05-24T18:27:00Z">
        <w:r w:rsidRPr="00C61687" w:rsidDel="001012B1">
          <w:delText xml:space="preserve">imagen que </w:delText>
        </w:r>
      </w:del>
      <w:r w:rsidRPr="00C61687">
        <w:t xml:space="preserve">de las </w:t>
      </w:r>
      <w:ins w:id="477"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478" w:author="Pablo Blanco Peris" w:date="2017-05-24T17:18:00Z">
        <w:r w:rsidR="00AE5C11">
          <w:t>.</w:t>
        </w:r>
      </w:ins>
      <w:ins w:id="479" w:author="Pablo Blanco Peris" w:date="2017-05-24T18:34:00Z">
        <w:r w:rsidR="00EB4ED5">
          <w:t xml:space="preserve"> La imagen a está manipulada, ya que en realidad es la mezcla de las imágenes b y c.</w:t>
        </w:r>
        <w:r w:rsidR="00EB4ED5" w:rsidRPr="00C61687" w:rsidDel="00AE5C11">
          <w:t xml:space="preserve"> </w:t>
        </w:r>
      </w:ins>
      <w:del w:id="480"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481" w:author="Pablo Blanco Peris" w:date="2017-05-24T18:41:00Z">
            <w:rPr>
              <w:rStyle w:val="nfasis"/>
              <w:i w:val="0"/>
            </w:rPr>
          </w:rPrChange>
        </w:rPr>
      </w:pPr>
      <w:ins w:id="482" w:author="Pablo Blanco Peris" w:date="2017-05-24T18:35:00Z">
        <w:r w:rsidRPr="00DE270F">
          <w:rPr>
            <w:rStyle w:val="nfasis"/>
            <w:rFonts w:ascii="Book Antiqua" w:hAnsi="Book Antiqua"/>
            <w:sz w:val="20"/>
            <w:rPrChange w:id="483" w:author="Pablo Blanco Peris" w:date="2017-05-24T18:41:00Z">
              <w:rPr>
                <w:rStyle w:val="nfasis"/>
              </w:rPr>
            </w:rPrChange>
          </w:rPr>
          <w:t>(</w:t>
        </w:r>
      </w:ins>
      <w:r w:rsidR="00AE7C7D" w:rsidRPr="00DE270F">
        <w:rPr>
          <w:rStyle w:val="nfasis"/>
          <w:rFonts w:ascii="Book Antiqua" w:hAnsi="Book Antiqua"/>
          <w:sz w:val="20"/>
          <w:rPrChange w:id="484" w:author="Pablo Blanco Peris" w:date="2017-05-24T18:41:00Z">
            <w:rPr>
              <w:rStyle w:val="nfasis"/>
            </w:rPr>
          </w:rPrChange>
        </w:rPr>
        <w:t>a</w:t>
      </w:r>
      <w:ins w:id="485" w:author="Pablo Blanco Peris" w:date="2017-05-24T18:35:00Z">
        <w:r w:rsidRPr="00DE270F">
          <w:rPr>
            <w:rStyle w:val="nfasis"/>
            <w:rFonts w:ascii="Book Antiqua" w:hAnsi="Book Antiqua"/>
            <w:sz w:val="20"/>
            <w:rPrChange w:id="486" w:author="Pablo Blanco Peris" w:date="2017-05-24T18:41:00Z">
              <w:rPr>
                <w:rStyle w:val="nfasis"/>
              </w:rPr>
            </w:rPrChange>
          </w:rPr>
          <w:t>)</w:t>
        </w:r>
      </w:ins>
      <w:del w:id="487" w:author="Pablo Blanco Peris" w:date="2017-05-24T18:35:00Z">
        <w:r w:rsidR="00AE7C7D" w:rsidRPr="00DE270F" w:rsidDel="00EB4ED5">
          <w:rPr>
            <w:rStyle w:val="nfasis"/>
            <w:rFonts w:ascii="Book Antiqua" w:hAnsi="Book Antiqua"/>
            <w:sz w:val="20"/>
            <w:rPrChange w:id="488" w:author="Pablo Blanco Peris" w:date="2017-05-24T18:41:00Z">
              <w:rPr>
                <w:rStyle w:val="nfasis"/>
              </w:rPr>
            </w:rPrChange>
          </w:rPr>
          <w:delText>.</w:delText>
        </w:r>
      </w:del>
      <w:r w:rsidR="00AE7C7D" w:rsidRPr="00DE270F">
        <w:rPr>
          <w:rStyle w:val="nfasis"/>
          <w:rFonts w:ascii="Book Antiqua" w:hAnsi="Book Antiqua"/>
          <w:sz w:val="20"/>
          <w:rPrChange w:id="489"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3E3057" w14:textId="62D2B226" w:rsidR="00E022D8" w:rsidRPr="00DE270F" w:rsidRDefault="00E022D8" w:rsidP="00E022D8">
      <w:pPr>
        <w:tabs>
          <w:tab w:val="left" w:pos="1792"/>
          <w:tab w:val="left" w:pos="6272"/>
        </w:tabs>
        <w:rPr>
          <w:ins w:id="490" w:author="Pablo Blanco Peris" w:date="2017-05-24T18:35:00Z"/>
          <w:rStyle w:val="nfasis"/>
          <w:rFonts w:ascii="Book Antiqua" w:hAnsi="Book Antiqua"/>
          <w:sz w:val="20"/>
          <w:rPrChange w:id="491" w:author="Pablo Blanco Peris" w:date="2017-05-24T18:41:00Z">
            <w:rPr>
              <w:ins w:id="492" w:author="Pablo Blanco Peris" w:date="2017-05-24T18:35:00Z"/>
              <w:rStyle w:val="nfasis"/>
            </w:rPr>
          </w:rPrChange>
        </w:rPr>
      </w:pPr>
      <w:r w:rsidRPr="00DE270F">
        <w:rPr>
          <w:rStyle w:val="nfasis"/>
          <w:rFonts w:ascii="Book Antiqua" w:hAnsi="Book Antiqua"/>
          <w:sz w:val="20"/>
          <w:rPrChange w:id="493" w:author="Pablo Blanco Peris" w:date="2017-05-24T18:41:00Z">
            <w:rPr>
              <w:rStyle w:val="nfasis"/>
            </w:rPr>
          </w:rPrChange>
        </w:rPr>
        <w:tab/>
      </w:r>
      <w:ins w:id="494" w:author="Pablo Blanco Peris" w:date="2017-05-24T18:35:00Z">
        <w:r w:rsidR="00EB4ED5" w:rsidRPr="00DE270F">
          <w:rPr>
            <w:rStyle w:val="nfasis"/>
            <w:rFonts w:ascii="Book Antiqua" w:hAnsi="Book Antiqua"/>
            <w:sz w:val="20"/>
            <w:rPrChange w:id="495" w:author="Pablo Blanco Peris" w:date="2017-05-24T18:41:00Z">
              <w:rPr>
                <w:rStyle w:val="nfasis"/>
              </w:rPr>
            </w:rPrChange>
          </w:rPr>
          <w:t>(</w:t>
        </w:r>
      </w:ins>
      <w:r w:rsidR="00AE7C7D" w:rsidRPr="00DE270F">
        <w:rPr>
          <w:rStyle w:val="nfasis"/>
          <w:rFonts w:ascii="Book Antiqua" w:hAnsi="Book Antiqua"/>
          <w:sz w:val="20"/>
          <w:rPrChange w:id="496" w:author="Pablo Blanco Peris" w:date="2017-05-24T18:41:00Z">
            <w:rPr>
              <w:rStyle w:val="nfasis"/>
            </w:rPr>
          </w:rPrChange>
        </w:rPr>
        <w:t>b</w:t>
      </w:r>
      <w:ins w:id="497" w:author="Pablo Blanco Peris" w:date="2017-05-24T18:35:00Z">
        <w:r w:rsidR="00EB4ED5" w:rsidRPr="00DE270F">
          <w:rPr>
            <w:rStyle w:val="nfasis"/>
            <w:rFonts w:ascii="Book Antiqua" w:hAnsi="Book Antiqua"/>
            <w:sz w:val="20"/>
            <w:rPrChange w:id="498" w:author="Pablo Blanco Peris" w:date="2017-05-24T18:41:00Z">
              <w:rPr>
                <w:rStyle w:val="nfasis"/>
              </w:rPr>
            </w:rPrChange>
          </w:rPr>
          <w:t>)</w:t>
        </w:r>
      </w:ins>
      <w:del w:id="499" w:author="Pablo Blanco Peris" w:date="2017-05-24T18:35:00Z">
        <w:r w:rsidR="00AE7C7D" w:rsidRPr="00DE270F" w:rsidDel="00EB4ED5">
          <w:rPr>
            <w:rStyle w:val="nfasis"/>
            <w:rFonts w:ascii="Book Antiqua" w:hAnsi="Book Antiqua"/>
            <w:sz w:val="20"/>
            <w:rPrChange w:id="500" w:author="Pablo Blanco Peris" w:date="2017-05-24T18:41:00Z">
              <w:rPr>
                <w:rStyle w:val="nfasis"/>
              </w:rPr>
            </w:rPrChange>
          </w:rPr>
          <w:delText>.</w:delText>
        </w:r>
      </w:del>
      <w:r w:rsidR="00AE7C7D" w:rsidRPr="00DE270F">
        <w:rPr>
          <w:rStyle w:val="nfasis"/>
          <w:rFonts w:ascii="Book Antiqua" w:hAnsi="Book Antiqua"/>
          <w:sz w:val="20"/>
          <w:rPrChange w:id="501" w:author="Pablo Blanco Peris" w:date="2017-05-24T18:41:00Z">
            <w:rPr>
              <w:rStyle w:val="nfasis"/>
            </w:rPr>
          </w:rPrChange>
        </w:rPr>
        <w:t xml:space="preserve"> Imagen (1)</w:t>
      </w:r>
      <w:r w:rsidRPr="00DE270F">
        <w:rPr>
          <w:rStyle w:val="nfasis"/>
          <w:rFonts w:ascii="Book Antiqua" w:hAnsi="Book Antiqua"/>
          <w:sz w:val="20"/>
          <w:rPrChange w:id="502" w:author="Pablo Blanco Peris" w:date="2017-05-24T18:41:00Z">
            <w:rPr>
              <w:rStyle w:val="nfasis"/>
            </w:rPr>
          </w:rPrChange>
        </w:rPr>
        <w:tab/>
      </w:r>
      <w:ins w:id="503" w:author="Pablo Blanco Peris" w:date="2017-05-24T18:35:00Z">
        <w:r w:rsidR="00EB4ED5" w:rsidRPr="00DE270F">
          <w:rPr>
            <w:rStyle w:val="nfasis"/>
            <w:rFonts w:ascii="Book Antiqua" w:hAnsi="Book Antiqua"/>
            <w:sz w:val="20"/>
            <w:rPrChange w:id="504" w:author="Pablo Blanco Peris" w:date="2017-05-24T18:41:00Z">
              <w:rPr>
                <w:rStyle w:val="nfasis"/>
              </w:rPr>
            </w:rPrChange>
          </w:rPr>
          <w:t>(</w:t>
        </w:r>
      </w:ins>
      <w:r w:rsidR="00AE7C7D" w:rsidRPr="00DE270F">
        <w:rPr>
          <w:rStyle w:val="nfasis"/>
          <w:rFonts w:ascii="Book Antiqua" w:hAnsi="Book Antiqua"/>
          <w:sz w:val="20"/>
          <w:rPrChange w:id="505" w:author="Pablo Blanco Peris" w:date="2017-05-24T18:41:00Z">
            <w:rPr>
              <w:rStyle w:val="nfasis"/>
            </w:rPr>
          </w:rPrChange>
        </w:rPr>
        <w:t>c</w:t>
      </w:r>
      <w:ins w:id="506" w:author="Pablo Blanco Peris" w:date="2017-05-24T18:35:00Z">
        <w:r w:rsidR="00EB4ED5" w:rsidRPr="00DE270F">
          <w:rPr>
            <w:rStyle w:val="nfasis"/>
            <w:rFonts w:ascii="Book Antiqua" w:hAnsi="Book Antiqua"/>
            <w:sz w:val="20"/>
            <w:rPrChange w:id="507" w:author="Pablo Blanco Peris" w:date="2017-05-24T18:41:00Z">
              <w:rPr>
                <w:rStyle w:val="nfasis"/>
              </w:rPr>
            </w:rPrChange>
          </w:rPr>
          <w:t>)</w:t>
        </w:r>
      </w:ins>
      <w:del w:id="508" w:author="Pablo Blanco Peris" w:date="2017-05-24T18:35:00Z">
        <w:r w:rsidR="00AE7C7D" w:rsidRPr="00DE270F" w:rsidDel="00EB4ED5">
          <w:rPr>
            <w:rStyle w:val="nfasis"/>
            <w:rFonts w:ascii="Book Antiqua" w:hAnsi="Book Antiqua"/>
            <w:sz w:val="20"/>
            <w:rPrChange w:id="509" w:author="Pablo Blanco Peris" w:date="2017-05-24T18:41:00Z">
              <w:rPr>
                <w:rStyle w:val="nfasis"/>
              </w:rPr>
            </w:rPrChange>
          </w:rPr>
          <w:delText>.</w:delText>
        </w:r>
      </w:del>
      <w:r w:rsidR="00AE7C7D" w:rsidRPr="00DE270F">
        <w:rPr>
          <w:rStyle w:val="nfasis"/>
          <w:rFonts w:ascii="Book Antiqua" w:hAnsi="Book Antiqua"/>
          <w:sz w:val="20"/>
          <w:rPrChange w:id="510"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511" w:author="Pablo Blanco Peris" w:date="2017-05-24T18:36:00Z"/>
          <w:rStyle w:val="nfasis"/>
          <w:rFonts w:ascii="Book Antiqua" w:hAnsi="Book Antiqua"/>
          <w:sz w:val="20"/>
          <w:rPrChange w:id="512" w:author="Pablo Blanco Peris" w:date="2017-05-24T18:42:00Z">
            <w:rPr>
              <w:del w:id="513" w:author="Pablo Blanco Peris" w:date="2017-05-24T18:36:00Z"/>
              <w:rStyle w:val="nfasis"/>
            </w:rPr>
          </w:rPrChange>
        </w:rPr>
        <w:pPrChange w:id="514" w:author="Pablo Blanco Peris" w:date="2017-05-24T18:42:00Z">
          <w:pPr>
            <w:tabs>
              <w:tab w:val="left" w:pos="1792"/>
              <w:tab w:val="left" w:pos="6272"/>
            </w:tabs>
          </w:pPr>
        </w:pPrChange>
      </w:pPr>
      <w:del w:id="515" w:author="Pablo Blanco Peris" w:date="2017-05-24T18:35:00Z">
        <w:r w:rsidRPr="00DE270F" w:rsidDel="00EB4ED5">
          <w:rPr>
            <w:rStyle w:val="nfasis"/>
            <w:rFonts w:ascii="Book Antiqua" w:hAnsi="Book Antiqua"/>
            <w:sz w:val="20"/>
            <w:rPrChange w:id="516" w:author="Pablo Blanco Peris" w:date="2017-05-24T18:42:00Z">
              <w:rPr>
                <w:rStyle w:val="nfasis"/>
              </w:rPr>
            </w:rPrChange>
          </w:rPr>
          <w:delText xml:space="preserve">Imagen </w:delText>
        </w:r>
      </w:del>
      <w:ins w:id="517" w:author="Pablo Blanco Peris" w:date="2017-05-24T18:35:00Z">
        <w:r w:rsidR="00EB4ED5" w:rsidRPr="00DE270F">
          <w:rPr>
            <w:rStyle w:val="nfasis"/>
            <w:rFonts w:ascii="Book Antiqua" w:hAnsi="Book Antiqua"/>
            <w:sz w:val="20"/>
            <w:rPrChange w:id="518" w:author="Pablo Blanco Peris" w:date="2017-05-24T18:42:00Z">
              <w:rPr>
                <w:rStyle w:val="nfasis"/>
              </w:rPr>
            </w:rPrChange>
          </w:rPr>
          <w:t xml:space="preserve">Figura </w:t>
        </w:r>
      </w:ins>
      <w:ins w:id="519" w:author="Pablo Blanco Peris" w:date="2017-05-24T18:34:00Z">
        <w:r w:rsidR="00EB4ED5" w:rsidRPr="00DE270F">
          <w:rPr>
            <w:rStyle w:val="nfasis"/>
            <w:rFonts w:ascii="Book Antiqua" w:hAnsi="Book Antiqua"/>
            <w:sz w:val="20"/>
            <w:rPrChange w:id="520" w:author="Pablo Blanco Peris" w:date="2017-05-24T18:42:00Z">
              <w:rPr>
                <w:rStyle w:val="nfasis"/>
              </w:rPr>
            </w:rPrChange>
          </w:rPr>
          <w:t>2</w:t>
        </w:r>
      </w:ins>
      <w:del w:id="521" w:author="Pablo Blanco Peris" w:date="2017-05-24T18:34:00Z">
        <w:r w:rsidRPr="00DE270F" w:rsidDel="00EB4ED5">
          <w:rPr>
            <w:rStyle w:val="nfasis"/>
            <w:rFonts w:ascii="Book Antiqua" w:hAnsi="Book Antiqua"/>
            <w:sz w:val="20"/>
            <w:rPrChange w:id="522" w:author="Pablo Blanco Peris" w:date="2017-05-24T18:42:00Z">
              <w:rPr>
                <w:rStyle w:val="nfasis"/>
              </w:rPr>
            </w:rPrChange>
          </w:rPr>
          <w:delText>1</w:delText>
        </w:r>
      </w:del>
      <w:r w:rsidRPr="00DE270F">
        <w:rPr>
          <w:rStyle w:val="nfasis"/>
          <w:rFonts w:ascii="Book Antiqua" w:hAnsi="Book Antiqua"/>
          <w:sz w:val="20"/>
          <w:rPrChange w:id="523" w:author="Pablo Blanco Peris" w:date="2017-05-24T18:42:00Z">
            <w:rPr>
              <w:rStyle w:val="nfasis"/>
            </w:rPr>
          </w:rPrChange>
        </w:rPr>
        <w:t>.3</w:t>
      </w:r>
      <w:del w:id="524" w:author="Pablo Blanco Peris" w:date="2017-05-24T18:34:00Z">
        <w:r w:rsidRPr="00DE270F" w:rsidDel="00EB4ED5">
          <w:rPr>
            <w:rStyle w:val="nfasis"/>
            <w:rFonts w:ascii="Book Antiqua" w:hAnsi="Book Antiqua"/>
            <w:sz w:val="20"/>
            <w:rPrChange w:id="525" w:author="Pablo Blanco Peris" w:date="2017-05-24T18:42:00Z">
              <w:rPr>
                <w:rStyle w:val="nfasis"/>
              </w:rPr>
            </w:rPrChange>
          </w:rPr>
          <w:delText>: La imagen 1 está manipulada, ya que en realidad es la mezcla de las imágenes 2 y 3.</w:delText>
        </w:r>
      </w:del>
      <w:ins w:id="526" w:author="Pablo Blanco Peris" w:date="2017-05-24T18:34:00Z">
        <w:r w:rsidR="00EB4ED5" w:rsidRPr="00DE270F">
          <w:rPr>
            <w:rStyle w:val="nfasis"/>
            <w:rFonts w:ascii="Book Antiqua" w:hAnsi="Book Antiqua"/>
            <w:sz w:val="20"/>
            <w:rPrChange w:id="527"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528" w:author="Pablo Blanco Peris" w:date="2017-05-24T18:42:00Z">
          <w:pPr/>
        </w:pPrChange>
      </w:pPr>
    </w:p>
    <w:p w14:paraId="5ABC55F9" w14:textId="77777777" w:rsidR="00EB4ED5" w:rsidRDefault="00EB4ED5" w:rsidP="00E022D8">
      <w:pPr>
        <w:jc w:val="center"/>
        <w:rPr>
          <w:ins w:id="529" w:author="Pablo Blanco Peris" w:date="2017-05-24T18:36:00Z"/>
          <w:rStyle w:val="nfasis"/>
          <w:i w:val="0"/>
        </w:rPr>
      </w:pPr>
    </w:p>
    <w:p w14:paraId="063B236D" w14:textId="77777777" w:rsidR="00EB4ED5" w:rsidRDefault="00EB4ED5" w:rsidP="00E022D8">
      <w:pPr>
        <w:jc w:val="center"/>
        <w:rPr>
          <w:ins w:id="530" w:author="Pablo Blanco Peris" w:date="2017-05-24T18:36:00Z"/>
          <w:rStyle w:val="nfasis"/>
          <w:i w:val="0"/>
        </w:rPr>
      </w:pPr>
    </w:p>
    <w:p w14:paraId="25CACAA4" w14:textId="77777777" w:rsidR="00EB4ED5" w:rsidRDefault="00EB4ED5" w:rsidP="00E022D8">
      <w:pPr>
        <w:jc w:val="center"/>
        <w:rPr>
          <w:ins w:id="531" w:author="Pablo Blanco Peris" w:date="2017-05-24T18:36:00Z"/>
          <w:rStyle w:val="nfasis"/>
          <w:i w:val="0"/>
        </w:rPr>
      </w:pPr>
    </w:p>
    <w:p w14:paraId="6FCCB856" w14:textId="77777777" w:rsidR="00EB4ED5" w:rsidRDefault="00EB4ED5" w:rsidP="00E022D8">
      <w:pPr>
        <w:jc w:val="center"/>
        <w:rPr>
          <w:ins w:id="532" w:author="Pablo Blanco Peris" w:date="2017-05-24T18:36:00Z"/>
          <w:rStyle w:val="nfasis"/>
          <w:i w:val="0"/>
        </w:rPr>
      </w:pPr>
    </w:p>
    <w:p w14:paraId="1BC8B561" w14:textId="453AA5D3" w:rsidR="00EB4ED5" w:rsidRPr="00AE5D3A" w:rsidRDefault="00AE5D3A">
      <w:pPr>
        <w:jc w:val="both"/>
        <w:rPr>
          <w:ins w:id="533" w:author="Pablo Blanco Peris" w:date="2017-05-24T18:36:00Z"/>
          <w:rStyle w:val="nfasis"/>
          <w:rFonts w:ascii="Book Antiqua" w:hAnsi="Book Antiqua"/>
          <w:i w:val="0"/>
          <w:rPrChange w:id="534" w:author="Pablo Blanco Peris" w:date="2017-05-24T18:38:00Z">
            <w:rPr>
              <w:ins w:id="535" w:author="Pablo Blanco Peris" w:date="2017-05-24T18:36:00Z"/>
              <w:rStyle w:val="nfasis"/>
              <w:i w:val="0"/>
            </w:rPr>
          </w:rPrChange>
        </w:rPr>
        <w:pPrChange w:id="536" w:author="Pablo Blanco Peris" w:date="2017-05-24T18:38:00Z">
          <w:pPr>
            <w:jc w:val="center"/>
          </w:pPr>
        </w:pPrChange>
      </w:pPr>
      <w:ins w:id="537"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538" w:author="Pablo Blanco Peris" w:date="2017-05-24T18:39:00Z">
        <w:r>
          <w:rPr>
            <w:rStyle w:val="nfasis"/>
            <w:rFonts w:ascii="Book Antiqua" w:hAnsi="Book Antiqua"/>
            <w:i w:val="0"/>
          </w:rPr>
          <w:t>las</w:t>
        </w:r>
      </w:ins>
      <w:ins w:id="539" w:author="Pablo Blanco Peris" w:date="2017-05-24T18:38:00Z">
        <w:r>
          <w:rPr>
            <w:rStyle w:val="nfasis"/>
            <w:rFonts w:ascii="Book Antiqua" w:hAnsi="Book Antiqua"/>
            <w:i w:val="0"/>
          </w:rPr>
          <w:t xml:space="preserve"> personas que aparecen</w:t>
        </w:r>
      </w:ins>
      <w:ins w:id="540" w:author="Pablo Blanco Peris" w:date="2017-05-24T18:39:00Z">
        <w:r>
          <w:rPr>
            <w:rStyle w:val="nfasis"/>
            <w:rFonts w:ascii="Book Antiqua" w:hAnsi="Book Antiqua"/>
            <w:i w:val="0"/>
          </w:rPr>
          <w:t xml:space="preserve"> detrás del hombre que está en primer plano</w:t>
        </w:r>
      </w:ins>
      <w:ins w:id="541"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542" w:author="Pablo Blanco Peris" w:date="2017-05-24T18:36:00Z"/>
          <w:rStyle w:val="nfasis"/>
          <w:i w:val="0"/>
        </w:rPr>
      </w:pPr>
    </w:p>
    <w:p w14:paraId="089F21FC" w14:textId="77777777" w:rsidR="00EB4ED5" w:rsidRDefault="00EB4ED5" w:rsidP="00E022D8">
      <w:pPr>
        <w:jc w:val="center"/>
        <w:rPr>
          <w:ins w:id="543" w:author="Pablo Blanco Peris" w:date="2017-05-24T18:36:00Z"/>
          <w:rStyle w:val="nfasis"/>
          <w:i w:val="0"/>
        </w:rPr>
      </w:pPr>
    </w:p>
    <w:p w14:paraId="5BE76855" w14:textId="77777777" w:rsidR="00EB4ED5" w:rsidRDefault="00EB4ED5" w:rsidP="00E022D8">
      <w:pPr>
        <w:jc w:val="center"/>
        <w:rPr>
          <w:ins w:id="544"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545" w:author="Pablo Blanco Peris" w:date="2017-05-24T18:42:00Z">
            <w:rPr>
              <w:rStyle w:val="nfasis"/>
              <w:i w:val="0"/>
            </w:rPr>
          </w:rPrChange>
        </w:rPr>
      </w:pPr>
      <w:ins w:id="546" w:author="Pablo Blanco Peris" w:date="2017-05-24T18:36:00Z">
        <w:r w:rsidRPr="00DE270F">
          <w:rPr>
            <w:rStyle w:val="nfasis"/>
            <w:rFonts w:ascii="Book Antiqua" w:hAnsi="Book Antiqua"/>
            <w:sz w:val="20"/>
            <w:rPrChange w:id="547" w:author="Pablo Blanco Peris" w:date="2017-05-24T18:42:00Z">
              <w:rPr>
                <w:rStyle w:val="nfasis"/>
              </w:rPr>
            </w:rPrChange>
          </w:rPr>
          <w:t>(</w:t>
        </w:r>
      </w:ins>
      <w:r w:rsidR="008A19B5" w:rsidRPr="00DE270F">
        <w:rPr>
          <w:rStyle w:val="nfasis"/>
          <w:rFonts w:ascii="Book Antiqua" w:hAnsi="Book Antiqua"/>
          <w:sz w:val="20"/>
          <w:rPrChange w:id="548" w:author="Pablo Blanco Peris" w:date="2017-05-24T18:42:00Z">
            <w:rPr>
              <w:rStyle w:val="nfasis"/>
            </w:rPr>
          </w:rPrChange>
        </w:rPr>
        <w:t>a</w:t>
      </w:r>
      <w:ins w:id="549" w:author="Pablo Blanco Peris" w:date="2017-05-24T18:36:00Z">
        <w:r w:rsidRPr="00DE270F">
          <w:rPr>
            <w:rStyle w:val="nfasis"/>
            <w:rFonts w:ascii="Book Antiqua" w:hAnsi="Book Antiqua"/>
            <w:sz w:val="20"/>
            <w:rPrChange w:id="550" w:author="Pablo Blanco Peris" w:date="2017-05-24T18:42:00Z">
              <w:rPr>
                <w:rStyle w:val="nfasis"/>
              </w:rPr>
            </w:rPrChange>
          </w:rPr>
          <w:t>)</w:t>
        </w:r>
      </w:ins>
      <w:r w:rsidR="008A19B5" w:rsidRPr="00DE270F">
        <w:rPr>
          <w:rStyle w:val="nfasis"/>
          <w:rFonts w:ascii="Book Antiqua" w:hAnsi="Book Antiqua"/>
          <w:sz w:val="20"/>
          <w:rPrChange w:id="551" w:author="Pablo Blanco Peris" w:date="2017-05-24T18:42:00Z">
            <w:rPr>
              <w:rStyle w:val="nfasis"/>
            </w:rPr>
          </w:rPrChange>
        </w:rPr>
        <w:tab/>
      </w:r>
      <w:ins w:id="552" w:author="Pablo Blanco Peris" w:date="2017-05-24T18:36:00Z">
        <w:r w:rsidRPr="00DE270F">
          <w:rPr>
            <w:rStyle w:val="nfasis"/>
            <w:rFonts w:ascii="Book Antiqua" w:hAnsi="Book Antiqua"/>
            <w:sz w:val="20"/>
            <w:rPrChange w:id="553" w:author="Pablo Blanco Peris" w:date="2017-05-24T18:42:00Z">
              <w:rPr>
                <w:rStyle w:val="nfasis"/>
              </w:rPr>
            </w:rPrChange>
          </w:rPr>
          <w:t>(</w:t>
        </w:r>
      </w:ins>
      <w:r w:rsidR="008A19B5" w:rsidRPr="00DE270F">
        <w:rPr>
          <w:rStyle w:val="nfasis"/>
          <w:rFonts w:ascii="Book Antiqua" w:hAnsi="Book Antiqua"/>
          <w:sz w:val="20"/>
          <w:rPrChange w:id="554" w:author="Pablo Blanco Peris" w:date="2017-05-24T18:42:00Z">
            <w:rPr>
              <w:rStyle w:val="nfasis"/>
            </w:rPr>
          </w:rPrChange>
        </w:rPr>
        <w:t>b</w:t>
      </w:r>
      <w:ins w:id="555" w:author="Pablo Blanco Peris" w:date="2017-05-24T18:36:00Z">
        <w:r w:rsidRPr="00DE270F">
          <w:rPr>
            <w:rStyle w:val="nfasis"/>
            <w:rFonts w:ascii="Book Antiqua" w:hAnsi="Book Antiqua"/>
            <w:sz w:val="20"/>
            <w:rPrChange w:id="556"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557" w:author="Pablo Blanco Peris" w:date="2017-05-24T18:36:00Z"/>
          <w:rStyle w:val="nfasis"/>
          <w:rFonts w:ascii="Book Antiqua" w:hAnsi="Book Antiqua"/>
          <w:sz w:val="20"/>
          <w:rPrChange w:id="558" w:author="Pablo Blanco Peris" w:date="2017-05-24T18:42:00Z">
            <w:rPr>
              <w:ins w:id="559" w:author="Pablo Blanco Peris" w:date="2017-05-24T18:36:00Z"/>
              <w:rStyle w:val="nfasis"/>
            </w:rPr>
          </w:rPrChange>
        </w:rPr>
        <w:pPrChange w:id="560" w:author="Pablo Blanco Peris" w:date="2017-05-24T18:53:00Z">
          <w:pPr>
            <w:tabs>
              <w:tab w:val="left" w:pos="2336"/>
              <w:tab w:val="left" w:pos="5744"/>
            </w:tabs>
          </w:pPr>
        </w:pPrChange>
      </w:pPr>
      <w:ins w:id="561" w:author="Pablo Blanco Peris" w:date="2017-05-24T18:36:00Z">
        <w:r w:rsidRPr="00DE270F">
          <w:rPr>
            <w:rStyle w:val="nfasis"/>
            <w:rFonts w:ascii="Book Antiqua" w:hAnsi="Book Antiqua"/>
            <w:sz w:val="20"/>
            <w:rPrChange w:id="562"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563" w:author="Pablo Blanco Peris" w:date="2017-05-24T18:39:00Z"/>
          <w:rStyle w:val="nfasis"/>
          <w:sz w:val="20"/>
          <w:rPrChange w:id="564" w:author="Pablo Blanco Peris" w:date="2017-05-24T18:42:00Z">
            <w:rPr>
              <w:ins w:id="565" w:author="Pablo Blanco Peris" w:date="2017-05-24T18:39:00Z"/>
              <w:rStyle w:val="nfasis"/>
              <w:rFonts w:ascii="Times New Roman" w:hAnsi="Times New Roman"/>
              <w:szCs w:val="24"/>
              <w:lang w:val="es-ES"/>
            </w:rPr>
          </w:rPrChange>
        </w:rPr>
        <w:pPrChange w:id="566"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567" w:author="Pablo Blanco Peris" w:date="2017-05-24T18:39:00Z"/>
          <w:rStyle w:val="nfasis"/>
          <w:rFonts w:ascii="Book Antiqua" w:hAnsi="Book Antiqua"/>
          <w:szCs w:val="20"/>
          <w:lang w:val="es-ES_tradnl"/>
        </w:rPr>
      </w:pPr>
      <w:del w:id="568"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569"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570" w:author="Pablo Blanco Peris" w:date="2017-05-24T18:40:00Z">
        <w:r w:rsidDel="00AE5D3A">
          <w:rPr>
            <w:iCs/>
          </w:rPr>
          <w:delText xml:space="preserve">acabo </w:delText>
        </w:r>
      </w:del>
      <w:ins w:id="571" w:author="Pablo Blanco Peris" w:date="2017-05-24T18:40:00Z">
        <w:r w:rsidR="00AE5D3A">
          <w:rPr>
            <w:iCs/>
          </w:rPr>
          <w:t xml:space="preserve">acabado </w:t>
        </w:r>
      </w:ins>
      <w:r>
        <w:rPr>
          <w:iCs/>
        </w:rPr>
        <w:t xml:space="preserve">final tiene una calidad muy alta que hace </w:t>
      </w:r>
      <w:del w:id="572" w:author="Pablo Blanco Peris" w:date="2017-05-24T18:40:00Z">
        <w:r w:rsidR="00E022D8" w:rsidRPr="00C61687" w:rsidDel="00AE5D3A">
          <w:rPr>
            <w:iCs/>
          </w:rPr>
          <w:delText xml:space="preserve">imposible </w:delText>
        </w:r>
      </w:del>
      <w:ins w:id="573" w:author="Pablo Blanco Peris" w:date="2017-05-24T18:40:00Z">
        <w:r w:rsidR="00AE5D3A">
          <w:rPr>
            <w:iCs/>
          </w:rPr>
          <w:t>prácticamente imposible</w:t>
        </w:r>
      </w:ins>
      <w:del w:id="574"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575" w:author="Pablo Blanco Peris" w:date="2017-05-24T18:55:00Z"/>
          <w:bCs/>
          <w:smallCaps w:val="0"/>
        </w:rPr>
      </w:pPr>
      <w:bookmarkStart w:id="576" w:name="_Toc476940440"/>
      <w:bookmarkStart w:id="577" w:name="_Toc483414138"/>
      <w:del w:id="578" w:author="Pablo Blanco Peris" w:date="2017-05-24T18:55:00Z">
        <w:r w:rsidRPr="00C61687" w:rsidDel="008F6738">
          <w:rPr>
            <w:bCs/>
            <w:smallCaps w:val="0"/>
          </w:rPr>
          <w:delText>ANÁLISIS FORENSE DE IMÁGENES DIGITALES</w:delText>
        </w:r>
        <w:bookmarkEnd w:id="576"/>
        <w:bookmarkEnd w:id="577"/>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579" w:name="_Toc476940441"/>
      <w:bookmarkStart w:id="580" w:name="_Toc483414139"/>
      <w:r w:rsidRPr="00C61687">
        <w:rPr>
          <w:bCs/>
        </w:rPr>
        <w:t>Formación de una imagen digital</w:t>
      </w:r>
      <w:bookmarkEnd w:id="579"/>
      <w:bookmarkEnd w:id="580"/>
    </w:p>
    <w:p w14:paraId="685D9F88" w14:textId="77777777" w:rsidR="00E022D8" w:rsidRPr="00C61687" w:rsidRDefault="00E022D8" w:rsidP="00E022D8">
      <w:pPr>
        <w:pStyle w:val="Estilo12ptPrimeralnea05cm"/>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rsidP="00E022D8">
      <w:pPr>
        <w:pStyle w:val="Estilo12ptPrimeralnea05cm"/>
        <w:rPr>
          <w:iCs/>
        </w:rPr>
      </w:pPr>
      <w:r w:rsidRPr="00C61687">
        <w:rPr>
          <w:iCs/>
        </w:rPr>
        <w:t>Las cámaras fotográficas están formadas por varios componentes: un sistema de lentes, un grupo de filtros, una matriz de filtro de colores o CFA</w:t>
      </w:r>
      <w:del w:id="581"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582" w:author="Pablo Blanco Peris" w:date="2017-05-24T18:43:00Z">
        <w:r w:rsidRPr="00C61687" w:rsidDel="00DE270F">
          <w:rPr>
            <w:iCs/>
          </w:rPr>
          <w:delText xml:space="preserve"> “</w:delText>
        </w:r>
      </w:del>
      <w:del w:id="583" w:author="Pablo Blanco Peris" w:date="2017-05-24T18:42:00Z">
        <w:r w:rsidRPr="00C61687" w:rsidDel="00DE270F">
          <w:rPr>
            <w:iCs/>
          </w:rPr>
          <w:delText>Digital Image Processor”</w:delText>
        </w:r>
      </w:del>
      <w:r w:rsidRPr="00C61687">
        <w:rPr>
          <w:iCs/>
        </w:rPr>
        <w:t xml:space="preserve"> </w:t>
      </w:r>
      <w:del w:id="584" w:author="Pablo Blanco Peris" w:date="2017-05-24T18:43:00Z">
        <w:r w:rsidRPr="00C61687" w:rsidDel="00DE270F">
          <w:rPr>
            <w:iCs/>
          </w:rPr>
          <w:delText>(</w:delText>
        </w:r>
      </w:del>
      <w:r w:rsidRPr="00C61687">
        <w:rPr>
          <w:iCs/>
        </w:rPr>
        <w:t>DIP</w:t>
      </w:r>
      <w:del w:id="585" w:author="Pablo Blanco Peris" w:date="2017-05-24T18:43:00Z">
        <w:r w:rsidRPr="00C61687" w:rsidDel="00DE270F">
          <w:rPr>
            <w:iCs/>
          </w:rPr>
          <w:delText>)</w:delText>
        </w:r>
      </w:del>
      <w:r w:rsidRPr="00C61687">
        <w:rPr>
          <w:iCs/>
        </w:rPr>
        <w:t>.</w:t>
      </w:r>
    </w:p>
    <w:p w14:paraId="1905A393" w14:textId="77777777" w:rsidR="00E022D8" w:rsidRPr="00C61687" w:rsidRDefault="00E022D8" w:rsidP="00E022D8">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77777777" w:rsidR="00E022D8" w:rsidRPr="00C61687" w:rsidRDefault="00E022D8" w:rsidP="00E022D8">
      <w:pPr>
        <w:pStyle w:val="Estilo12ptPrimeralnea05cm"/>
        <w:numPr>
          <w:ilvl w:val="0"/>
          <w:numId w:val="21"/>
        </w:numPr>
        <w:rPr>
          <w:iCs/>
        </w:rPr>
      </w:pPr>
      <w:r w:rsidRPr="00C61687">
        <w:rPr>
          <w:iCs/>
        </w:rPr>
        <w:t>Finalmente, la imagen generada por el procesador se comprime.</w:t>
      </w:r>
    </w:p>
    <w:p w14:paraId="027A9F06" w14:textId="77777777" w:rsidR="00E022D8" w:rsidRPr="00C61687" w:rsidRDefault="00E022D8" w:rsidP="00E022D8">
      <w:pPr>
        <w:pStyle w:val="Estilo12ptPrimeralnea05cm"/>
        <w:rPr>
          <w:iCs/>
        </w:rPr>
      </w:pPr>
      <w:r>
        <w:rPr>
          <w:iCs/>
        </w:rPr>
        <w:t>L</w:t>
      </w:r>
      <w:r w:rsidRPr="00C61687">
        <w:rPr>
          <w:iCs/>
        </w:rPr>
        <w:t xml:space="preserve">os pasos descritos anteriormente sobre la estructura básica de la formación de la imagen se describen en la siguiente figura de manera sencilla y gráfica, dónde se puede apreciar de manera notable el cambio desde la escena inicial </w:t>
      </w:r>
      <w:r w:rsidRPr="00C61687">
        <w:rPr>
          <w:iCs/>
        </w:rPr>
        <w:lastRenderedPageBreak/>
        <w:t>hasta la imagen final.</w:t>
      </w:r>
    </w:p>
    <w:p w14:paraId="35335490" w14:textId="77777777" w:rsidR="00E022D8" w:rsidRPr="002E1352" w:rsidRDefault="00E022D8" w:rsidP="00E022D8"/>
    <w:p w14:paraId="0D3FF8AD" w14:textId="77777777" w:rsidR="00E022D8" w:rsidRDefault="00E022D8" w:rsidP="00E022D8">
      <w:pPr>
        <w:widowControl w:val="0"/>
        <w:autoSpaceDE w:val="0"/>
        <w:autoSpaceDN w:val="0"/>
        <w:adjustRightInd w:val="0"/>
        <w:spacing w:line="280" w:lineRule="atLeast"/>
        <w:rPr>
          <w:rFonts w:ascii="Times" w:hAnsi="Times" w:cs="Times"/>
        </w:rPr>
      </w:pPr>
      <w:r>
        <w:rPr>
          <w:rFonts w:ascii="Times" w:hAnsi="Times" w:cs="Times"/>
          <w:noProof/>
          <w:lang w:val="es-ES_tradnl" w:eastAsia="es-ES_tradnl"/>
        </w:rPr>
        <w:drawing>
          <wp:inline distT="0" distB="0" distL="0" distR="0" wp14:anchorId="7630F797" wp14:editId="4F975217">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rPr>
        <w:t xml:space="preserve"> </w:t>
      </w:r>
    </w:p>
    <w:p w14:paraId="6A33BF97" w14:textId="77777777" w:rsidR="00E022D8" w:rsidRDefault="00E022D8" w:rsidP="00E022D8">
      <w:pPr>
        <w:jc w:val="center"/>
        <w:rPr>
          <w:rStyle w:val="nfasis"/>
        </w:rPr>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77777777" w:rsidR="00E022D8" w:rsidRPr="00401EA5" w:rsidRDefault="00E022D8" w:rsidP="00E022D8">
      <w:pPr>
        <w:jc w:val="center"/>
        <w:rPr>
          <w:i/>
          <w:iCs/>
        </w:rPr>
      </w:pPr>
    </w:p>
    <w:p w14:paraId="618410E3" w14:textId="77777777" w:rsidR="00E022D8" w:rsidRPr="00C95908" w:rsidRDefault="00E022D8" w:rsidP="00E022D8">
      <w:pPr>
        <w:pStyle w:val="Ttulo2"/>
        <w:numPr>
          <w:ilvl w:val="1"/>
          <w:numId w:val="19"/>
        </w:numPr>
        <w:ind w:left="720" w:hanging="720"/>
        <w:rPr>
          <w:bCs/>
        </w:rPr>
      </w:pPr>
      <w:bookmarkStart w:id="586" w:name="_Toc476940442"/>
      <w:bookmarkStart w:id="587" w:name="_Toc483414140"/>
      <w:r w:rsidRPr="00C95908">
        <w:rPr>
          <w:bCs/>
        </w:rPr>
        <w:t>Filtros de color</w:t>
      </w:r>
      <w:bookmarkEnd w:id="586"/>
      <w:bookmarkEnd w:id="587"/>
    </w:p>
    <w:p w14:paraId="2288CA41" w14:textId="77777777" w:rsidR="00E022D8" w:rsidRPr="00C61687" w:rsidRDefault="00E022D8" w:rsidP="00E022D8">
      <w:pPr>
        <w:pStyle w:val="Estilo12ptPrimeralnea05cm"/>
        <w:rPr>
          <w:iCs/>
        </w:rPr>
      </w:pPr>
      <w:r w:rsidRPr="00C61687">
        <w:rPr>
          <w:iCs/>
        </w:rPr>
        <w:t>Respecto a la matriz de filtros de color, o, CFA, es un componente que se encuentra sobre el sensor monocromo, y su función es adquirir la información del color de la escena.</w:t>
      </w:r>
    </w:p>
    <w:p w14:paraId="74C3E7C4" w14:textId="77777777" w:rsidR="00E022D8" w:rsidRPr="00C61687" w:rsidRDefault="00E022D8" w:rsidP="00E022D8">
      <w:pPr>
        <w:pStyle w:val="Estilo12ptPrimeralnea05cm"/>
        <w:rPr>
          <w:iCs/>
        </w:rPr>
      </w:pPr>
      <w:r w:rsidRPr="00C61687">
        <w:rPr>
          <w:iCs/>
        </w:rPr>
        <w:t>La intensidad de la luz que pasa por cada una de las celdas forma una imagen en escala de grises y, dependiendo de la configuración del filtro CFA, se interpreta como una imagen a color.</w:t>
      </w:r>
    </w:p>
    <w:p w14:paraId="1A9F4756" w14:textId="77777777" w:rsidR="00E022D8" w:rsidRDefault="00E022D8" w:rsidP="00E022D8"/>
    <w:p w14:paraId="6B806EE7" w14:textId="77777777" w:rsidR="00E022D8" w:rsidRDefault="00E022D8" w:rsidP="00E022D8">
      <w:pPr>
        <w:ind w:left="1416"/>
      </w:pPr>
      <w:r>
        <w:rPr>
          <w:noProof/>
          <w:lang w:val="es-ES_tradnl" w:eastAsia="es-ES_tradnl"/>
        </w:rPr>
        <w:lastRenderedPageBreak/>
        <w:drawing>
          <wp:inline distT="0" distB="0" distL="0" distR="0" wp14:anchorId="7B352E78" wp14:editId="4244A3EF">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t xml:space="preserve"> </w:t>
      </w:r>
    </w:p>
    <w:p w14:paraId="392B8AC1" w14:textId="77777777" w:rsidR="00E022D8" w:rsidRPr="00253CDD" w:rsidRDefault="00E022D8" w:rsidP="00E022D8">
      <w:pPr>
        <w:jc w:val="center"/>
        <w:rPr>
          <w:rStyle w:val="nfasis"/>
        </w:rPr>
      </w:pPr>
      <w:r>
        <w:rPr>
          <w:rStyle w:val="nfasis"/>
        </w:rPr>
        <w:t>Figura 1.2: Matriz de color de filtros (CFA)</w:t>
      </w:r>
    </w:p>
    <w:p w14:paraId="5676EB40" w14:textId="77777777" w:rsidR="00E022D8" w:rsidRPr="00554733" w:rsidRDefault="00E022D8" w:rsidP="00E022D8"/>
    <w:p w14:paraId="2B2BC7A0" w14:textId="77777777" w:rsidR="00E022D8" w:rsidRPr="00C61687" w:rsidRDefault="00E022D8" w:rsidP="00E022D8">
      <w:pPr>
        <w:pStyle w:val="Estilo12ptPrimeralnea05cm"/>
        <w:rPr>
          <w:iCs/>
        </w:rPr>
      </w:pPr>
      <w:r w:rsidRPr="00C61687">
        <w:rPr>
          <w:iCs/>
        </w:rPr>
        <w:t>En este punto se realiza el proceso de la interpolación cromática para obtener los valores de los colores restantes.</w:t>
      </w:r>
    </w:p>
    <w:p w14:paraId="499602A4" w14:textId="57288800" w:rsidR="00E022D8" w:rsidRPr="00C61687" w:rsidRDefault="00E022D8" w:rsidP="00E022D8">
      <w:pPr>
        <w:pStyle w:val="Estilo12ptPrimeralnea05cm"/>
        <w:rPr>
          <w:iCs/>
        </w:rPr>
      </w:pPr>
      <w:r w:rsidRPr="00C61687">
        <w:rPr>
          <w:iCs/>
        </w:rPr>
        <w:t>Generalmente, las cámaras usan el modelo</w:t>
      </w:r>
      <w:ins w:id="588" w:author="Pablo Blanco Peris" w:date="2017-05-24T18:46:00Z">
        <w:r w:rsidR="00DE270F">
          <w:rPr>
            <w:iCs/>
          </w:rPr>
          <w:t xml:space="preserve"> </w:t>
        </w:r>
      </w:ins>
      <w:del w:id="589" w:author="Pablo Blanco Peris" w:date="2017-05-24T18:46:00Z">
        <w:r w:rsidRPr="00C61687" w:rsidDel="00DE270F">
          <w:rPr>
            <w:iCs/>
          </w:rPr>
          <w:delText xml:space="preserve"> Green-Red-Green-Blue (</w:delText>
        </w:r>
      </w:del>
      <w:r w:rsidRPr="00C61687">
        <w:rPr>
          <w:iCs/>
        </w:rPr>
        <w:t>GRGB</w:t>
      </w:r>
      <w:del w:id="590" w:author="Pablo Blanco Peris" w:date="2017-05-24T18:46:00Z">
        <w:r w:rsidRPr="00C61687" w:rsidDel="00DE270F">
          <w:rPr>
            <w:iCs/>
          </w:rPr>
          <w:delText>)</w:delText>
        </w:r>
      </w:del>
      <w:r w:rsidRPr="00C61687">
        <w:rPr>
          <w:iCs/>
        </w:rPr>
        <w:t xml:space="preserve">. Pero hay varias alternativas de filtros CFA: </w:t>
      </w:r>
      <w:del w:id="591" w:author="Pablo Blanco Peris" w:date="2017-05-24T18:45:00Z">
        <w:r w:rsidRPr="00C61687" w:rsidDel="00DE270F">
          <w:rPr>
            <w:iCs/>
          </w:rPr>
          <w:delText>Cyan-Yellow-Yellow-Magenta (</w:delText>
        </w:r>
      </w:del>
      <w:r w:rsidRPr="00C61687">
        <w:rPr>
          <w:iCs/>
        </w:rPr>
        <w:t>CYYM</w:t>
      </w:r>
      <w:del w:id="592" w:author="Pablo Blanco Peris" w:date="2017-05-24T18:45:00Z">
        <w:r w:rsidRPr="00C61687" w:rsidDel="00DE270F">
          <w:rPr>
            <w:iCs/>
          </w:rPr>
          <w:delText>)</w:delText>
        </w:r>
      </w:del>
      <w:r w:rsidRPr="00C61687">
        <w:rPr>
          <w:iCs/>
        </w:rPr>
        <w:t xml:space="preserve">, </w:t>
      </w:r>
      <w:del w:id="593" w:author="Pablo Blanco Peris" w:date="2017-05-24T18:45:00Z">
        <w:r w:rsidRPr="00C61687" w:rsidDel="00DE270F">
          <w:rPr>
            <w:iCs/>
          </w:rPr>
          <w:delText>Red-Green-Blue-Emerland (</w:delText>
        </w:r>
      </w:del>
      <w:r w:rsidRPr="00C61687">
        <w:rPr>
          <w:iCs/>
        </w:rPr>
        <w:t>RGBE</w:t>
      </w:r>
      <w:ins w:id="594" w:author="Pablo Blanco Peris" w:date="2017-05-24T18:45:00Z">
        <w:r w:rsidR="00DE270F">
          <w:rPr>
            <w:iCs/>
          </w:rPr>
          <w:t xml:space="preserve"> o</w:t>
        </w:r>
      </w:ins>
      <w:del w:id="595" w:author="Pablo Blanco Peris" w:date="2017-05-24T18:45:00Z">
        <w:r w:rsidRPr="00C61687" w:rsidDel="00DE270F">
          <w:rPr>
            <w:iCs/>
          </w:rPr>
          <w:delText>)</w:delText>
        </w:r>
      </w:del>
      <w:r w:rsidRPr="00C61687">
        <w:rPr>
          <w:iCs/>
        </w:rPr>
        <w:t xml:space="preserve"> </w:t>
      </w:r>
      <w:del w:id="596" w:author="Pablo Blanco Peris" w:date="2017-05-24T18:45:00Z">
        <w:r w:rsidRPr="00C61687" w:rsidDel="00DE270F">
          <w:rPr>
            <w:iCs/>
          </w:rPr>
          <w:delText>y Cyan-Magenta-Yellow (</w:delText>
        </w:r>
      </w:del>
      <w:r w:rsidRPr="00C61687">
        <w:rPr>
          <w:iCs/>
        </w:rPr>
        <w:t>CMY</w:t>
      </w:r>
      <w:del w:id="597"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598" w:name="_Toc476940443"/>
      <w:bookmarkStart w:id="599" w:name="_Toc483414141"/>
      <w:r w:rsidRPr="00C95908">
        <w:rPr>
          <w:bCs/>
        </w:rPr>
        <w:t>Tipos de sensores</w:t>
      </w:r>
      <w:bookmarkEnd w:id="598"/>
      <w:bookmarkEnd w:id="599"/>
    </w:p>
    <w:p w14:paraId="0ADFDD24" w14:textId="77777777" w:rsidR="00E022D8" w:rsidRDefault="00E022D8" w:rsidP="00E022D8"/>
    <w:p w14:paraId="493361C7" w14:textId="77777777" w:rsidR="00E022D8" w:rsidRPr="00C61687" w:rsidRDefault="00E022D8" w:rsidP="00E022D8">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rsidP="00E022D8">
      <w:pPr>
        <w:pStyle w:val="Estilo12ptPrimeralnea05cm"/>
        <w:rPr>
          <w:iCs/>
        </w:rPr>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600" w:name="_Toc476940444"/>
      <w:bookmarkStart w:id="601" w:name="_Toc483414142"/>
      <w:r w:rsidRPr="00AB359A">
        <w:t>Sensores CCD</w:t>
      </w:r>
      <w:bookmarkEnd w:id="600"/>
      <w:bookmarkEnd w:id="601"/>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rsidP="00E022D8">
      <w:pPr>
        <w:pStyle w:val="Estilo12ptPrimeralnea05cm"/>
        <w:rPr>
          <w:iCs/>
        </w:rPr>
      </w:pPr>
      <w:r w:rsidRPr="00C61687">
        <w:rPr>
          <w:iCs/>
        </w:rPr>
        <w:lastRenderedPageBreak/>
        <w:t>Este tipo de sensor es menos sensible a la luz que el CMOS, por lo que captura un rango más amplio de tonos en las fotografías.</w:t>
      </w:r>
    </w:p>
    <w:p w14:paraId="1FE37F1F" w14:textId="77777777" w:rsidR="00E022D8" w:rsidRPr="00C61687" w:rsidRDefault="00E022D8" w:rsidP="00E022D8">
      <w:pPr>
        <w:pStyle w:val="Estilo12ptPrimeralnea05cm"/>
        <w:rPr>
          <w:iCs/>
        </w:rPr>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rsidP="00E022D8">
      <w:pPr>
        <w:pStyle w:val="Estilo12ptPrimeralnea05cm"/>
        <w:rPr>
          <w:iCs/>
        </w:rPr>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602" w:name="_Toc476940445"/>
      <w:bookmarkStart w:id="603" w:name="_Toc483414143"/>
      <w:r w:rsidRPr="00AB359A">
        <w:t>Sensores CMOS</w:t>
      </w:r>
      <w:bookmarkEnd w:id="602"/>
      <w:bookmarkEnd w:id="603"/>
      <w:r w:rsidRPr="00AB359A">
        <w:t xml:space="preserve"> </w:t>
      </w:r>
    </w:p>
    <w:p w14:paraId="2262DAC5" w14:textId="77777777" w:rsidR="00E022D8" w:rsidRPr="00C61687" w:rsidRDefault="00E022D8" w:rsidP="00E022D8">
      <w:pPr>
        <w:pStyle w:val="Estilo12ptPrimeralnea05cm"/>
        <w:rPr>
          <w:iCs/>
        </w:rPr>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Son más sensibles a la luz que los CCD debido a que están compuestos por menos componentes, ya que se busca un acabado minimalista, es por ello que suelen ser más pequeños que los CCD y también más económicos.</w:t>
      </w:r>
    </w:p>
    <w:p w14:paraId="62B752F5" w14:textId="77777777" w:rsidR="00E022D8" w:rsidRDefault="00E022D8" w:rsidP="00E022D8">
      <w:pPr>
        <w:pStyle w:val="Estilo12ptPrimeralnea05cm"/>
        <w:rPr>
          <w:iCs/>
        </w:rPr>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604" w:name="_Toc477877511"/>
      <w:bookmarkStart w:id="605" w:name="_Toc483414144"/>
      <w:r w:rsidRPr="00A33B5E">
        <w:rPr>
          <w:bCs/>
          <w:sz w:val="30"/>
          <w:szCs w:val="28"/>
        </w:rPr>
        <w:t>Imperfecciones</w:t>
      </w:r>
      <w:r w:rsidRPr="005D1821">
        <w:t xml:space="preserve"> </w:t>
      </w:r>
      <w:r w:rsidRPr="00A33B5E">
        <w:rPr>
          <w:bCs/>
          <w:sz w:val="30"/>
          <w:szCs w:val="28"/>
        </w:rPr>
        <w:t>y ruido de la imagen</w:t>
      </w:r>
      <w:bookmarkEnd w:id="604"/>
      <w:bookmarkEnd w:id="605"/>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606" w:name="_Toc477877512"/>
      <w:bookmarkStart w:id="607" w:name="_Toc483414145"/>
      <w:r w:rsidRPr="00A33B5E">
        <w:t>Imperfecciones</w:t>
      </w:r>
      <w:r w:rsidRPr="005D1821">
        <w:rPr>
          <w:sz w:val="24"/>
          <w:szCs w:val="24"/>
          <w:lang w:val="es-ES"/>
        </w:rPr>
        <w:t xml:space="preserve"> </w:t>
      </w:r>
      <w:r w:rsidRPr="00A33B5E">
        <w:t>del sensor</w:t>
      </w:r>
      <w:bookmarkEnd w:id="606"/>
      <w:bookmarkEnd w:id="607"/>
      <w:r w:rsidRPr="005D1821">
        <w:rPr>
          <w:sz w:val="24"/>
          <w:szCs w:val="24"/>
          <w:lang w:val="es-ES"/>
        </w:rPr>
        <w:t xml:space="preserve"> </w:t>
      </w:r>
    </w:p>
    <w:p w14:paraId="29D2B408" w14:textId="77777777" w:rsidR="00996957" w:rsidRPr="005D1821" w:rsidRDefault="00996957" w:rsidP="005D1821">
      <w:pPr>
        <w:jc w:val="both"/>
        <w:rPr>
          <w:rFonts w:ascii="Book Antiqua" w:hAnsi="Book Antiqua"/>
        </w:rPr>
      </w:pPr>
      <w:r w:rsidRPr="005D1821">
        <w:rPr>
          <w:rFonts w:ascii="Book Antiqua" w:hAnsi="Book Antiqua"/>
        </w:rPr>
        <w:t xml:space="preserve">Durante la generación de una imagen es posible que se produzcan defectos que se vean reflejados como ruido en la imagen final. </w:t>
      </w:r>
    </w:p>
    <w:p w14:paraId="13516AE7" w14:textId="77777777" w:rsidR="00996957" w:rsidRPr="005D1821" w:rsidRDefault="00996957" w:rsidP="005D1821">
      <w:pPr>
        <w:jc w:val="both"/>
        <w:rPr>
          <w:rFonts w:ascii="Book Antiqua" w:hAnsi="Book Antiqua"/>
        </w:rPr>
      </w:pPr>
      <w:r w:rsidRPr="005D1821">
        <w:rPr>
          <w:rFonts w:ascii="Book Antiqua" w:hAnsi="Book Antiqua"/>
        </w:rPr>
        <w:t xml:space="preserve">Estos defectos característicos pueden determinar la cámara que generó cierta imagen. </w:t>
      </w:r>
    </w:p>
    <w:p w14:paraId="357EEB26" w14:textId="77777777" w:rsidR="00996957" w:rsidRPr="005D1821" w:rsidRDefault="00996957" w:rsidP="005D1821">
      <w:pPr>
        <w:jc w:val="both"/>
        <w:rPr>
          <w:rFonts w:ascii="Book Antiqua" w:hAnsi="Book Antiqua"/>
        </w:rPr>
      </w:pPr>
    </w:p>
    <w:p w14:paraId="610FD25E" w14:textId="77777777" w:rsidR="00996957" w:rsidRPr="005D1821" w:rsidRDefault="00996957" w:rsidP="005D1821">
      <w:pPr>
        <w:jc w:val="both"/>
        <w:rPr>
          <w:rFonts w:ascii="Book Antiqua" w:hAnsi="Book Antiqua"/>
        </w:rPr>
      </w:pPr>
      <w:r w:rsidRPr="005D1821">
        <w:rPr>
          <w:rFonts w:ascii="Book Antiqua" w:hAnsi="Book Antiqua"/>
        </w:rPr>
        <w:lastRenderedPageBreak/>
        <w:t xml:space="preserve">Los defectos se pueden agrupar en: </w:t>
      </w:r>
    </w:p>
    <w:p w14:paraId="37063784"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Defectos de fila y columna: Pueden ser ocasionados durante el proceso de transferencia de carga. </w:t>
      </w:r>
      <w:r w:rsidRPr="005D1821">
        <w:rPr>
          <w:rFonts w:ascii="MS Mincho" w:eastAsia="MS Mincho" w:hAnsi="MS Mincho" w:cs="MS Mincho"/>
        </w:rPr>
        <w:t> </w:t>
      </w:r>
    </w:p>
    <w:p w14:paraId="048C94D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Defectos de grupo: Pueden ser causados por suciedad o por fallos eléctricos.</w:t>
      </w:r>
      <w:r w:rsidRPr="005D1821">
        <w:rPr>
          <w:rFonts w:ascii="MS Mincho" w:eastAsia="MS Mincho" w:hAnsi="MS Mincho" w:cs="MS Mincho"/>
        </w:rPr>
        <w:t> </w:t>
      </w:r>
    </w:p>
    <w:p w14:paraId="20373721"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Píxeles calientes: Cuando se generan altas salidas de voltaje bajo cierto tipo de condiciones.</w:t>
      </w:r>
    </w:p>
    <w:p w14:paraId="014AAED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Píxeles muertos: Son los píxeles que tienen una respuesta muy pobre a la luz, apareciendo como puntos negros en las imágenes finales. </w:t>
      </w:r>
      <w:r w:rsidRPr="005D1821">
        <w:rPr>
          <w:rFonts w:ascii="MS Mincho" w:eastAsia="MS Mincho" w:hAnsi="MS Mincho" w:cs="MS Mincho"/>
        </w:rPr>
        <w:t> </w:t>
      </w:r>
    </w:p>
    <w:p w14:paraId="2922AE13"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Diferencias entre salidas múltiples: Cuando existe más de una salida pueden presentarse variaciones entre las diferentes salidas.</w:t>
      </w:r>
    </w:p>
    <w:p w14:paraId="327CD051"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Interferencia: Este defecto se produce cuando los fotones que deberían de ser recolectados por un píxel se recogen por un píxel vecino. </w:t>
      </w:r>
      <w:r w:rsidRPr="005D1821">
        <w:rPr>
          <w:rFonts w:ascii="MS Mincho" w:eastAsia="MS Mincho" w:hAnsi="MS Mincho" w:cs="MS Mincho"/>
        </w:rPr>
        <w:t> </w:t>
      </w:r>
    </w:p>
    <w:p w14:paraId="7950885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Saturación: Sucede cuando un píxel acumula más carga de la que puede contener y el exceso de la carga es pasada a los píxeles vecinos generando, de este modo, el efecto blooming. </w:t>
      </w:r>
      <w:r w:rsidRPr="005D1821">
        <w:rPr>
          <w:rFonts w:ascii="MS Mincho" w:eastAsia="MS Mincho" w:hAnsi="MS Mincho" w:cs="MS Mincho"/>
        </w:rPr>
        <w:t> </w:t>
      </w:r>
    </w:p>
    <w:p w14:paraId="218BF3D9" w14:textId="77777777" w:rsidR="00996957" w:rsidRPr="005D1821" w:rsidRDefault="00996957" w:rsidP="005D1821">
      <w:pPr>
        <w:numPr>
          <w:ilvl w:val="0"/>
          <w:numId w:val="22"/>
        </w:numPr>
        <w:jc w:val="both"/>
        <w:rPr>
          <w:rFonts w:ascii="Book Antiqua" w:hAnsi="Book Antiqua"/>
        </w:rPr>
      </w:pPr>
      <w:r w:rsidRPr="005D1821">
        <w:rPr>
          <w:rFonts w:ascii="Book Antiqua" w:hAnsi="Book Antiqua"/>
          <w:i/>
        </w:rPr>
        <w:t>“Rolling Shutter”</w:t>
      </w:r>
      <w:r w:rsidRPr="005D1821">
        <w:rPr>
          <w:rFonts w:ascii="Book Antiqua" w:hAnsi="Book Antiqua"/>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Corriente de oscuridad: Surge de las impurezas del cristal de silicio de los sensores. </w:t>
      </w:r>
      <w:r w:rsidRPr="005D1821">
        <w:rPr>
          <w:rFonts w:ascii="MS Mincho" w:eastAsia="MS Mincho" w:hAnsi="MS Mincho" w:cs="MS Mincho"/>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608" w:name="_Toc477877513"/>
      <w:bookmarkStart w:id="609" w:name="_Toc483414146"/>
      <w:r w:rsidRPr="00A33B5E">
        <w:t>Ruido en la imagen</w:t>
      </w:r>
      <w:bookmarkEnd w:id="608"/>
      <w:bookmarkEnd w:id="609"/>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5D1821" w:rsidRDefault="00996957" w:rsidP="005D1821">
      <w:pPr>
        <w:jc w:val="both"/>
        <w:rPr>
          <w:rFonts w:ascii="Book Antiqua" w:hAnsi="Book Antiqua"/>
        </w:rPr>
      </w:pPr>
      <w:r w:rsidRPr="005D1821">
        <w:rPr>
          <w:rFonts w:ascii="Book Antiqua" w:hAnsi="Book Antiqua"/>
        </w:rPr>
        <w:t>En el proceso de generación de la imagen en la cámara se puede producir gran cantidad de imperfecciones y ruido.</w:t>
      </w:r>
    </w:p>
    <w:p w14:paraId="3E280E9C" w14:textId="77777777" w:rsidR="00996957" w:rsidRPr="005D1821" w:rsidRDefault="00996957" w:rsidP="005D1821">
      <w:pPr>
        <w:jc w:val="both"/>
        <w:rPr>
          <w:rFonts w:ascii="Book Antiqua" w:hAnsi="Book Antiqua"/>
        </w:rPr>
      </w:pPr>
      <w:r w:rsidRPr="005D1821">
        <w:rPr>
          <w:rFonts w:ascii="Book Antiqua" w:hAnsi="Book Antiqua"/>
        </w:rPr>
        <w:t>El patrón de ruido consiste en cualquier patrón espacial que no cambia de una imagen a otra, compuesto por el ruido espacial, totalmente independiente del ruido de patrón fijo (FPN).</w:t>
      </w:r>
    </w:p>
    <w:p w14:paraId="21C55EE6" w14:textId="77777777" w:rsidR="00996957" w:rsidRPr="005D1821" w:rsidRDefault="00996957" w:rsidP="005D1821">
      <w:pPr>
        <w:jc w:val="both"/>
        <w:rPr>
          <w:rFonts w:ascii="Book Antiqua" w:hAnsi="Book Antiqua"/>
        </w:rPr>
      </w:pPr>
    </w:p>
    <w:p w14:paraId="2BD66A6F" w14:textId="77777777" w:rsidR="00996957" w:rsidRPr="005D1821" w:rsidRDefault="00996957" w:rsidP="005D1821">
      <w:pPr>
        <w:jc w:val="both"/>
        <w:rPr>
          <w:rFonts w:ascii="Book Antiqua" w:hAnsi="Book Antiqua"/>
        </w:rPr>
      </w:pPr>
      <w:r w:rsidRPr="005D1821">
        <w:rPr>
          <w:rFonts w:ascii="Book Antiqua" w:hAnsi="Book Antiqua"/>
        </w:rPr>
        <w:t>El ruido FPN se genera en función de: la oscuridad, la exposición y la temperatura.</w:t>
      </w:r>
    </w:p>
    <w:p w14:paraId="5BBDE5BC" w14:textId="77777777" w:rsidR="00996957" w:rsidRPr="005D1821" w:rsidRDefault="00996957" w:rsidP="005D1821">
      <w:pPr>
        <w:jc w:val="both"/>
        <w:rPr>
          <w:rFonts w:ascii="Book Antiqua" w:hAnsi="Book Antiqua"/>
        </w:rPr>
      </w:pPr>
    </w:p>
    <w:p w14:paraId="1F234D18" w14:textId="77777777" w:rsidR="00996957" w:rsidRPr="005D1821" w:rsidRDefault="00996957" w:rsidP="005D1821">
      <w:pPr>
        <w:jc w:val="both"/>
        <w:rPr>
          <w:rFonts w:ascii="Book Antiqua" w:hAnsi="Book Antiqua"/>
        </w:rPr>
      </w:pPr>
      <w:r w:rsidRPr="005D1821">
        <w:rPr>
          <w:rFonts w:ascii="Book Antiqua" w:hAnsi="Book Antiqua"/>
        </w:rPr>
        <w:t>El ruido PRNU es la parte dominante del patrón de ruido de las imágenes, compuesto por el ruido PNU y los defectos de baja frecuencia, tales como el zoom.</w:t>
      </w:r>
    </w:p>
    <w:p w14:paraId="2851457F" w14:textId="77777777" w:rsidR="00996957" w:rsidRPr="005D1821" w:rsidRDefault="00996957" w:rsidP="005D1821">
      <w:pPr>
        <w:jc w:val="both"/>
        <w:rPr>
          <w:rFonts w:ascii="Book Antiqua" w:hAnsi="Book Antiqua"/>
        </w:rPr>
      </w:pPr>
    </w:p>
    <w:p w14:paraId="50E3E051" w14:textId="77777777" w:rsidR="00996957" w:rsidRPr="005D1821" w:rsidRDefault="00996957" w:rsidP="005D1821">
      <w:pPr>
        <w:jc w:val="both"/>
        <w:rPr>
          <w:rFonts w:ascii="Book Antiqua" w:hAnsi="Book Antiqua"/>
        </w:rPr>
      </w:pPr>
      <w:r w:rsidRPr="005D1821">
        <w:rPr>
          <w:rFonts w:ascii="Book Antiqua" w:hAnsi="Book Antiqua"/>
        </w:rPr>
        <w:t xml:space="preserve">El ruido PNU es la diferencia de sensibilidad a la luz entre los píxeles de la matriz del sensor. </w:t>
      </w:r>
    </w:p>
    <w:p w14:paraId="512172B2" w14:textId="77777777" w:rsidR="00996957" w:rsidRPr="005D1821" w:rsidRDefault="00996957" w:rsidP="005D1821">
      <w:pPr>
        <w:jc w:val="both"/>
        <w:rPr>
          <w:rFonts w:ascii="Book Antiqua" w:hAnsi="Book Antiqua"/>
        </w:rPr>
      </w:pPr>
      <w:r w:rsidRPr="005D1821">
        <w:rPr>
          <w:rFonts w:ascii="Book Antiqua" w:hAnsi="Book Antiqua"/>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610" w:name="_Toc477877514"/>
      <w:bookmarkStart w:id="611" w:name="_Toc483414147"/>
      <w:r w:rsidRPr="00A33B5E">
        <w:rPr>
          <w:bCs/>
          <w:sz w:val="30"/>
          <w:szCs w:val="28"/>
        </w:rPr>
        <w:lastRenderedPageBreak/>
        <w:t>Diferencias entre Cámaras Digitales y Cámaras de Dispositivos Móviles</w:t>
      </w:r>
      <w:bookmarkEnd w:id="610"/>
      <w:bookmarkEnd w:id="611"/>
    </w:p>
    <w:p w14:paraId="3AFEC7EC" w14:textId="77777777" w:rsidR="00A33B5E" w:rsidRPr="00E84056" w:rsidRDefault="00A33B5E" w:rsidP="00A33B5E"/>
    <w:p w14:paraId="5B486ABF" w14:textId="77777777" w:rsidR="00A33B5E" w:rsidRPr="00A33B5E" w:rsidRDefault="00A33B5E" w:rsidP="00A33B5E">
      <w:pPr>
        <w:rPr>
          <w:rFonts w:ascii="Book Antiqua" w:hAnsi="Book Antiqua"/>
        </w:rPr>
      </w:pPr>
      <w:r w:rsidRPr="00A33B5E">
        <w:rPr>
          <w:rFonts w:ascii="Book Antiqua" w:hAnsi="Book Antiqua"/>
        </w:rP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0433FC34"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Analog Digital Conversion (ADC) de 10 bits en comparación a las cámaras tradicionales que poseen 12 bits.</w:t>
      </w:r>
    </w:p>
    <w:p w14:paraId="73867729" w14:textId="77777777" w:rsidR="00A33B5E" w:rsidRDefault="00A33B5E"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612" w:name="_Toc477877515"/>
      <w:bookmarkStart w:id="613" w:name="_Toc483414148"/>
      <w:r w:rsidRPr="00A33B5E">
        <w:rPr>
          <w:bCs/>
        </w:rPr>
        <w:t>Técnicas de análisis forense</w:t>
      </w:r>
      <w:bookmarkEnd w:id="612"/>
      <w:bookmarkEnd w:id="613"/>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xml:space="preserve">: consiste en recopilar todos los procesos llevados a cabo hasta conseguir la imagen falsificada, como filtros, </w:t>
      </w:r>
      <w:r w:rsidRPr="00A33B5E">
        <w:rPr>
          <w:rFonts w:ascii="Book Antiqua" w:hAnsi="Book Antiqua" w:cs="Times"/>
        </w:rPr>
        <w:lastRenderedPageBreak/>
        <w:t>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614" w:name="_Toc477877516"/>
      <w:bookmarkStart w:id="615" w:name="_Toc483414149"/>
      <w:r>
        <w:t>Técnicas de Identificación de la Fuente</w:t>
      </w:r>
      <w:bookmarkEnd w:id="614"/>
      <w:bookmarkEnd w:id="615"/>
    </w:p>
    <w:p w14:paraId="4F256FE0" w14:textId="77777777" w:rsidR="0013191C" w:rsidRPr="0013191C" w:rsidRDefault="0013191C">
      <w:pPr>
        <w:widowControl w:val="0"/>
        <w:autoSpaceDE w:val="0"/>
        <w:autoSpaceDN w:val="0"/>
        <w:adjustRightInd w:val="0"/>
        <w:spacing w:after="240" w:line="340" w:lineRule="atLeast"/>
        <w:jc w:val="both"/>
        <w:rPr>
          <w:ins w:id="616" w:author="Maria Solana Gonzalez" w:date="2017-05-28T18:01:00Z"/>
          <w:rFonts w:ascii="Book Antiqua" w:hAnsi="Book Antiqua" w:cs="Times"/>
          <w:rPrChange w:id="617" w:author="Maria Solana Gonzalez" w:date="2017-05-28T18:01:00Z">
            <w:rPr>
              <w:ins w:id="618" w:author="Maria Solana Gonzalez" w:date="2017-05-28T18:01:00Z"/>
            </w:rPr>
          </w:rPrChange>
        </w:rPr>
        <w:pPrChange w:id="619"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620" w:author="Maria Solana Gonzalez" w:date="2017-05-28T18:01:00Z">
        <w:r w:rsidRPr="0013191C">
          <w:rPr>
            <w:rFonts w:ascii="Book Antiqua" w:hAnsi="Book Antiqua" w:cs="Times"/>
            <w:rPrChange w:id="621"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622" w:author="Maria Solana Gonzalez" w:date="2017-05-28T18:01:00Z"/>
          <w:rFonts w:ascii="Book Antiqua" w:hAnsi="Book Antiqua" w:cs="Times"/>
          <w:rPrChange w:id="623" w:author="Maria Solana Gonzalez" w:date="2017-05-28T18:01:00Z">
            <w:rPr>
              <w:ins w:id="624" w:author="Maria Solana Gonzalez" w:date="2017-05-28T18:01:00Z"/>
            </w:rPr>
          </w:rPrChange>
        </w:rPr>
        <w:pPrChange w:id="625"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626" w:author="Maria Solana Gonzalez" w:date="2017-05-28T18:01:00Z">
        <w:r w:rsidRPr="0013191C">
          <w:rPr>
            <w:rFonts w:ascii="Book Antiqua" w:hAnsi="Book Antiqua" w:cs="Times"/>
            <w:rPrChange w:id="627" w:author="Maria Solana Gonzalez" w:date="2017-05-28T18:01:00Z">
              <w:rPr/>
            </w:rPrChange>
          </w:rPr>
          <w:t>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628" w:author="Maria Solana Gonzalez" w:date="2017-05-28T18:01:00Z">
            <w:rPr/>
          </w:rPrChange>
        </w:rPr>
        <w:pPrChange w:id="629" w:author="Maria Solana Gonzalez" w:date="2017-05-28T18:01:00Z">
          <w:pPr/>
        </w:pPrChange>
      </w:pPr>
      <w:ins w:id="630" w:author="Maria Solana Gonzalez" w:date="2017-05-28T18:01:00Z">
        <w:r w:rsidRPr="0013191C">
          <w:rPr>
            <w:rFonts w:ascii="Book Antiqua" w:hAnsi="Book Antiqua" w:cs="Times"/>
            <w:rPrChange w:id="631"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632" w:author="Maria Solana Gonzalez" w:date="2017-05-28T18:02:00Z"/>
          <w:rFonts w:ascii="Book Antiqua" w:hAnsi="Book Antiqua" w:cs="Times"/>
          <w:sz w:val="24"/>
        </w:rPr>
        <w:pPrChange w:id="633"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634" w:author="Maria Solana Gonzalez" w:date="2017-05-28T18:02:00Z"/>
          <w:rFonts w:ascii="Book Antiqua" w:hAnsi="Book Antiqua" w:cs="Times"/>
          <w:sz w:val="24"/>
        </w:rPr>
        <w:pPrChange w:id="635"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636" w:author="Maria Solana Gonzalez" w:date="2017-05-28T17:59:00Z"/>
          <w:rFonts w:ascii="Book Antiqua" w:hAnsi="Book Antiqua" w:cs="Times"/>
          <w:sz w:val="24"/>
        </w:rPr>
        <w:pPrChange w:id="637" w:author="Maria Solana Gonzalez" w:date="2017-05-28T18:01:00Z">
          <w:pPr>
            <w:pStyle w:val="Prrafodelista"/>
            <w:widowControl w:val="0"/>
            <w:autoSpaceDE w:val="0"/>
            <w:autoSpaceDN w:val="0"/>
            <w:adjustRightInd w:val="0"/>
            <w:spacing w:after="240" w:line="340" w:lineRule="atLeast"/>
            <w:ind w:left="360"/>
          </w:pPr>
        </w:pPrChange>
      </w:pPr>
      <w:del w:id="638"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639" w:author="Maria Solana Gonzalez" w:date="2017-05-28T17:59:00Z"/>
          <w:rFonts w:ascii="Book Antiqua" w:hAnsi="Book Antiqua" w:cs="Times"/>
          <w:sz w:val="24"/>
        </w:rPr>
        <w:pPrChange w:id="640"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641" w:author="Maria Solana Gonzalez" w:date="2017-05-28T17:59:00Z"/>
          <w:rFonts w:ascii="Book Antiqua" w:hAnsi="Book Antiqua" w:cs="Times"/>
          <w:sz w:val="24"/>
        </w:rPr>
        <w:pPrChange w:id="642" w:author="Maria Solana Gonzalez" w:date="2017-05-28T18:01:00Z">
          <w:pPr>
            <w:pStyle w:val="Prrafodelista"/>
            <w:widowControl w:val="0"/>
            <w:autoSpaceDE w:val="0"/>
            <w:autoSpaceDN w:val="0"/>
            <w:adjustRightInd w:val="0"/>
            <w:spacing w:after="240" w:line="340" w:lineRule="atLeast"/>
            <w:ind w:left="360"/>
          </w:pPr>
        </w:pPrChange>
      </w:pPr>
      <w:del w:id="643"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644"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645" w:author="Maria Solana Gonzalez" w:date="2017-05-28T18:02:00Z"/>
          <w:szCs w:val="24"/>
        </w:rPr>
      </w:pPr>
      <w:bookmarkStart w:id="646" w:name="_Toc477877517"/>
      <w:bookmarkStart w:id="647" w:name="_Toc483414150"/>
      <w:r w:rsidRPr="00A33B5E">
        <w:rPr>
          <w:szCs w:val="24"/>
        </w:rPr>
        <w:lastRenderedPageBreak/>
        <w:t>Técnicas basadas en Metadatos</w:t>
      </w:r>
      <w:bookmarkEnd w:id="646"/>
      <w:bookmarkEnd w:id="647"/>
    </w:p>
    <w:p w14:paraId="03B89EB9" w14:textId="77777777" w:rsidR="006E2BD0" w:rsidRPr="00B13132" w:rsidRDefault="006E2BD0">
      <w:pPr>
        <w:pPrChange w:id="648"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649" w:author="Maria Solana Gonzalez" w:date="2017-05-28T18:01:00Z"/>
          <w:rFonts w:ascii="Book Antiqua" w:hAnsi="Book Antiqua"/>
          <w:rPrChange w:id="650" w:author="Maria Solana Gonzalez" w:date="2017-05-28T18:02:00Z">
            <w:rPr>
              <w:ins w:id="651" w:author="Maria Solana Gonzalez" w:date="2017-05-28T18:01:00Z"/>
            </w:rPr>
          </w:rPrChange>
        </w:rPr>
        <w:pPrChange w:id="652" w:author="Maria Solana Gonzalez" w:date="2017-05-28T18:02:00Z">
          <w:pPr>
            <w:pStyle w:val="Prrafodelista"/>
            <w:numPr>
              <w:numId w:val="19"/>
            </w:numPr>
            <w:ind w:left="360" w:hanging="360"/>
            <w:jc w:val="both"/>
          </w:pPr>
        </w:pPrChange>
      </w:pPr>
      <w:ins w:id="653" w:author="Maria Solana Gonzalez" w:date="2017-05-28T18:01:00Z">
        <w:r w:rsidRPr="0013191C">
          <w:rPr>
            <w:rFonts w:ascii="Book Antiqua" w:hAnsi="Book Antiqua"/>
            <w:rPrChange w:id="654"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655" w:author="Maria Solana Gonzalez" w:date="2017-05-28T18:01:00Z"/>
          <w:rFonts w:ascii="Book Antiqua" w:hAnsi="Book Antiqua"/>
          <w:rPrChange w:id="656" w:author="Maria Solana Gonzalez" w:date="2017-05-28T18:02:00Z">
            <w:rPr>
              <w:ins w:id="657" w:author="Maria Solana Gonzalez" w:date="2017-05-28T18:01:00Z"/>
            </w:rPr>
          </w:rPrChange>
        </w:rPr>
        <w:pPrChange w:id="658"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659" w:author="Maria Solana Gonzalez" w:date="2017-05-28T18:01:00Z"/>
          <w:rFonts w:ascii="Book Antiqua" w:hAnsi="Book Antiqua"/>
          <w:rPrChange w:id="660" w:author="Maria Solana Gonzalez" w:date="2017-05-28T18:02:00Z">
            <w:rPr>
              <w:ins w:id="661" w:author="Maria Solana Gonzalez" w:date="2017-05-28T18:01:00Z"/>
            </w:rPr>
          </w:rPrChange>
        </w:rPr>
        <w:pPrChange w:id="662" w:author="Maria Solana Gonzalez" w:date="2017-05-28T18:02:00Z">
          <w:pPr>
            <w:pStyle w:val="Prrafodelista"/>
            <w:numPr>
              <w:numId w:val="19"/>
            </w:numPr>
            <w:ind w:left="360" w:hanging="360"/>
            <w:jc w:val="both"/>
          </w:pPr>
        </w:pPrChange>
      </w:pPr>
      <w:ins w:id="663" w:author="Maria Solana Gonzalez" w:date="2017-05-28T18:01:00Z">
        <w:r w:rsidRPr="0013191C">
          <w:rPr>
            <w:rFonts w:ascii="Book Antiqua" w:hAnsi="Book Antiqua"/>
            <w:rPrChange w:id="664"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665" w:author="Maria Solana Gonzalez" w:date="2017-05-28T18:01:00Z"/>
          <w:rFonts w:ascii="Book Antiqua" w:hAnsi="Book Antiqua"/>
          <w:rPrChange w:id="666" w:author="Maria Solana Gonzalez" w:date="2017-05-28T18:02:00Z">
            <w:rPr>
              <w:ins w:id="667" w:author="Maria Solana Gonzalez" w:date="2017-05-28T18:01:00Z"/>
            </w:rPr>
          </w:rPrChange>
        </w:rPr>
        <w:pPrChange w:id="668"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669" w:author="Maria Solana Gonzalez" w:date="2017-05-28T18:01:00Z"/>
          <w:rFonts w:ascii="Book Antiqua" w:hAnsi="Book Antiqua"/>
          <w:rPrChange w:id="670" w:author="Maria Solana Gonzalez" w:date="2017-05-28T18:02:00Z">
            <w:rPr>
              <w:ins w:id="671" w:author="Maria Solana Gonzalez" w:date="2017-05-28T18:01:00Z"/>
            </w:rPr>
          </w:rPrChange>
        </w:rPr>
        <w:pPrChange w:id="672" w:author="Maria Solana Gonzalez" w:date="2017-05-28T18:02:00Z">
          <w:pPr>
            <w:pStyle w:val="Prrafodelista"/>
            <w:numPr>
              <w:numId w:val="19"/>
            </w:numPr>
            <w:ind w:left="360" w:hanging="360"/>
            <w:jc w:val="both"/>
          </w:pPr>
        </w:pPrChange>
      </w:pPr>
      <w:ins w:id="673" w:author="Maria Solana Gonzalez" w:date="2017-05-28T18:01:00Z">
        <w:r w:rsidRPr="0013191C">
          <w:rPr>
            <w:rFonts w:ascii="Book Antiqua" w:hAnsi="Book Antiqua"/>
            <w:rPrChange w:id="674"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675" w:author="Maria Solana Gonzalez" w:date="2017-05-28T18:01:00Z"/>
          <w:rFonts w:ascii="Book Antiqua" w:hAnsi="Book Antiqua"/>
          <w:rPrChange w:id="676" w:author="Maria Solana Gonzalez" w:date="2017-05-28T18:02:00Z">
            <w:rPr>
              <w:ins w:id="677" w:author="Maria Solana Gonzalez" w:date="2017-05-28T18:01:00Z"/>
            </w:rPr>
          </w:rPrChange>
        </w:rPr>
        <w:pPrChange w:id="678"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679" w:author="Maria Solana Gonzalez" w:date="2017-05-28T18:01:00Z"/>
          <w:rFonts w:ascii="Book Antiqua" w:hAnsi="Book Antiqua"/>
          <w:rPrChange w:id="680" w:author="Maria Solana Gonzalez" w:date="2017-05-28T18:02:00Z">
            <w:rPr>
              <w:ins w:id="681" w:author="Maria Solana Gonzalez" w:date="2017-05-28T18:01:00Z"/>
            </w:rPr>
          </w:rPrChange>
        </w:rPr>
        <w:pPrChange w:id="682" w:author="Maria Solana Gonzalez" w:date="2017-05-28T18:02:00Z">
          <w:pPr>
            <w:pStyle w:val="Prrafodelista"/>
            <w:numPr>
              <w:numId w:val="19"/>
            </w:numPr>
            <w:ind w:left="360" w:hanging="360"/>
            <w:jc w:val="both"/>
          </w:pPr>
        </w:pPrChange>
      </w:pPr>
      <w:ins w:id="683" w:author="Maria Solana Gonzalez" w:date="2017-05-28T18:01:00Z">
        <w:r w:rsidRPr="0013191C">
          <w:rPr>
            <w:rFonts w:ascii="Book Antiqua" w:hAnsi="Book Antiqua"/>
            <w:rPrChange w:id="684" w:author="Maria Solana Gonzalez" w:date="2017-05-28T18:02:00Z">
              <w:rPr/>
            </w:rPrChange>
          </w:rPr>
          <w:t>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685" w:author="Maria Solana Gonzalez" w:date="2017-05-28T18:01:00Z"/>
          <w:rFonts w:ascii="Book Antiqua" w:hAnsi="Book Antiqua"/>
          <w:rPrChange w:id="686" w:author="Maria Solana Gonzalez" w:date="2017-05-28T18:02:00Z">
            <w:rPr>
              <w:ins w:id="687" w:author="Maria Solana Gonzalez" w:date="2017-05-28T18:01:00Z"/>
            </w:rPr>
          </w:rPrChange>
        </w:rPr>
        <w:pPrChange w:id="688"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689" w:author="Maria Solana Gonzalez" w:date="2017-05-28T18:01:00Z"/>
          <w:rFonts w:ascii="Book Antiqua" w:hAnsi="Book Antiqua"/>
          <w:rPrChange w:id="690" w:author="Maria Solana Gonzalez" w:date="2017-05-28T18:02:00Z">
            <w:rPr>
              <w:ins w:id="691" w:author="Maria Solana Gonzalez" w:date="2017-05-28T18:01:00Z"/>
            </w:rPr>
          </w:rPrChange>
        </w:rPr>
        <w:pPrChange w:id="692" w:author="Maria Solana Gonzalez" w:date="2017-05-28T18:02:00Z">
          <w:pPr>
            <w:pStyle w:val="Prrafodelista"/>
            <w:numPr>
              <w:numId w:val="19"/>
            </w:numPr>
            <w:ind w:left="360" w:hanging="360"/>
            <w:jc w:val="both"/>
          </w:pPr>
        </w:pPrChange>
      </w:pPr>
      <w:ins w:id="693" w:author="Maria Solana Gonzalez" w:date="2017-05-28T18:01:00Z">
        <w:r w:rsidRPr="0013191C">
          <w:rPr>
            <w:rFonts w:ascii="Book Antiqua" w:hAnsi="Book Antiqua"/>
            <w:rPrChange w:id="694"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695" w:author="Maria Solana Gonzalez" w:date="2017-05-28T18:01:00Z"/>
          <w:rFonts w:ascii="Book Antiqua" w:hAnsi="Book Antiqua"/>
          <w:rPrChange w:id="696" w:author="Maria Solana Gonzalez" w:date="2017-05-28T18:02:00Z">
            <w:rPr>
              <w:ins w:id="697" w:author="Maria Solana Gonzalez" w:date="2017-05-28T18:01:00Z"/>
            </w:rPr>
          </w:rPrChange>
        </w:rPr>
        <w:pPrChange w:id="698"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699" w:author="Maria Solana Gonzalez" w:date="2017-05-28T18:02:00Z"/>
          <w:rFonts w:ascii="Book Antiqua" w:hAnsi="Book Antiqua"/>
        </w:rPr>
        <w:pPrChange w:id="700" w:author="Maria Solana Gonzalez" w:date="2017-05-28T18:02:00Z">
          <w:pPr>
            <w:pStyle w:val="Prrafodelista"/>
            <w:numPr>
              <w:numId w:val="19"/>
            </w:numPr>
            <w:ind w:left="360" w:hanging="360"/>
          </w:pPr>
        </w:pPrChange>
      </w:pPr>
      <w:ins w:id="701" w:author="Maria Solana Gonzalez" w:date="2017-05-28T18:01:00Z">
        <w:r w:rsidRPr="0013191C">
          <w:rPr>
            <w:rFonts w:ascii="Book Antiqua" w:hAnsi="Book Antiqua"/>
            <w:rPrChange w:id="702" w:author="Maria Solana Gonzalez" w:date="2017-05-28T18:02:00Z">
              <w:rPr/>
            </w:rPrChange>
          </w:rPr>
          <w:t xml:space="preserve">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w:t>
        </w:r>
        <w:r w:rsidRPr="0013191C">
          <w:rPr>
            <w:rFonts w:ascii="Book Antiqua" w:hAnsi="Book Antiqua"/>
            <w:rPrChange w:id="703" w:author="Maria Solana Gonzalez" w:date="2017-05-28T18:02:00Z">
              <w:rPr/>
            </w:rPrChange>
          </w:rPr>
          <w:lastRenderedPageBreak/>
          <w:t>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704" w:author="Maria Solana Gonzalez" w:date="2017-05-28T18:02:00Z">
            <w:rPr/>
          </w:rPrChange>
        </w:rPr>
        <w:pPrChange w:id="705"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706" w:author="Maria Solana Gonzalez" w:date="2017-05-28T17:59:00Z"/>
          <w:rFonts w:ascii="Book Antiqua" w:hAnsi="Book Antiqua" w:cs="Times"/>
        </w:rPr>
      </w:pPr>
      <w:del w:id="707"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del>
    </w:p>
    <w:p w14:paraId="3FBFEE99" w14:textId="2934A563" w:rsidR="00A33B5E" w:rsidRPr="00A33B5E" w:rsidDel="0013191C" w:rsidRDefault="00A33B5E" w:rsidP="00A33B5E">
      <w:pPr>
        <w:widowControl w:val="0"/>
        <w:autoSpaceDE w:val="0"/>
        <w:autoSpaceDN w:val="0"/>
        <w:adjustRightInd w:val="0"/>
        <w:spacing w:after="240" w:line="340" w:lineRule="atLeast"/>
        <w:rPr>
          <w:del w:id="708" w:author="Maria Solana Gonzalez" w:date="2017-05-28T17:59:00Z"/>
          <w:rFonts w:ascii="Book Antiqua" w:hAnsi="Book Antiqua" w:cs="Times"/>
        </w:rPr>
      </w:pPr>
      <w:del w:id="709"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del>
    </w:p>
    <w:p w14:paraId="413127FE" w14:textId="53B54C38" w:rsidR="00A33B5E" w:rsidRPr="00A33B5E" w:rsidDel="0013191C" w:rsidRDefault="00A33B5E" w:rsidP="00A33B5E">
      <w:pPr>
        <w:widowControl w:val="0"/>
        <w:autoSpaceDE w:val="0"/>
        <w:autoSpaceDN w:val="0"/>
        <w:adjustRightInd w:val="0"/>
        <w:spacing w:after="240" w:line="340" w:lineRule="atLeast"/>
        <w:rPr>
          <w:del w:id="710" w:author="Maria Solana Gonzalez" w:date="2017-05-28T17:59:00Z"/>
          <w:rFonts w:ascii="Book Antiqua" w:hAnsi="Book Antiqua" w:cs="Times"/>
        </w:rPr>
      </w:pPr>
      <w:del w:id="711"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del>
    </w:p>
    <w:p w14:paraId="15D80EE5" w14:textId="602C0678" w:rsidR="00A33B5E" w:rsidRPr="00A33B5E" w:rsidDel="0013191C" w:rsidRDefault="00A33B5E" w:rsidP="00A33B5E">
      <w:pPr>
        <w:widowControl w:val="0"/>
        <w:autoSpaceDE w:val="0"/>
        <w:autoSpaceDN w:val="0"/>
        <w:adjustRightInd w:val="0"/>
        <w:spacing w:after="240" w:line="400" w:lineRule="atLeast"/>
        <w:rPr>
          <w:del w:id="712" w:author="Maria Solana Gonzalez" w:date="2017-05-28T17:59:00Z"/>
          <w:rFonts w:ascii="Book Antiqua" w:hAnsi="Book Antiqua" w:cs="Book Antiqua"/>
        </w:rPr>
      </w:pPr>
      <w:del w:id="713"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714" w:name="_Toc477877518"/>
      <w:bookmarkStart w:id="715" w:name="_Toc483414151"/>
      <w:r w:rsidRPr="00A33B5E">
        <w:rPr>
          <w:szCs w:val="24"/>
        </w:rPr>
        <w:t>Técnicas basadas en la Aberración de las lentes</w:t>
      </w:r>
      <w:bookmarkEnd w:id="714"/>
      <w:bookmarkEnd w:id="715"/>
    </w:p>
    <w:p w14:paraId="14E234B9" w14:textId="77777777" w:rsidR="00A33B5E" w:rsidRDefault="00A33B5E" w:rsidP="00A33B5E">
      <w:pPr>
        <w:rPr>
          <w:ins w:id="716" w:author="Maria Solana Gonzalez" w:date="2017-05-28T18:02:00Z"/>
          <w:rFonts w:ascii="Book Antiqua" w:hAnsi="Book Antiqua"/>
        </w:rPr>
      </w:pPr>
    </w:p>
    <w:p w14:paraId="06D1ECB0" w14:textId="77777777" w:rsidR="006E2BD0" w:rsidRDefault="006E2BD0" w:rsidP="006E2BD0">
      <w:pPr>
        <w:jc w:val="both"/>
        <w:rPr>
          <w:ins w:id="717" w:author="Maria Solana Gonzalez" w:date="2017-05-28T18:03:00Z"/>
          <w:rFonts w:ascii="Book Antiqua" w:hAnsi="Book Antiqua"/>
        </w:rPr>
      </w:pPr>
      <w:ins w:id="718"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719" w:author="Maria Solana Gonzalez" w:date="2017-05-28T18:03:00Z"/>
          <w:rFonts w:ascii="Book Antiqua" w:hAnsi="Book Antiqua"/>
        </w:rPr>
      </w:pPr>
    </w:p>
    <w:p w14:paraId="31CCA90C" w14:textId="77777777" w:rsidR="006E2BD0" w:rsidRDefault="006E2BD0" w:rsidP="00141BAC">
      <w:pPr>
        <w:jc w:val="both"/>
        <w:rPr>
          <w:ins w:id="720" w:author="Maria Solana Gonzalez" w:date="2017-05-28T18:03:00Z"/>
          <w:rFonts w:ascii="Book Antiqua" w:hAnsi="Book Antiqua"/>
        </w:rPr>
      </w:pPr>
      <w:ins w:id="721" w:author="Maria Solana Gonzalez" w:date="2017-05-28T18:03:00Z">
        <w:r w:rsidRPr="00186923">
          <w:rPr>
            <w:rFonts w:ascii="Book Antiqua" w:hAnsi="Book Antiqua"/>
            <w:noProof/>
            <w:lang w:val="es-ES_tradnl" w:eastAsia="es-ES_tradnl"/>
            <w:rPrChange w:id="722" w:author="Unknown">
              <w:rPr>
                <w:noProof/>
                <w:lang w:val="es-ES_tradnl" w:eastAsia="es-ES_tradnl"/>
              </w:rPr>
            </w:rPrChange>
          </w:rPr>
          <w:drawing>
            <wp:inline distT="0" distB="0" distL="0" distR="0" wp14:anchorId="5B2E5837" wp14:editId="1BFB0FE6">
              <wp:extent cx="5400675" cy="20891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10p36.jpg"/>
                      <pic:cNvPicPr/>
                    </pic:nvPicPr>
                    <pic:blipFill>
                      <a:blip r:embed="rId36">
                        <a:extLst>
                          <a:ext uri="{28A0092B-C50C-407E-A947-70E740481C1C}">
                            <a14:useLocalDpi xmlns:a14="http://schemas.microsoft.com/office/drawing/2010/main" val="0"/>
                          </a:ext>
                        </a:extLst>
                      </a:blip>
                      <a:stretch>
                        <a:fillRect/>
                      </a:stretch>
                    </pic:blipFill>
                    <pic:spPr>
                      <a:xfrm>
                        <a:off x="0" y="0"/>
                        <a:ext cx="5400675" cy="2089150"/>
                      </a:xfrm>
                      <a:prstGeom prst="rect">
                        <a:avLst/>
                      </a:prstGeom>
                    </pic:spPr>
                  </pic:pic>
                </a:graphicData>
              </a:graphic>
            </wp:inline>
          </w:drawing>
        </w:r>
      </w:ins>
    </w:p>
    <w:p w14:paraId="137E09A1" w14:textId="77777777" w:rsidR="006E2BD0" w:rsidRDefault="006E2BD0">
      <w:pPr>
        <w:jc w:val="both"/>
        <w:rPr>
          <w:ins w:id="723" w:author="Maria Solana Gonzalez" w:date="2017-05-28T18:03:00Z"/>
          <w:rFonts w:ascii="Book Antiqua" w:hAnsi="Book Antiqua"/>
        </w:rPr>
      </w:pPr>
    </w:p>
    <w:p w14:paraId="654417EA" w14:textId="77777777" w:rsidR="006E2BD0" w:rsidRDefault="006E2BD0">
      <w:pPr>
        <w:jc w:val="both"/>
        <w:rPr>
          <w:ins w:id="724" w:author="Maria Solana Gonzalez" w:date="2017-05-28T18:03:00Z"/>
          <w:rFonts w:ascii="Book Antiqua" w:hAnsi="Book Antiqua"/>
        </w:rPr>
      </w:pPr>
      <w:ins w:id="725" w:author="Maria Solana Gonzalez" w:date="2017-05-28T18:03:00Z">
        <w:r>
          <w:rPr>
            <w:rFonts w:ascii="Book Antiqua" w:hAnsi="Book Antiqua"/>
          </w:rPr>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726" w:author="Maria Solana Gonzalez" w:date="2017-05-28T18:03:00Z"/>
          <w:rFonts w:ascii="Book Antiqua" w:hAnsi="Book Antiqua"/>
        </w:rPr>
      </w:pPr>
    </w:p>
    <w:p w14:paraId="0A29B757" w14:textId="77777777" w:rsidR="006E2BD0" w:rsidRDefault="006E2BD0">
      <w:pPr>
        <w:jc w:val="both"/>
        <w:rPr>
          <w:ins w:id="727" w:author="Maria Solana Gonzalez" w:date="2017-05-28T18:03:00Z"/>
          <w:rFonts w:ascii="Book Antiqua" w:hAnsi="Book Antiqua"/>
        </w:rPr>
      </w:pPr>
      <w:ins w:id="728"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729" w:author="Maria Solana Gonzalez" w:date="2017-05-28T18:03:00Z"/>
          <w:rFonts w:ascii="Book Antiqua" w:hAnsi="Book Antiqua"/>
        </w:rPr>
      </w:pPr>
    </w:p>
    <w:p w14:paraId="0DE955D5" w14:textId="188C5890" w:rsidR="006E2BD0" w:rsidRPr="00A33B5E" w:rsidRDefault="006E2BD0">
      <w:pPr>
        <w:jc w:val="both"/>
        <w:rPr>
          <w:rFonts w:ascii="Book Antiqua" w:hAnsi="Book Antiqua"/>
        </w:rPr>
        <w:pPrChange w:id="730" w:author="Maria Solana Gonzalez" w:date="2017-05-28T18:03:00Z">
          <w:pPr/>
        </w:pPrChange>
      </w:pPr>
      <w:ins w:id="731" w:author="Maria Solana Gonzalez" w:date="2017-05-28T18:03:00Z">
        <w:r>
          <w:rPr>
            <w:rFonts w:ascii="Book Antiqua" w:hAnsi="Book Antiqua"/>
          </w:rPr>
          <w:t xml:space="preserve">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el experimento en el que se usan  tres cámaras de diferentes marcas se obtiene una </w:t>
        </w:r>
        <w:r>
          <w:rPr>
            <w:rFonts w:ascii="Book Antiqua" w:hAnsi="Book Antiqua"/>
          </w:rPr>
          <w:lastRenderedPageBreak/>
          <w:t>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732" w:author="Maria Solana Gonzalez" w:date="2017-05-28T17:59:00Z"/>
          <w:rFonts w:ascii="Book Antiqua" w:hAnsi="Book Antiqua" w:cs="Book Antiqua"/>
        </w:rPr>
      </w:pPr>
      <w:del w:id="733"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734" w:name="_Toc477877519"/>
      <w:bookmarkStart w:id="735" w:name="_Toc483414152"/>
      <w:r w:rsidRPr="00A33B5E">
        <w:rPr>
          <w:szCs w:val="24"/>
        </w:rPr>
        <w:t>Técnicas basadas en la Interpolación de la Matriz CFA</w:t>
      </w:r>
      <w:bookmarkEnd w:id="734"/>
      <w:bookmarkEnd w:id="735"/>
    </w:p>
    <w:p w14:paraId="0B6B5B43" w14:textId="77777777" w:rsidR="00A33B5E" w:rsidRDefault="00A33B5E" w:rsidP="00A33B5E">
      <w:pPr>
        <w:rPr>
          <w:ins w:id="736"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737" w:author="Maria Solana Gonzalez" w:date="2017-05-28T18:03:00Z"/>
          <w:rFonts w:ascii="Book Antiqua" w:hAnsi="Book Antiqua" w:cs="Times"/>
        </w:rPr>
        <w:pPrChange w:id="738" w:author="Maria Solana Gonzalez" w:date="2017-05-28T18:04:00Z">
          <w:pPr>
            <w:widowControl w:val="0"/>
            <w:autoSpaceDE w:val="0"/>
            <w:autoSpaceDN w:val="0"/>
            <w:adjustRightInd w:val="0"/>
            <w:spacing w:after="240" w:line="340" w:lineRule="atLeast"/>
          </w:pPr>
        </w:pPrChange>
      </w:pPr>
      <w:ins w:id="739"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740" w:author="Maria Solana Gonzalez" w:date="2017-05-28T18:03:00Z"/>
          <w:rFonts w:ascii="Book Antiqua" w:hAnsi="Book Antiqua" w:cs="Times"/>
          <w:b/>
        </w:rPr>
        <w:pPrChange w:id="741" w:author="Maria Solana Gonzalez" w:date="2017-05-28T18:04:00Z">
          <w:pPr>
            <w:widowControl w:val="0"/>
            <w:autoSpaceDE w:val="0"/>
            <w:autoSpaceDN w:val="0"/>
            <w:adjustRightInd w:val="0"/>
            <w:spacing w:after="240" w:line="340" w:lineRule="atLeast"/>
          </w:pPr>
        </w:pPrChange>
      </w:pPr>
      <w:ins w:id="742"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77777777" w:rsidR="00344E0F" w:rsidRPr="00186923" w:rsidRDefault="00344E0F">
      <w:pPr>
        <w:pStyle w:val="Prrafodelista"/>
        <w:numPr>
          <w:ilvl w:val="0"/>
          <w:numId w:val="36"/>
        </w:numPr>
        <w:jc w:val="both"/>
        <w:rPr>
          <w:ins w:id="743" w:author="Maria Solana Gonzalez" w:date="2017-05-28T18:03:00Z"/>
          <w:rFonts w:ascii="Book Antiqua" w:hAnsi="Book Antiqua" w:cs="Times"/>
          <w:b/>
        </w:rPr>
        <w:pPrChange w:id="744" w:author="Maria Solana Gonzalez" w:date="2017-05-28T18:04:00Z">
          <w:pPr>
            <w:pStyle w:val="Prrafodelista"/>
            <w:numPr>
              <w:numId w:val="36"/>
            </w:numPr>
            <w:ind w:hanging="360"/>
          </w:pPr>
        </w:pPrChange>
      </w:pPr>
      <w:ins w:id="745"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tenía como obejtivo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apunte adicional, los experimentos se llevaron a cabo empleando imágenes con ajustes automáticos y con el más alto nivel de calidad de compresión.</w:t>
        </w:r>
      </w:ins>
    </w:p>
    <w:p w14:paraId="04917240" w14:textId="77777777" w:rsidR="00344E0F" w:rsidRPr="00186923" w:rsidRDefault="00344E0F">
      <w:pPr>
        <w:jc w:val="both"/>
        <w:rPr>
          <w:ins w:id="746" w:author="Maria Solana Gonzalez" w:date="2017-05-28T18:03:00Z"/>
          <w:rFonts w:ascii="Book Antiqua" w:hAnsi="Book Antiqua" w:cs="Times"/>
          <w:b/>
        </w:rPr>
        <w:pPrChange w:id="747" w:author="Maria Solana Gonzalez" w:date="2017-05-28T18:04:00Z">
          <w:pPr/>
        </w:pPrChange>
      </w:pPr>
    </w:p>
    <w:p w14:paraId="5AD8AAD5" w14:textId="77777777" w:rsidR="00344E0F" w:rsidRPr="00186923" w:rsidRDefault="00344E0F">
      <w:pPr>
        <w:pStyle w:val="Prrafodelista"/>
        <w:numPr>
          <w:ilvl w:val="0"/>
          <w:numId w:val="36"/>
        </w:numPr>
        <w:jc w:val="both"/>
        <w:rPr>
          <w:ins w:id="748" w:author="Maria Solana Gonzalez" w:date="2017-05-28T18:03:00Z"/>
          <w:rFonts w:ascii="Book Antiqua" w:hAnsi="Book Antiqua" w:cs="Times"/>
          <w:b/>
        </w:rPr>
        <w:pPrChange w:id="749" w:author="Maria Solana Gonzalez" w:date="2017-05-28T18:04:00Z">
          <w:pPr>
            <w:pStyle w:val="Prrafodelista"/>
            <w:numPr>
              <w:numId w:val="36"/>
            </w:numPr>
            <w:ind w:hanging="360"/>
          </w:pPr>
        </w:pPrChange>
      </w:pPr>
      <w:ins w:id="750"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 xml:space="preserve">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w:t>
        </w:r>
        <w:r>
          <w:rPr>
            <w:rFonts w:ascii="Book Antiqua" w:hAnsi="Book Antiqua" w:cs="Times"/>
            <w:sz w:val="24"/>
            <w:szCs w:val="24"/>
          </w:rPr>
          <w:lastRenderedPageBreak/>
          <w:t>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751" w:author="Maria Solana Gonzalez" w:date="2017-05-28T18:03:00Z"/>
          <w:rFonts w:ascii="Book Antiqua" w:hAnsi="Book Antiqua" w:cs="Times"/>
          <w:b/>
          <w:u w:val="single"/>
        </w:rPr>
        <w:pPrChange w:id="752"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753" w:author="Maria Solana Gonzalez" w:date="2017-05-28T18:03:00Z"/>
          <w:rFonts w:ascii="Book Antiqua" w:hAnsi="Book Antiqua" w:cs="Times"/>
          <w:b/>
        </w:rPr>
      </w:pPr>
      <w:ins w:id="754"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755"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756" w:author="Maria Solana Gonzalez" w:date="2017-05-28T18:03:00Z"/>
          <w:rFonts w:ascii="Book Antiqua" w:hAnsi="Book Antiqua" w:cs="Times"/>
          <w:b/>
        </w:rPr>
      </w:pPr>
      <w:ins w:id="757"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Normalized Group Sizes (NGS). Dado que el número de características es muy elevado se realiza un proceso (Eigenfeaure Regularization (ERE)) para disminuirlas. Se realizaron 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758" w:author="Maria Solana Gonzalez" w:date="2017-05-28T18:03:00Z"/>
          <w:rFonts w:ascii="Book Antiqua" w:hAnsi="Book Antiqua" w:cs="Times"/>
          <w:b/>
          <w:u w:val="single"/>
        </w:rPr>
      </w:pPr>
    </w:p>
    <w:p w14:paraId="668A80FD" w14:textId="43C2BA2C" w:rsidR="00344E0F" w:rsidRPr="00A33B5E" w:rsidRDefault="00344E0F">
      <w:pPr>
        <w:jc w:val="both"/>
        <w:rPr>
          <w:rFonts w:ascii="Book Antiqua" w:hAnsi="Book Antiqua"/>
        </w:rPr>
        <w:pPrChange w:id="759" w:author="Maria Solana Gonzalez" w:date="2017-05-28T18:04:00Z">
          <w:pPr/>
        </w:pPrChange>
      </w:pPr>
      <w:ins w:id="760" w:author="Maria Solana Gonzalez" w:date="2017-05-28T18:03:00Z">
        <w:r>
          <w:rPr>
            <w:rFonts w:ascii="Book Antiqua" w:hAnsi="Book Antiqua" w:cs="Times"/>
            <w:b/>
            <w:u w:val="single"/>
          </w:rPr>
          <w:t xml:space="preserve">Correlación inter-channel: </w:t>
        </w:r>
        <w:r>
          <w:rPr>
            <w:rFonts w:ascii="Book Antiqua" w:hAnsi="Book Antiqua" w:cs="Times"/>
          </w:rPr>
          <w:t xml:space="preserve">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w:t>
        </w:r>
        <w:r>
          <w:rPr>
            <w:rFonts w:ascii="Book Antiqua" w:hAnsi="Book Antiqua" w:cs="Times"/>
          </w:rPr>
          <w:lastRenderedPageBreak/>
          <w:t>(25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761" w:author="Maria Solana Gonzalez" w:date="2017-05-28T17:59:00Z"/>
          <w:rFonts w:ascii="Book Antiqua" w:hAnsi="Book Antiqua" w:cs="Times"/>
        </w:rPr>
      </w:pPr>
      <w:del w:id="762"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763" w:author="Maria Solana Gonzalez" w:date="2017-05-28T17:59:00Z"/>
          <w:rFonts w:ascii="Book Antiqua" w:hAnsi="Book Antiqua" w:cs="Times"/>
        </w:rPr>
      </w:pPr>
      <w:del w:id="764"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765" w:author="Maria Solana Gonzalez" w:date="2017-05-28T17:59:00Z"/>
          <w:rFonts w:ascii="Book Antiqua" w:hAnsi="Book Antiqua" w:cs="Times"/>
          <w:sz w:val="24"/>
          <w:szCs w:val="24"/>
        </w:rPr>
      </w:pPr>
      <w:del w:id="766"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767"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768" w:author="Maria Solana Gonzalez" w:date="2017-05-28T17:59:00Z"/>
          <w:rFonts w:ascii="Book Antiqua" w:hAnsi="Book Antiqua" w:cs="Times"/>
          <w:sz w:val="24"/>
          <w:szCs w:val="24"/>
        </w:rPr>
      </w:pPr>
      <w:del w:id="769"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770"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771" w:author="Maria Solana Gonzalez" w:date="2017-05-28T17:59:00Z"/>
          <w:rFonts w:ascii="Book Antiqua" w:hAnsi="Book Antiqua"/>
          <w:sz w:val="24"/>
          <w:szCs w:val="24"/>
        </w:rPr>
      </w:pPr>
      <w:del w:id="772"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773"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774"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775"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776" w:name="_Toc477877520"/>
      <w:bookmarkStart w:id="777" w:name="_Toc483414153"/>
      <w:r w:rsidRPr="00A33B5E">
        <w:rPr>
          <w:szCs w:val="24"/>
        </w:rPr>
        <w:t>Técnicas basadas en las Características de las Imágenes</w:t>
      </w:r>
      <w:bookmarkEnd w:id="776"/>
      <w:bookmarkEnd w:id="777"/>
    </w:p>
    <w:p w14:paraId="291AF926" w14:textId="77777777" w:rsidR="00A33B5E" w:rsidRDefault="00A33B5E" w:rsidP="00A33B5E">
      <w:pPr>
        <w:rPr>
          <w:ins w:id="778" w:author="Maria Solana Gonzalez" w:date="2017-05-28T18:05:00Z"/>
          <w:rFonts w:ascii="Book Antiqua" w:hAnsi="Book Antiqua" w:cs="Times"/>
        </w:rPr>
      </w:pPr>
    </w:p>
    <w:p w14:paraId="471F1276" w14:textId="77777777" w:rsidR="002A4AA9" w:rsidRPr="00A33B5E" w:rsidRDefault="002A4AA9">
      <w:pPr>
        <w:jc w:val="both"/>
        <w:rPr>
          <w:ins w:id="779" w:author="Maria Solana Gonzalez" w:date="2017-05-28T18:05:00Z"/>
          <w:rFonts w:ascii="Book Antiqua" w:hAnsi="Book Antiqua" w:cs="Times"/>
        </w:rPr>
        <w:pPrChange w:id="780" w:author="Maria Solana Gonzalez" w:date="2017-05-28T18:05:00Z">
          <w:pPr>
            <w:pStyle w:val="Prrafodelista"/>
            <w:ind w:firstLine="0"/>
            <w:jc w:val="both"/>
          </w:pPr>
        </w:pPrChange>
      </w:pPr>
      <w:ins w:id="781"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782" w:author="Maria Solana Gonzalez" w:date="2017-05-28T18:05:00Z"/>
          <w:rFonts w:ascii="Book Antiqua" w:hAnsi="Book Antiqua" w:cs="Times"/>
        </w:rPr>
        <w:pPrChange w:id="783" w:author="Maria Solana Gonzalez" w:date="2017-05-28T18:05:00Z">
          <w:pPr/>
        </w:pPrChange>
      </w:pPr>
    </w:p>
    <w:p w14:paraId="33BF742F" w14:textId="77777777" w:rsidR="002A4AA9" w:rsidRPr="002A4AA9" w:rsidRDefault="002A4AA9">
      <w:pPr>
        <w:jc w:val="both"/>
        <w:rPr>
          <w:ins w:id="784" w:author="Maria Solana Gonzalez" w:date="2017-05-28T18:05:00Z"/>
          <w:rFonts w:ascii="Book Antiqua" w:hAnsi="Book Antiqua" w:cs="Times"/>
          <w:rPrChange w:id="785" w:author="Maria Solana Gonzalez" w:date="2017-05-28T18:05:00Z">
            <w:rPr>
              <w:ins w:id="786" w:author="Maria Solana Gonzalez" w:date="2017-05-28T18:05:00Z"/>
              <w:rFonts w:ascii="Book Antiqua" w:hAnsi="Book Antiqua"/>
            </w:rPr>
          </w:rPrChange>
        </w:rPr>
        <w:pPrChange w:id="787" w:author="Maria Solana Gonzalez" w:date="2017-05-28T18:05:00Z">
          <w:pPr>
            <w:pStyle w:val="Prrafodelista"/>
            <w:ind w:firstLine="0"/>
            <w:jc w:val="both"/>
          </w:pPr>
        </w:pPrChange>
      </w:pPr>
      <w:ins w:id="788" w:author="Maria Solana Gonzalez" w:date="2017-05-28T18:05:00Z">
        <w:r w:rsidRPr="00E40DF9">
          <w:rPr>
            <w:rFonts w:ascii="Book Antiqua" w:hAnsi="Book Antiqua" w:cs="Times"/>
          </w:rPr>
          <w:t>Otro</w:t>
        </w:r>
        <w:r w:rsidRPr="002A4AA9">
          <w:rPr>
            <w:rFonts w:ascii="Book Antiqua" w:hAnsi="Book Antiqua" w:cs="Times"/>
          </w:rPr>
          <w:t xml:space="preserve"> </w:t>
        </w:r>
        <w:r w:rsidRPr="002A4AA9">
          <w:rPr>
            <w:rFonts w:ascii="Book Antiqua" w:hAnsi="Book Antiqua" w:cs="Times"/>
          </w:rPr>
          <w:fldChar w:fldCharType="begin"/>
        </w:r>
        <w:r w:rsidRPr="002A4AA9">
          <w:rPr>
            <w:rFonts w:ascii="Book Antiqua" w:hAnsi="Book Antiqua" w:cs="Times"/>
            <w:rPrChange w:id="789" w:author="Maria Solana Gonzalez" w:date="2017-05-28T18:05:00Z">
              <w:rPr>
                <w:rFonts w:ascii="Book Antiqua" w:hAnsi="Book Antiqua" w:cs="Times"/>
              </w:rPr>
            </w:rPrChange>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2A4AA9">
          <w:rPr>
            <w:rFonts w:ascii="Book Antiqua" w:hAnsi="Book Antiqua" w:cs="Times"/>
            <w:rPrChange w:id="790" w:author="Maria Solana Gonzalez" w:date="2017-05-28T18:05:00Z">
              <w:rPr>
                <w:rFonts w:ascii="Book Antiqua" w:hAnsi="Book Antiqua" w:cs="Times"/>
              </w:rPr>
            </w:rPrChange>
          </w:rPr>
          <w:fldChar w:fldCharType="separate"/>
        </w:r>
        <w:r w:rsidRPr="002A4AA9">
          <w:rPr>
            <w:rFonts w:ascii="Book Antiqua" w:hAnsi="Book Antiqua" w:cs="Times"/>
            <w:rPrChange w:id="791" w:author="Maria Solana Gonzalez" w:date="2017-05-28T18:05:00Z">
              <w:rPr>
                <w:rFonts w:ascii="Book Antiqua" w:hAnsi="Book Antiqua" w:cs="Times"/>
              </w:rPr>
            </w:rPrChange>
          </w:rPr>
          <w:t>[3]</w:t>
        </w:r>
        <w:r w:rsidRPr="002A4AA9">
          <w:rPr>
            <w:rFonts w:ascii="Book Antiqua" w:hAnsi="Book Antiqua" w:cs="Times"/>
            <w:rPrChange w:id="792" w:author="Maria Solana Gonzalez" w:date="2017-05-28T18:05:00Z">
              <w:rPr>
                <w:rFonts w:ascii="Book Antiqua" w:hAnsi="Book Antiqua" w:cs="Times"/>
              </w:rPr>
            </w:rPrChange>
          </w:rPr>
          <w:fldChar w:fldCharType="end"/>
        </w:r>
        <w:r w:rsidRPr="002A4AA9">
          <w:rPr>
            <w:rFonts w:ascii="Book Antiqua" w:hAnsi="Book Antiqua" w:cs="Times"/>
            <w:rPrChange w:id="793" w:author="Maria Solana Gonzalez" w:date="2017-05-28T18:05:00Z">
              <w:rPr>
                <w:rFonts w:ascii="Book Antiqua" w:hAnsi="Book Antiqua" w:cs="Times"/>
              </w:rPr>
            </w:rPrChange>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2A4AA9" w:rsidRDefault="002A4AA9">
      <w:pPr>
        <w:jc w:val="both"/>
        <w:rPr>
          <w:ins w:id="794" w:author="Maria Solana Gonzalez" w:date="2017-05-28T18:05:00Z"/>
          <w:rFonts w:ascii="Book Antiqua" w:hAnsi="Book Antiqua" w:cs="Times"/>
          <w:rPrChange w:id="795" w:author="Maria Solana Gonzalez" w:date="2017-05-28T18:05:00Z">
            <w:rPr>
              <w:ins w:id="796" w:author="Maria Solana Gonzalez" w:date="2017-05-28T18:05:00Z"/>
              <w:rFonts w:ascii="Book Antiqua" w:hAnsi="Book Antiqua"/>
            </w:rPr>
          </w:rPrChange>
        </w:rPr>
        <w:pPrChange w:id="797" w:author="Maria Solana Gonzalez" w:date="2017-05-28T18:05:00Z">
          <w:pPr/>
        </w:pPrChange>
      </w:pPr>
    </w:p>
    <w:p w14:paraId="6B0F8C7D" w14:textId="77777777" w:rsidR="002A4AA9" w:rsidRDefault="002A4AA9">
      <w:pPr>
        <w:jc w:val="both"/>
        <w:rPr>
          <w:ins w:id="798" w:author="Maria Solana Gonzalez" w:date="2017-05-28T18:05:00Z"/>
          <w:rFonts w:ascii="Book Antiqua" w:hAnsi="Book Antiqua" w:cs="Times"/>
        </w:rPr>
        <w:pPrChange w:id="799" w:author="Maria Solana Gonzalez" w:date="2017-05-28T18:05:00Z">
          <w:pPr>
            <w:pStyle w:val="Prrafodelista"/>
            <w:ind w:firstLine="0"/>
            <w:jc w:val="both"/>
          </w:pPr>
        </w:pPrChange>
      </w:pPr>
      <w:ins w:id="800" w:author="Maria Solana Gonzalez" w:date="2017-05-28T18:05:00Z">
        <w:r w:rsidRPr="002A4AA9">
          <w:rPr>
            <w:rFonts w:ascii="Book Antiqua" w:hAnsi="Book Antiqua" w:cs="Times"/>
            <w:rPrChange w:id="801" w:author="Maria Solana Gonzalez" w:date="2017-05-28T18:05:00Z">
              <w:rPr>
                <w:rFonts w:ascii="Book Antiqua" w:hAnsi="Book Antiqua" w:cs="Times"/>
              </w:rPr>
            </w:rPrChange>
          </w:rPr>
          <w:t xml:space="preserve">En </w:t>
        </w:r>
        <w:r w:rsidRPr="002A4AA9">
          <w:rPr>
            <w:rFonts w:ascii="Book Antiqua" w:hAnsi="Book Antiqua" w:cs="Times"/>
            <w:rPrChange w:id="802" w:author="Maria Solana Gonzalez" w:date="2017-05-28T18:05:00Z">
              <w:rPr>
                <w:rFonts w:ascii="Book Antiqua" w:hAnsi="Book Antiqua" w:cs="Times"/>
              </w:rPr>
            </w:rPrChange>
          </w:rPr>
          <w:fldChar w:fldCharType="begin"/>
        </w:r>
        <w:r w:rsidRPr="002A4AA9">
          <w:rPr>
            <w:rFonts w:ascii="Book Antiqua" w:hAnsi="Book Antiqua" w:cs="Times"/>
            <w:rPrChange w:id="803" w:author="Maria Solana Gonzalez" w:date="2017-05-28T18:05:00Z">
              <w:rPr>
                <w:rFonts w:ascii="Book Antiqua" w:hAnsi="Book Antiqua" w:cs="Times"/>
              </w:rPr>
            </w:rPrChange>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2A4AA9">
          <w:rPr>
            <w:rFonts w:ascii="Book Antiqua" w:hAnsi="Book Antiqua" w:cs="Times"/>
            <w:rPrChange w:id="804" w:author="Maria Solana Gonzalez" w:date="2017-05-28T18:05:00Z">
              <w:rPr>
                <w:rFonts w:ascii="Book Antiqua" w:hAnsi="Book Antiqua" w:cs="Times"/>
              </w:rPr>
            </w:rPrChange>
          </w:rPr>
          <w:fldChar w:fldCharType="separate"/>
        </w:r>
        <w:r w:rsidRPr="002A4AA9">
          <w:rPr>
            <w:rFonts w:ascii="Book Antiqua" w:hAnsi="Book Antiqua" w:cs="Times"/>
            <w:rPrChange w:id="805" w:author="Maria Solana Gonzalez" w:date="2017-05-28T18:05:00Z">
              <w:rPr>
                <w:rFonts w:ascii="Book Antiqua" w:hAnsi="Book Antiqua" w:cs="Times"/>
              </w:rPr>
            </w:rPrChange>
          </w:rPr>
          <w:t>[4]</w:t>
        </w:r>
        <w:r w:rsidRPr="002A4AA9">
          <w:rPr>
            <w:rFonts w:ascii="Book Antiqua" w:hAnsi="Book Antiqua" w:cs="Times"/>
            <w:rPrChange w:id="806" w:author="Maria Solana Gonzalez" w:date="2017-05-28T18:05:00Z">
              <w:rPr>
                <w:rFonts w:ascii="Book Antiqua" w:hAnsi="Book Antiqua" w:cs="Times"/>
              </w:rPr>
            </w:rPrChange>
          </w:rPr>
          <w:fldChar w:fldCharType="end"/>
        </w:r>
        <w:r w:rsidRPr="002A4AA9">
          <w:rPr>
            <w:rFonts w:ascii="Book Antiqua" w:hAnsi="Book Antiqua" w:cs="Times"/>
            <w:rPrChange w:id="807" w:author="Maria Solana Gonzalez" w:date="2017-05-28T18:05:00Z">
              <w:rPr>
                <w:rFonts w:ascii="Book Antiqua" w:hAnsi="Book Antiqua" w:cs="Times"/>
              </w:rPr>
            </w:rPrChange>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t>
        </w:r>
      </w:ins>
    </w:p>
    <w:p w14:paraId="4E8D8421" w14:textId="77777777" w:rsidR="002A4AA9" w:rsidRDefault="002A4AA9">
      <w:pPr>
        <w:jc w:val="both"/>
        <w:rPr>
          <w:ins w:id="808" w:author="Maria Solana Gonzalez" w:date="2017-05-28T18:05:00Z"/>
          <w:rFonts w:ascii="Book Antiqua" w:hAnsi="Book Antiqua" w:cs="Times"/>
        </w:rPr>
        <w:pPrChange w:id="809" w:author="Maria Solana Gonzalez" w:date="2017-05-28T18:05:00Z">
          <w:pPr>
            <w:pStyle w:val="Prrafodelista"/>
            <w:ind w:firstLine="0"/>
            <w:jc w:val="both"/>
          </w:pPr>
        </w:pPrChange>
      </w:pPr>
    </w:p>
    <w:p w14:paraId="2612D569" w14:textId="77777777" w:rsidR="002A4AA9" w:rsidRDefault="002A4AA9">
      <w:pPr>
        <w:jc w:val="both"/>
        <w:rPr>
          <w:ins w:id="810" w:author="Maria Solana Gonzalez" w:date="2017-05-28T18:05:00Z"/>
          <w:rFonts w:ascii="Book Antiqua" w:hAnsi="Book Antiqua" w:cs="Times"/>
        </w:rPr>
        <w:pPrChange w:id="811" w:author="Maria Solana Gonzalez" w:date="2017-05-28T18:05:00Z">
          <w:pPr>
            <w:pStyle w:val="Prrafodelista"/>
            <w:ind w:firstLine="0"/>
            <w:jc w:val="both"/>
          </w:pPr>
        </w:pPrChange>
      </w:pPr>
      <w:ins w:id="812"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a fuente utilizando las siguientes características: color, calidad de la imagen y dominio de la 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813" w:author="Maria Solana Gonzalez" w:date="2017-05-28T18:05:00Z"/>
          <w:rFonts w:ascii="Book Antiqua" w:hAnsi="Book Antiqua" w:cs="Times"/>
        </w:rPr>
        <w:pPrChange w:id="814" w:author="Maria Solana Gonzalez" w:date="2017-05-28T18:05:00Z">
          <w:pPr>
            <w:pStyle w:val="Prrafodelista"/>
            <w:ind w:firstLine="0"/>
            <w:jc w:val="both"/>
          </w:pPr>
        </w:pPrChange>
      </w:pPr>
    </w:p>
    <w:p w14:paraId="648FCED6" w14:textId="77777777" w:rsidR="002A4AA9" w:rsidRDefault="002A4AA9">
      <w:pPr>
        <w:jc w:val="both"/>
        <w:rPr>
          <w:ins w:id="815" w:author="Maria Solana Gonzalez" w:date="2017-05-28T18:05:00Z"/>
          <w:rFonts w:ascii="Book Antiqua" w:hAnsi="Book Antiqua" w:cs="Times"/>
        </w:rPr>
        <w:pPrChange w:id="816" w:author="Maria Solana Gonzalez" w:date="2017-05-28T18:05:00Z">
          <w:pPr>
            <w:pStyle w:val="Prrafodelista"/>
            <w:ind w:firstLine="0"/>
            <w:jc w:val="both"/>
          </w:pPr>
        </w:pPrChange>
      </w:pPr>
      <w:ins w:id="817"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818" w:author="Maria Solana Gonzalez" w:date="2017-05-28T18:05:00Z"/>
          <w:rFonts w:ascii="Book Antiqua" w:hAnsi="Book Antiqua" w:cs="Times"/>
        </w:rPr>
        <w:pPrChange w:id="819" w:author="Maria Solana Gonzalez" w:date="2017-05-28T18:05:00Z">
          <w:pPr>
            <w:pStyle w:val="Prrafodelista"/>
            <w:ind w:firstLine="0"/>
            <w:jc w:val="both"/>
          </w:pPr>
        </w:pPrChange>
      </w:pPr>
    </w:p>
    <w:p w14:paraId="7A43810B" w14:textId="77777777" w:rsidR="002A4AA9" w:rsidRDefault="002A4AA9">
      <w:pPr>
        <w:jc w:val="both"/>
        <w:rPr>
          <w:ins w:id="820" w:author="Maria Solana Gonzalez" w:date="2017-05-28T18:05:00Z"/>
          <w:rFonts w:ascii="Book Antiqua" w:hAnsi="Book Antiqua" w:cs="Times"/>
        </w:rPr>
        <w:pPrChange w:id="821" w:author="Maria Solana Gonzalez" w:date="2017-05-28T18:05:00Z">
          <w:pPr>
            <w:pStyle w:val="Prrafodelista"/>
            <w:ind w:firstLine="0"/>
            <w:jc w:val="both"/>
          </w:pPr>
        </w:pPrChange>
      </w:pPr>
      <w:ins w:id="822" w:author="Maria Solana Gonzalez" w:date="2017-05-28T18:05:00Z">
        <w:r w:rsidRPr="002A4AA9">
          <w:rPr>
            <w:rFonts w:ascii="Book Antiqua" w:hAnsi="Book Antiqua" w:cs="Times"/>
          </w:rPr>
          <w:lastRenderedPageBreak/>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co-ocurrencia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2A4AA9">
          <w:rPr>
            <w:rFonts w:ascii="Book Antiqua" w:hAnsi="Book Antiqua" w:cs="Times"/>
            <w:rPrChange w:id="823" w:author="Maria Solana Gonzalez" w:date="2017-05-28T18:05:00Z">
              <w:rPr>
                <w:rFonts w:ascii="Book Antiqua" w:hAnsi="Book Antiqua" w:cs="Times"/>
              </w:rPr>
            </w:rPrChange>
          </w:rPr>
          <w:t xml:space="preserve">en Quadrature Mirror Filter (QMF) para dividir el espacio de la frecuencia, se extraen las mismas cuatro estadísticas (media, varianza, asimetría y curtosis)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co-ocurrencia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co-ocurrencia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824" w:author="Maria Solana Gonzalez" w:date="2017-05-28T18:05:00Z"/>
          <w:rFonts w:ascii="Book Antiqua" w:hAnsi="Book Antiqua" w:cs="Times"/>
        </w:rPr>
        <w:pPrChange w:id="825" w:author="Maria Solana Gonzalez" w:date="2017-05-28T18:05:00Z">
          <w:pPr>
            <w:pStyle w:val="Prrafodelista"/>
            <w:ind w:firstLine="0"/>
            <w:jc w:val="both"/>
          </w:pPr>
        </w:pPrChange>
      </w:pPr>
    </w:p>
    <w:p w14:paraId="30031061" w14:textId="77777777" w:rsidR="002A4AA9" w:rsidRDefault="002A4AA9">
      <w:pPr>
        <w:jc w:val="both"/>
        <w:rPr>
          <w:ins w:id="826" w:author="Maria Solana Gonzalez" w:date="2017-05-28T18:05:00Z"/>
          <w:rFonts w:ascii="Book Antiqua" w:hAnsi="Book Antiqua" w:cs="Times"/>
        </w:rPr>
        <w:pPrChange w:id="827" w:author="Maria Solana Gonzalez" w:date="2017-05-28T18:05:00Z">
          <w:pPr>
            <w:pStyle w:val="Prrafodelista"/>
            <w:ind w:firstLine="0"/>
            <w:jc w:val="both"/>
          </w:pPr>
        </w:pPrChange>
      </w:pPr>
      <w:ins w:id="828"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829" w:author="Maria Solana Gonzalez" w:date="2017-05-28T18:05:00Z"/>
          <w:rFonts w:ascii="Book Antiqua" w:hAnsi="Book Antiqua" w:cs="Times"/>
        </w:rPr>
        <w:pPrChange w:id="830" w:author="Maria Solana Gonzalez" w:date="2017-05-28T18:05:00Z">
          <w:pPr>
            <w:pStyle w:val="Prrafodelista"/>
            <w:ind w:firstLine="0"/>
            <w:jc w:val="both"/>
          </w:pPr>
        </w:pPrChange>
      </w:pPr>
    </w:p>
    <w:p w14:paraId="6879889E" w14:textId="77777777" w:rsidR="002A4AA9" w:rsidRDefault="002A4AA9">
      <w:pPr>
        <w:jc w:val="both"/>
        <w:rPr>
          <w:ins w:id="831" w:author="Maria Solana Gonzalez" w:date="2017-05-28T18:05:00Z"/>
          <w:rFonts w:ascii="Book Antiqua" w:hAnsi="Book Antiqua" w:cs="Times"/>
        </w:rPr>
        <w:pPrChange w:id="832" w:author="Maria Solana Gonzalez" w:date="2017-05-28T18:05:00Z">
          <w:pPr>
            <w:pStyle w:val="Prrafodelista"/>
            <w:ind w:firstLine="0"/>
            <w:jc w:val="both"/>
          </w:pPr>
        </w:pPrChange>
      </w:pPr>
      <w:ins w:id="833"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w:t>
        </w:r>
        <w:r w:rsidRPr="00141BAC">
          <w:rPr>
            <w:rFonts w:ascii="Book Antiqua" w:hAnsi="Book Antiqua" w:cs="Times"/>
          </w:rPr>
          <w:lastRenderedPageBreak/>
          <w:t xml:space="preserve">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834" w:author="Maria Solana Gonzalez" w:date="2017-05-28T18:05:00Z"/>
          <w:rFonts w:ascii="Book Antiqua" w:hAnsi="Book Antiqua" w:cs="Times"/>
        </w:rPr>
        <w:pPrChange w:id="835" w:author="Maria Solana Gonzalez" w:date="2017-05-28T18:05:00Z">
          <w:pPr>
            <w:pStyle w:val="Prrafodelista"/>
            <w:ind w:firstLine="0"/>
            <w:jc w:val="both"/>
          </w:pPr>
        </w:pPrChange>
      </w:pPr>
    </w:p>
    <w:p w14:paraId="21157C4D" w14:textId="77777777" w:rsidR="002A4AA9" w:rsidRPr="00B13132" w:rsidRDefault="002A4AA9">
      <w:pPr>
        <w:jc w:val="both"/>
        <w:rPr>
          <w:ins w:id="836" w:author="Maria Solana Gonzalez" w:date="2017-05-28T18:05:00Z"/>
          <w:rFonts w:ascii="Book Antiqua" w:hAnsi="Book Antiqua" w:cs="Times"/>
        </w:rPr>
        <w:pPrChange w:id="837" w:author="Maria Solana Gonzalez" w:date="2017-05-28T18:05:00Z">
          <w:pPr>
            <w:pStyle w:val="Prrafodelista"/>
            <w:ind w:firstLine="0"/>
            <w:jc w:val="both"/>
          </w:pPr>
        </w:pPrChange>
      </w:pPr>
      <w:ins w:id="838"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Pr="00A33B5E" w:rsidRDefault="002A4AA9" w:rsidP="00A33B5E">
      <w:pPr>
        <w:rPr>
          <w:rFonts w:ascii="Book Antiqua" w:hAnsi="Book Antiqua" w:cs="Times"/>
        </w:rPr>
      </w:pPr>
    </w:p>
    <w:p w14:paraId="0AD4FEED" w14:textId="33D2090F" w:rsidR="00A33B5E" w:rsidRPr="00A33B5E" w:rsidDel="0013191C" w:rsidRDefault="00A33B5E" w:rsidP="00A33B5E">
      <w:pPr>
        <w:rPr>
          <w:del w:id="839" w:author="Maria Solana Gonzalez" w:date="2017-05-28T18:00:00Z"/>
          <w:rFonts w:ascii="Book Antiqua" w:hAnsi="Book Antiqua"/>
        </w:rPr>
      </w:pPr>
      <w:del w:id="840"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841" w:author="Maria Solana Gonzalez" w:date="2017-05-28T18:00:00Z"/>
          <w:rFonts w:ascii="Book Antiqua" w:hAnsi="Book Antiqua"/>
        </w:rPr>
      </w:pPr>
    </w:p>
    <w:p w14:paraId="64535BF0" w14:textId="01EDEF7D" w:rsidR="00A33B5E" w:rsidRPr="00A33B5E" w:rsidDel="0013191C" w:rsidRDefault="00A33B5E" w:rsidP="00A33B5E">
      <w:pPr>
        <w:rPr>
          <w:del w:id="842" w:author="Maria Solana Gonzalez" w:date="2017-05-28T18:00:00Z"/>
          <w:rFonts w:ascii="Book Antiqua" w:hAnsi="Book Antiqua"/>
        </w:rPr>
      </w:pPr>
      <w:del w:id="843"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844" w:author="Maria Solana Gonzalez" w:date="2017-05-28T18:00:00Z"/>
          <w:rFonts w:ascii="Book Antiqua" w:hAnsi="Book Antiqua"/>
        </w:rPr>
      </w:pPr>
    </w:p>
    <w:p w14:paraId="7228DEEA" w14:textId="21AB49D1" w:rsidR="00A33B5E" w:rsidRPr="00A33B5E" w:rsidDel="0013191C" w:rsidRDefault="00A33B5E" w:rsidP="00A33B5E">
      <w:pPr>
        <w:rPr>
          <w:del w:id="845" w:author="Maria Solana Gonzalez" w:date="2017-05-28T18:00:00Z"/>
          <w:rFonts w:ascii="Book Antiqua" w:hAnsi="Book Antiqua"/>
        </w:rPr>
      </w:pPr>
      <w:del w:id="846"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847" w:name="_Toc477877521"/>
      <w:bookmarkStart w:id="848" w:name="_Toc483414154"/>
      <w:r w:rsidRPr="00A33B5E">
        <w:rPr>
          <w:szCs w:val="24"/>
        </w:rPr>
        <w:t>Técnicas basadas en el Uso de las Imperfecciones del Sensor</w:t>
      </w:r>
      <w:bookmarkEnd w:id="847"/>
      <w:bookmarkEnd w:id="848"/>
    </w:p>
    <w:p w14:paraId="79B67C94" w14:textId="77777777" w:rsidR="00A33B5E" w:rsidRDefault="00A33B5E" w:rsidP="00A33B5E">
      <w:pPr>
        <w:rPr>
          <w:ins w:id="849" w:author="Maria Solana Gonzalez" w:date="2017-05-28T18:06:00Z"/>
          <w:rFonts w:ascii="Book Antiqua" w:hAnsi="Book Antiqua"/>
        </w:rPr>
      </w:pPr>
    </w:p>
    <w:p w14:paraId="5706EDCE" w14:textId="77777777" w:rsidR="00141BAC" w:rsidRDefault="00141BAC">
      <w:pPr>
        <w:jc w:val="both"/>
        <w:rPr>
          <w:ins w:id="850" w:author="Maria Solana Gonzalez" w:date="2017-05-28T18:07:00Z"/>
          <w:rFonts w:ascii="Book Antiqua" w:hAnsi="Book Antiqua" w:cs="Times"/>
        </w:rPr>
        <w:pPrChange w:id="851" w:author="Maria Solana Gonzalez" w:date="2017-05-28T18:06:00Z">
          <w:pPr>
            <w:pStyle w:val="Prrafodelista"/>
            <w:ind w:firstLine="0"/>
            <w:jc w:val="both"/>
          </w:pPr>
        </w:pPrChange>
      </w:pPr>
      <w:ins w:id="852" w:author="Maria Solana Gonzalez" w:date="2017-05-28T18:06:00Z">
        <w:r w:rsidRPr="00141BAC">
          <w:rPr>
            <w:rFonts w:ascii="Book Antiqua" w:hAnsi="Book Antiqua" w:cs="Times"/>
          </w:rPr>
          <w:t>Estas técnicas se basan en el estudio de las huellas que los defectos del sensor pueden dejar sobre las imágenes. Estas técnicas se dividen en dos ramas: defectos de píxel y patrón de ruido del sensor Sensor Pattern Noise (SPN).</w:t>
        </w:r>
      </w:ins>
    </w:p>
    <w:p w14:paraId="090BCEAE" w14:textId="3FDDD725" w:rsidR="00141BAC" w:rsidRDefault="00141BAC">
      <w:pPr>
        <w:jc w:val="both"/>
        <w:rPr>
          <w:ins w:id="853" w:author="Maria Solana Gonzalez" w:date="2017-05-28T18:06:00Z"/>
          <w:rFonts w:ascii="Book Antiqua" w:hAnsi="Book Antiqua" w:cs="Times"/>
        </w:rPr>
        <w:pPrChange w:id="854" w:author="Maria Solana Gonzalez" w:date="2017-05-28T18:06:00Z">
          <w:pPr>
            <w:pStyle w:val="Prrafodelista"/>
            <w:ind w:firstLine="0"/>
            <w:jc w:val="both"/>
          </w:pPr>
        </w:pPrChange>
      </w:pPr>
      <w:ins w:id="855" w:author="Maria Solana Gonzalez" w:date="2017-05-28T18:06:00Z">
        <w:r w:rsidRPr="00141BAC">
          <w:rPr>
            <w:rFonts w:ascii="Book Antiqua" w:hAnsi="Book Antiqua" w:cs="Times"/>
          </w:rPr>
          <w:t xml:space="preserve"> </w:t>
        </w:r>
      </w:ins>
    </w:p>
    <w:p w14:paraId="2504A5E8" w14:textId="0A1755B7" w:rsidR="00141BAC" w:rsidRPr="00141BAC" w:rsidRDefault="00141BAC">
      <w:pPr>
        <w:pStyle w:val="Prrafodelista"/>
        <w:numPr>
          <w:ilvl w:val="0"/>
          <w:numId w:val="38"/>
        </w:numPr>
        <w:jc w:val="both"/>
        <w:rPr>
          <w:ins w:id="856" w:author="Maria Solana Gonzalez" w:date="2017-05-28T18:06:00Z"/>
          <w:rFonts w:ascii="Book Antiqua" w:hAnsi="Book Antiqua" w:cs="Times"/>
          <w:rPrChange w:id="857" w:author="Maria Solana Gonzalez" w:date="2017-05-28T18:07:00Z">
            <w:rPr>
              <w:ins w:id="858" w:author="Maria Solana Gonzalez" w:date="2017-05-28T18:06:00Z"/>
            </w:rPr>
          </w:rPrChange>
        </w:rPr>
        <w:pPrChange w:id="859" w:author="Maria Solana Gonzalez" w:date="2017-05-28T18:07:00Z">
          <w:pPr>
            <w:pStyle w:val="Prrafodelista"/>
            <w:numPr>
              <w:numId w:val="37"/>
            </w:numPr>
            <w:ind w:left="1080" w:hanging="360"/>
            <w:jc w:val="both"/>
          </w:pPr>
        </w:pPrChange>
      </w:pPr>
      <w:ins w:id="860" w:author="Maria Solana Gonzalez" w:date="2017-05-28T18:06:00Z">
        <w:r w:rsidRPr="00141BAC">
          <w:rPr>
            <w:rFonts w:ascii="Book Antiqua" w:hAnsi="Book Antiqua" w:cs="Times"/>
            <w:rPrChange w:id="861" w:author="Maria Solana Gonzalez" w:date="2017-05-28T18:07:00Z">
              <w:rPr/>
            </w:rPrChange>
          </w:rPr>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862" w:author="Maria Solana Gonzalez" w:date="2017-05-28T18:06:00Z"/>
          <w:rFonts w:ascii="Book Antiqua" w:hAnsi="Book Antiqua" w:cs="Times"/>
        </w:rPr>
        <w:pPrChange w:id="863" w:author="Maria Solana Gonzalez" w:date="2017-05-28T18:06:00Z">
          <w:pPr>
            <w:ind w:left="720"/>
            <w:jc w:val="both"/>
          </w:pPr>
        </w:pPrChange>
      </w:pPr>
    </w:p>
    <w:p w14:paraId="2146639D" w14:textId="62DF4A26" w:rsidR="00141BAC" w:rsidRPr="00141BAC" w:rsidRDefault="00141BAC">
      <w:pPr>
        <w:pStyle w:val="Prrafodelista"/>
        <w:numPr>
          <w:ilvl w:val="0"/>
          <w:numId w:val="38"/>
        </w:numPr>
        <w:jc w:val="both"/>
        <w:rPr>
          <w:ins w:id="864" w:author="Maria Solana Gonzalez" w:date="2017-05-28T18:06:00Z"/>
          <w:rFonts w:ascii="Book Antiqua" w:hAnsi="Book Antiqua" w:cs="Times"/>
          <w:rPrChange w:id="865" w:author="Maria Solana Gonzalez" w:date="2017-05-28T18:07:00Z">
            <w:rPr>
              <w:ins w:id="866" w:author="Maria Solana Gonzalez" w:date="2017-05-28T18:06:00Z"/>
            </w:rPr>
          </w:rPrChange>
        </w:rPr>
        <w:pPrChange w:id="867" w:author="Maria Solana Gonzalez" w:date="2017-05-28T18:07:00Z">
          <w:pPr>
            <w:pStyle w:val="Prrafodelista"/>
            <w:numPr>
              <w:numId w:val="37"/>
            </w:numPr>
            <w:ind w:left="1080" w:hanging="360"/>
            <w:jc w:val="both"/>
          </w:pPr>
        </w:pPrChange>
      </w:pPr>
      <w:ins w:id="868" w:author="Maria Solana Gonzalez" w:date="2017-05-28T18:06:00Z">
        <w:r w:rsidRPr="00141BAC">
          <w:rPr>
            <w:rFonts w:ascii="Book Antiqua" w:hAnsi="Book Antiqua" w:cs="Times"/>
            <w:rPrChange w:id="869" w:author="Maria Solana Gonzalez" w:date="2017-05-28T18:07: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870" w:author="Maria Solana Gonzalez" w:date="2017-05-28T18:06:00Z"/>
          <w:rFonts w:ascii="Book Antiqua" w:hAnsi="Book Antiqua" w:cs="Times"/>
        </w:rPr>
      </w:pPr>
    </w:p>
    <w:p w14:paraId="516A84C5" w14:textId="77777777" w:rsidR="00141BAC" w:rsidRDefault="00141BAC">
      <w:pPr>
        <w:jc w:val="both"/>
        <w:rPr>
          <w:ins w:id="871" w:author="Maria Solana Gonzalez" w:date="2017-05-28T18:06:00Z"/>
          <w:rFonts w:ascii="Book Antiqua" w:hAnsi="Book Antiqua" w:cs="Times"/>
        </w:rPr>
        <w:pPrChange w:id="872" w:author="Maria Solana Gonzalez" w:date="2017-05-28T18:06:00Z">
          <w:pPr>
            <w:ind w:left="709" w:firstLine="60"/>
            <w:jc w:val="both"/>
          </w:pPr>
        </w:pPrChange>
      </w:pPr>
      <w:ins w:id="873"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874" w:author="Maria Solana Gonzalez" w:date="2017-05-28T18:06:00Z"/>
          <w:rFonts w:ascii="Book Antiqua" w:hAnsi="Book Antiqua" w:cs="Times"/>
        </w:rPr>
        <w:pPrChange w:id="875" w:author="Maria Solana Gonzalez" w:date="2017-05-28T18:06:00Z">
          <w:pPr>
            <w:ind w:left="709" w:firstLine="60"/>
            <w:jc w:val="both"/>
          </w:pPr>
        </w:pPrChange>
      </w:pPr>
    </w:p>
    <w:p w14:paraId="52FDA86E" w14:textId="77777777" w:rsidR="00141BAC" w:rsidRPr="00154D5D" w:rsidRDefault="00141BAC">
      <w:pPr>
        <w:jc w:val="both"/>
        <w:rPr>
          <w:ins w:id="876" w:author="Maria Solana Gonzalez" w:date="2017-05-28T18:06:00Z"/>
          <w:rFonts w:ascii="Book Antiqua" w:hAnsi="Book Antiqua" w:cs="Times"/>
        </w:rPr>
        <w:pPrChange w:id="877" w:author="Maria Solana Gonzalez" w:date="2017-05-28T18:06:00Z">
          <w:pPr>
            <w:pStyle w:val="Prrafodelista"/>
            <w:ind w:firstLine="0"/>
            <w:jc w:val="both"/>
          </w:pPr>
        </w:pPrChange>
      </w:pPr>
      <w:ins w:id="878"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w:t>
        </w:r>
        <w:r w:rsidRPr="00141BAC">
          <w:rPr>
            <w:rFonts w:ascii="Book Antiqua" w:hAnsi="Book Antiqua" w:cs="Times"/>
          </w:rPr>
          <w:lastRenderedPageBreak/>
          <w:t>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8336D62" w14:textId="77777777" w:rsidR="00141BAC" w:rsidRDefault="00141BAC">
      <w:pPr>
        <w:jc w:val="both"/>
        <w:rPr>
          <w:ins w:id="879" w:author="Maria Solana Gonzalez" w:date="2017-05-28T18:06:00Z"/>
          <w:rFonts w:ascii="Book Antiqua" w:hAnsi="Book Antiqua" w:cs="Times"/>
        </w:rPr>
        <w:pPrChange w:id="880" w:author="Maria Solana Gonzalez" w:date="2017-05-28T18:06:00Z">
          <w:pPr>
            <w:pStyle w:val="Prrafodelista"/>
            <w:ind w:firstLine="0"/>
            <w:jc w:val="both"/>
          </w:pPr>
        </w:pPrChange>
      </w:pPr>
      <w:ins w:id="881"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141BAC">
          <w:rPr>
            <w:rFonts w:ascii="Book Antiqua" w:hAnsi="Book Antiqua" w:cs="Times"/>
            <w:rPrChange w:id="882" w:author="Maria Solana Gonzalez" w:date="2017-05-28T18:06:00Z">
              <w:rPr>
                <w:rFonts w:ascii="Book Antiqua" w:hAnsi="Book Antiqua" w:cs="Times"/>
              </w:rPr>
            </w:rPrChange>
          </w:rPr>
          <w:t>se realiza un promedio del ruido obtenido a partir de diferentes imágenes utilizando un filtro de eliminación de ruido. Para identificar la cámara a partir de una imagen, se considera el patrón de referencia 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883" w:author="Maria Solana Gonzalez" w:date="2017-05-28T18:06:00Z"/>
          <w:rFonts w:ascii="Book Antiqua" w:hAnsi="Book Antiqua" w:cs="Times"/>
        </w:rPr>
        <w:pPrChange w:id="884" w:author="Maria Solana Gonzalez" w:date="2017-05-28T18:06:00Z">
          <w:pPr>
            <w:pStyle w:val="Prrafodelista"/>
            <w:ind w:firstLine="0"/>
            <w:jc w:val="both"/>
          </w:pPr>
        </w:pPrChange>
      </w:pPr>
    </w:p>
    <w:p w14:paraId="28929517" w14:textId="77777777" w:rsidR="00141BAC" w:rsidRDefault="00141BAC">
      <w:pPr>
        <w:jc w:val="both"/>
        <w:rPr>
          <w:ins w:id="885" w:author="Maria Solana Gonzalez" w:date="2017-05-28T18:06:00Z"/>
          <w:rFonts w:ascii="Book Antiqua" w:hAnsi="Book Antiqua" w:cs="Times"/>
        </w:rPr>
        <w:pPrChange w:id="886" w:author="Maria Solana Gonzalez" w:date="2017-05-28T18:06:00Z">
          <w:pPr>
            <w:pStyle w:val="Prrafodelista"/>
            <w:ind w:firstLine="0"/>
            <w:jc w:val="both"/>
          </w:pPr>
        </w:pPrChange>
      </w:pPr>
      <w:ins w:id="887" w:author="Maria Solana Gonzalez" w:date="2017-05-28T18:06:00Z">
        <w:r w:rsidRPr="00FD4253">
          <w:rPr>
            <w:rFonts w:ascii="Book Antiqua" w:hAnsi="Book Antiqua" w:cs="Times"/>
          </w:rPr>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ente. Este enfoque, a diferencia de otros, considera diferentes áreas de interés Region Of Interest (ROI) y no sólo la región central de la imagen. Para cada imagen se definen nueve ROIs (IMAGEN EJEMPLO)</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888" w:author="Maria Solana Gonzalez" w:date="2017-05-28T18:06:00Z"/>
          <w:rFonts w:ascii="Book Antiqua" w:hAnsi="Book Antiqua" w:cs="Times"/>
        </w:rPr>
        <w:pPrChange w:id="889" w:author="Maria Solana Gonzalez" w:date="2017-05-28T18:06:00Z">
          <w:pPr>
            <w:pStyle w:val="Prrafodelista"/>
            <w:ind w:firstLine="0"/>
            <w:jc w:val="both"/>
          </w:pPr>
        </w:pPrChange>
      </w:pPr>
    </w:p>
    <w:p w14:paraId="17D05AD1" w14:textId="77777777" w:rsidR="00141BAC" w:rsidRDefault="00141BAC">
      <w:pPr>
        <w:jc w:val="both"/>
        <w:rPr>
          <w:ins w:id="890" w:author="Maria Solana Gonzalez" w:date="2017-05-28T18:06:00Z"/>
          <w:rFonts w:ascii="Book Antiqua" w:hAnsi="Book Antiqua" w:cs="Times"/>
        </w:rPr>
        <w:pPrChange w:id="891" w:author="Maria Solana Gonzalez" w:date="2017-05-28T18:06:00Z">
          <w:pPr>
            <w:pStyle w:val="Prrafodelista"/>
            <w:ind w:firstLine="0"/>
            <w:jc w:val="both"/>
          </w:pPr>
        </w:pPrChange>
      </w:pPr>
      <w:ins w:id="892" w:author="Maria Solana Gonzalez" w:date="2017-05-28T18:06:00Z">
        <w:r w:rsidRPr="00B13132">
          <w:rPr>
            <w:rFonts w:ascii="Book Antiqua" w:hAnsi="Book Antiqua" w:cs="Times"/>
          </w:rPr>
          <w:sym w:font="Wingdings" w:char="F0E0"/>
        </w:r>
        <w:r w:rsidRPr="00B13132">
          <w:rPr>
            <w:rFonts w:ascii="Book Antiqua" w:hAnsi="Book Antiqua" w:cs="Times"/>
          </w:rPr>
          <w:t>I</w:t>
        </w:r>
        <w:r w:rsidRPr="00154D5D">
          <w:rPr>
            <w:rFonts w:ascii="Book Antiqua" w:hAnsi="Book Antiqua" w:cs="Times"/>
          </w:rPr>
          <w:t>magen ejemplo.</w:t>
        </w:r>
      </w:ins>
    </w:p>
    <w:p w14:paraId="2F38B455" w14:textId="77777777" w:rsidR="00141BAC" w:rsidRPr="00141BAC" w:rsidRDefault="00141BAC">
      <w:pPr>
        <w:jc w:val="both"/>
        <w:rPr>
          <w:ins w:id="893" w:author="Maria Solana Gonzalez" w:date="2017-05-28T18:06:00Z"/>
          <w:rFonts w:ascii="Book Antiqua" w:hAnsi="Book Antiqua" w:cs="Times"/>
        </w:rPr>
        <w:pPrChange w:id="894" w:author="Maria Solana Gonzalez" w:date="2017-05-28T18:06:00Z">
          <w:pPr>
            <w:pStyle w:val="Prrafodelista"/>
            <w:ind w:firstLine="0"/>
            <w:jc w:val="both"/>
          </w:pPr>
        </w:pPrChange>
      </w:pPr>
    </w:p>
    <w:p w14:paraId="2D6AE165" w14:textId="77777777" w:rsidR="00141BAC" w:rsidRDefault="00141BAC">
      <w:pPr>
        <w:jc w:val="both"/>
        <w:rPr>
          <w:ins w:id="895" w:author="Maria Solana Gonzalez" w:date="2017-05-28T18:07:00Z"/>
          <w:rFonts w:ascii="Book Antiqua" w:hAnsi="Book Antiqua" w:cs="Times"/>
        </w:rPr>
        <w:pPrChange w:id="896" w:author="Maria Solana Gonzalez" w:date="2017-05-28T18:06:00Z">
          <w:pPr>
            <w:spacing w:after="200" w:line="276" w:lineRule="auto"/>
            <w:ind w:left="709"/>
            <w:jc w:val="both"/>
          </w:pPr>
        </w:pPrChange>
      </w:pPr>
      <w:ins w:id="897" w:author="Maria Solana Gonzalez" w:date="2017-05-28T18:06:00Z">
        <w:r w:rsidRPr="00141BAC">
          <w:rPr>
            <w:rFonts w:ascii="Book Antiqua" w:hAnsi="Book Antiqua" w:cs="Times"/>
            <w:rPrChange w:id="898" w:author="Maria Solana Gonzalez" w:date="2017-05-28T18:06:00Z">
              <w:rPr>
                <w:rFonts w:ascii="Book Antiqua" w:eastAsiaTheme="minorHAnsi" w:hAnsi="Book Antiqua" w:cs="Times"/>
                <w:lang w:eastAsia="en-US"/>
              </w:rPr>
            </w:rPrChange>
          </w:rPr>
          <w:t xml:space="preserve">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Red-Green-Blue (RGB) (como una versión en escala de grises de la imagen), generándose un total de 36 características para representar cada imagen. </w:t>
        </w:r>
        <w:r w:rsidRPr="00141BAC">
          <w:rPr>
            <w:rFonts w:ascii="Book Antiqua" w:hAnsi="Book Antiqua" w:cs="Times"/>
            <w:rPrChange w:id="899" w:author="Maria Solana Gonzalez" w:date="2017-05-28T18:06:00Z">
              <w:rPr>
                <w:rFonts w:ascii="Book Antiqua" w:eastAsiaTheme="minorHAnsi" w:hAnsi="Book Antiqua" w:cs="Times"/>
                <w:lang w:eastAsia="en-US"/>
              </w:rPr>
            </w:rPrChange>
          </w:rPr>
          <w:lastRenderedPageBreak/>
          <w:t>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900" w:author="Maria Solana Gonzalez" w:date="2017-05-28T18:06:00Z"/>
          <w:rFonts w:ascii="Book Antiqua" w:hAnsi="Book Antiqua" w:cs="Times"/>
          <w:rPrChange w:id="901" w:author="Maria Solana Gonzalez" w:date="2017-05-28T18:06:00Z">
            <w:rPr>
              <w:ins w:id="902" w:author="Maria Solana Gonzalez" w:date="2017-05-28T18:06:00Z"/>
              <w:rFonts w:ascii="Book Antiqua" w:eastAsiaTheme="minorHAnsi" w:hAnsi="Book Antiqua" w:cs="Times"/>
              <w:lang w:eastAsia="en-US"/>
            </w:rPr>
          </w:rPrChange>
        </w:rPr>
        <w:pPrChange w:id="903" w:author="Maria Solana Gonzalez" w:date="2017-05-28T18:06:00Z">
          <w:pPr>
            <w:spacing w:after="200" w:line="276" w:lineRule="auto"/>
            <w:ind w:left="709"/>
            <w:jc w:val="both"/>
          </w:pPr>
        </w:pPrChange>
      </w:pPr>
    </w:p>
    <w:p w14:paraId="7855A23A" w14:textId="77777777" w:rsidR="00141BAC" w:rsidRDefault="00141BAC">
      <w:pPr>
        <w:jc w:val="both"/>
        <w:rPr>
          <w:ins w:id="904" w:author="Maria Solana Gonzalez" w:date="2017-05-28T18:07:00Z"/>
          <w:rFonts w:ascii="Book Antiqua" w:hAnsi="Book Antiqua" w:cs="Times"/>
        </w:rPr>
        <w:pPrChange w:id="905" w:author="Maria Solana Gonzalez" w:date="2017-05-28T18:06:00Z">
          <w:pPr>
            <w:spacing w:after="200" w:line="276" w:lineRule="auto"/>
            <w:ind w:left="709"/>
            <w:jc w:val="both"/>
          </w:pPr>
        </w:pPrChange>
      </w:pPr>
      <w:ins w:id="906" w:author="Maria Solana Gonzalez" w:date="2017-05-28T18:06:00Z">
        <w:r w:rsidRPr="00141BAC">
          <w:rPr>
            <w:rFonts w:ascii="Book Antiqua" w:hAnsi="Book Antiqua" w:cs="Times"/>
            <w:rPrChange w:id="907"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presente todas las imágenes, se puede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908" w:author="Maria Solana Gonzalez" w:date="2017-05-28T18:06:00Z"/>
          <w:rFonts w:ascii="Book Antiqua" w:hAnsi="Book Antiqua" w:cs="Times"/>
          <w:rPrChange w:id="909" w:author="Maria Solana Gonzalez" w:date="2017-05-28T18:06:00Z">
            <w:rPr>
              <w:ins w:id="910" w:author="Maria Solana Gonzalez" w:date="2017-05-28T18:06:00Z"/>
              <w:rFonts w:ascii="Book Antiqua" w:eastAsiaTheme="minorHAnsi" w:hAnsi="Book Antiqua" w:cs="Times"/>
              <w:lang w:eastAsia="en-US"/>
            </w:rPr>
          </w:rPrChange>
        </w:rPr>
        <w:pPrChange w:id="911"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912" w:author="Maria Solana Gonzalez" w:date="2017-05-28T18:06:00Z">
          <w:pPr/>
        </w:pPrChange>
      </w:pPr>
      <w:ins w:id="913" w:author="Maria Solana Gonzalez" w:date="2017-05-28T18:06:00Z">
        <w:r w:rsidRPr="00141BAC">
          <w:rPr>
            <w:rFonts w:ascii="Book Antiqua" w:hAnsi="Book Antiqua" w:cs="Times"/>
            <w:rPrChange w:id="914" w:author="Maria Solana Gonzalez" w:date="2017-05-28T18:06:00Z">
              <w:rPr>
                <w:rFonts w:ascii="Book Antiqua" w:eastAsiaTheme="minorHAnsi" w:hAnsi="Book Antiqua" w:cs="Times"/>
                <w:lang w:eastAsia="en-US"/>
              </w:rPr>
            </w:rPrChange>
          </w:rPr>
          <w:t>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Lg el E400; de HTC el DesireHD y el Desire;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915" w:author="Maria Solana Gonzalez" w:date="2017-05-28T18:00:00Z"/>
          <w:rFonts w:ascii="Book Antiqua" w:hAnsi="Book Antiqua" w:cs="Times"/>
        </w:rPr>
      </w:pPr>
      <w:del w:id="916"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917"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918" w:author="Maria Solana Gonzalez" w:date="2017-05-28T18:00:00Z"/>
          <w:rFonts w:ascii="Book Antiqua" w:hAnsi="Book Antiqua"/>
          <w:sz w:val="24"/>
          <w:szCs w:val="24"/>
        </w:rPr>
      </w:pPr>
      <w:del w:id="919"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920" w:author="Maria Solana Gonzalez" w:date="2017-05-28T18:00:00Z"/>
          <w:rFonts w:ascii="Book Antiqua" w:hAnsi="Book Antiqua"/>
        </w:rPr>
      </w:pPr>
      <w:del w:id="921"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922"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923" w:author="Maria Solana Gonzalez" w:date="2017-05-28T18:00:00Z"/>
          <w:rFonts w:ascii="Book Antiqua" w:eastAsia="Times New Roman" w:hAnsi="Book Antiqua" w:cs="Times New Roman"/>
          <w:sz w:val="24"/>
          <w:szCs w:val="24"/>
        </w:rPr>
      </w:pPr>
      <w:del w:id="924"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925" w:author="Maria Solana Gonzalez" w:date="2017-05-28T18:00:00Z"/>
          <w:rFonts w:ascii="Book Antiqua" w:hAnsi="Book Antiqua"/>
        </w:rPr>
      </w:pPr>
    </w:p>
    <w:p w14:paraId="4E68BA76" w14:textId="66D10492" w:rsidR="00A33B5E" w:rsidRPr="00A33B5E" w:rsidDel="0013191C" w:rsidRDefault="00A33B5E" w:rsidP="00A33B5E">
      <w:pPr>
        <w:jc w:val="both"/>
        <w:rPr>
          <w:del w:id="926"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927" w:author="Maria Solana Gonzalez" w:date="2017-05-28T18:00:00Z"/>
          <w:rFonts w:ascii="Book Antiqua" w:hAnsi="Book Antiqua" w:cs="Times"/>
          <w:sz w:val="24"/>
        </w:rPr>
      </w:pPr>
      <w:del w:id="928"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929" w:author="Maria Solana Gonzalez" w:date="2017-05-28T18:00:00Z"/>
          <w:rFonts w:ascii="Book Antiqua" w:hAnsi="Book Antiqua" w:cs="Times"/>
          <w:sz w:val="24"/>
        </w:rPr>
      </w:pPr>
      <w:del w:id="930"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pPr>
        <w:pStyle w:val="Ttulo1"/>
        <w:numPr>
          <w:ilvl w:val="0"/>
          <w:numId w:val="19"/>
        </w:numPr>
        <w:rPr>
          <w:bCs/>
          <w:smallCaps w:val="0"/>
        </w:rPr>
        <w:pPrChange w:id="931" w:author="Pablo Blanco Peris" w:date="2017-05-24T18:55:00Z">
          <w:pPr>
            <w:pStyle w:val="Ttulo1"/>
            <w:numPr>
              <w:numId w:val="19"/>
            </w:numPr>
            <w:ind w:left="284" w:hanging="284"/>
          </w:pPr>
        </w:pPrChange>
      </w:pPr>
      <w:bookmarkStart w:id="932" w:name="_Toc477877522"/>
      <w:bookmarkStart w:id="933" w:name="_Toc483414155"/>
      <w:r w:rsidRPr="00F4745A">
        <w:rPr>
          <w:bCs/>
          <w:smallCaps w:val="0"/>
        </w:rPr>
        <w:lastRenderedPageBreak/>
        <w:t>TÉCNICAS DE FALSIFICACIÓN</w:t>
      </w:r>
      <w:bookmarkEnd w:id="932"/>
      <w:bookmarkEnd w:id="933"/>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934"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935"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936"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937"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938"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939"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940"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941"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942" w:author="Pablo Blanco Peris" w:date="2017-05-24T19:07:00Z">
            <w:rPr>
              <w:rStyle w:val="nfasis"/>
              <w:rFonts w:ascii="Book Antiqua" w:hAnsi="Book Antiqua"/>
            </w:rPr>
          </w:rPrChange>
        </w:rPr>
      </w:pPr>
      <w:del w:id="943" w:author="Pablo Blanco Peris" w:date="2017-05-24T18:53:00Z">
        <w:r w:rsidRPr="00DE0197" w:rsidDel="008F6738">
          <w:rPr>
            <w:rStyle w:val="nfasis"/>
            <w:rFonts w:ascii="Book Antiqua" w:hAnsi="Book Antiqua"/>
            <w:sz w:val="20"/>
            <w:rPrChange w:id="944" w:author="Pablo Blanco Peris" w:date="2017-05-24T19:07:00Z">
              <w:rPr>
                <w:rStyle w:val="nfasis"/>
                <w:rFonts w:ascii="Book Antiqua" w:hAnsi="Book Antiqua"/>
              </w:rPr>
            </w:rPrChange>
          </w:rPr>
          <w:delText xml:space="preserve">Imagen </w:delText>
        </w:r>
      </w:del>
      <w:ins w:id="945" w:author="Pablo Blanco Peris" w:date="2017-05-24T18:53:00Z">
        <w:r w:rsidR="008F6738" w:rsidRPr="00DE0197">
          <w:rPr>
            <w:rStyle w:val="nfasis"/>
            <w:rFonts w:ascii="Book Antiqua" w:hAnsi="Book Antiqua"/>
            <w:sz w:val="20"/>
            <w:rPrChange w:id="946" w:author="Pablo Blanco Peris" w:date="2017-05-24T19:07:00Z">
              <w:rPr>
                <w:rStyle w:val="nfasis"/>
                <w:rFonts w:ascii="Book Antiqua" w:hAnsi="Book Antiqua"/>
              </w:rPr>
            </w:rPrChange>
          </w:rPr>
          <w:t>Figura 3</w:t>
        </w:r>
      </w:ins>
      <w:del w:id="947" w:author="Pablo Blanco Peris" w:date="2017-05-24T18:53:00Z">
        <w:r w:rsidRPr="00DE0197" w:rsidDel="008F6738">
          <w:rPr>
            <w:rStyle w:val="nfasis"/>
            <w:rFonts w:ascii="Book Antiqua" w:hAnsi="Book Antiqua"/>
            <w:sz w:val="20"/>
            <w:rPrChange w:id="948"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949"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950"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951" w:author="Pablo Blanco Peris" w:date="2017-05-24T19:07:00Z">
        <w:r w:rsidRPr="00F4745A" w:rsidDel="00DE0197">
          <w:rPr>
            <w:rFonts w:ascii="Book Antiqua" w:hAnsi="Book Antiqua"/>
          </w:rPr>
          <w:delText>abajo a la izquierda</w:delText>
        </w:r>
      </w:del>
      <w:ins w:id="952"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953" w:author="Pablo Blanco Peris" w:date="2017-05-24T19:07:00Z">
        <w:r w:rsidRPr="00F4745A" w:rsidDel="00DE0197">
          <w:rPr>
            <w:rFonts w:ascii="Book Antiqua" w:hAnsi="Book Antiqua"/>
          </w:rPr>
          <w:delText>imagen inferior derecha</w:delText>
        </w:r>
      </w:del>
      <w:ins w:id="954"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955" w:author="Pablo Blanco Peris" w:date="2017-05-24T17:59:00Z">
          <w:pPr/>
        </w:pPrChange>
      </w:pPr>
    </w:p>
    <w:p w14:paraId="4A1554DA" w14:textId="77777777" w:rsidR="00F4745A" w:rsidRPr="00F4745A" w:rsidRDefault="00F4745A">
      <w:pPr>
        <w:jc w:val="both"/>
        <w:rPr>
          <w:rFonts w:ascii="Book Antiqua" w:hAnsi="Book Antiqua"/>
        </w:rPr>
        <w:pPrChange w:id="956" w:author="Pablo Blanco Peris" w:date="2017-05-24T17:59:00Z">
          <w:pPr/>
        </w:pPrChange>
      </w:pPr>
    </w:p>
    <w:p w14:paraId="2F64F927" w14:textId="77777777" w:rsidR="00F4745A" w:rsidRPr="00F4745A" w:rsidRDefault="00F4745A">
      <w:pPr>
        <w:jc w:val="both"/>
        <w:rPr>
          <w:rFonts w:ascii="Book Antiqua" w:hAnsi="Book Antiqua"/>
        </w:rPr>
        <w:pPrChange w:id="957"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958" w:author="Pablo Blanco Peris" w:date="2017-05-24T19:07:00Z">
            <w:rPr>
              <w:rFonts w:ascii="Book Antiqua" w:hAnsi="Book Antiqua"/>
            </w:rPr>
          </w:rPrChange>
        </w:rPr>
      </w:pPr>
      <w:ins w:id="959" w:author="Pablo Blanco Peris" w:date="2017-05-24T16:49:00Z">
        <w:r w:rsidRPr="00DE0197">
          <w:rPr>
            <w:rFonts w:ascii="Book Antiqua" w:hAnsi="Book Antiqua"/>
            <w:i/>
            <w:sz w:val="21"/>
            <w:rPrChange w:id="960" w:author="Pablo Blanco Peris" w:date="2017-05-24T19:07:00Z">
              <w:rPr>
                <w:rFonts w:ascii="Book Antiqua" w:hAnsi="Book Antiqua"/>
              </w:rPr>
            </w:rPrChange>
          </w:rPr>
          <w:t>(</w:t>
        </w:r>
      </w:ins>
      <w:r w:rsidR="00484217" w:rsidRPr="00DE0197">
        <w:rPr>
          <w:rFonts w:ascii="Book Antiqua" w:hAnsi="Book Antiqua"/>
          <w:i/>
          <w:sz w:val="21"/>
          <w:rPrChange w:id="961" w:author="Pablo Blanco Peris" w:date="2017-05-24T19:07:00Z">
            <w:rPr>
              <w:rFonts w:ascii="Book Antiqua" w:hAnsi="Book Antiqua"/>
            </w:rPr>
          </w:rPrChange>
        </w:rPr>
        <w:t>a</w:t>
      </w:r>
      <w:ins w:id="962" w:author="Pablo Blanco Peris" w:date="2017-05-24T16:49:00Z">
        <w:r w:rsidRPr="00DE0197">
          <w:rPr>
            <w:rFonts w:ascii="Book Antiqua" w:hAnsi="Book Antiqua"/>
            <w:i/>
            <w:sz w:val="21"/>
            <w:rPrChange w:id="963"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964" w:author="Pablo Blanco Peris" w:date="2017-05-24T19:07:00Z">
            <w:rPr>
              <w:rFonts w:ascii="Book Antiqua" w:hAnsi="Book Antiqua"/>
            </w:rPr>
          </w:rPrChange>
        </w:rPr>
      </w:pPr>
      <w:r w:rsidRPr="00F4745A">
        <w:rPr>
          <w:rFonts w:ascii="Book Antiqua" w:hAnsi="Book Antiqua"/>
        </w:rPr>
        <w:tab/>
      </w:r>
      <w:ins w:id="965" w:author="Pablo Blanco Peris" w:date="2017-05-24T16:49:00Z">
        <w:r w:rsidR="00E96B03" w:rsidRPr="00DE0197">
          <w:rPr>
            <w:rFonts w:ascii="Book Antiqua" w:hAnsi="Book Antiqua"/>
            <w:i/>
            <w:sz w:val="20"/>
            <w:rPrChange w:id="966" w:author="Pablo Blanco Peris" w:date="2017-05-24T19:07:00Z">
              <w:rPr>
                <w:rFonts w:ascii="Book Antiqua" w:hAnsi="Book Antiqua"/>
              </w:rPr>
            </w:rPrChange>
          </w:rPr>
          <w:t>(</w:t>
        </w:r>
      </w:ins>
      <w:r w:rsidR="00484217" w:rsidRPr="00DE0197">
        <w:rPr>
          <w:rFonts w:ascii="Book Antiqua" w:hAnsi="Book Antiqua"/>
          <w:i/>
          <w:sz w:val="20"/>
          <w:rPrChange w:id="967" w:author="Pablo Blanco Peris" w:date="2017-05-24T19:07:00Z">
            <w:rPr>
              <w:rFonts w:ascii="Book Antiqua" w:hAnsi="Book Antiqua"/>
            </w:rPr>
          </w:rPrChange>
        </w:rPr>
        <w:t>b</w:t>
      </w:r>
      <w:ins w:id="968" w:author="Pablo Blanco Peris" w:date="2017-05-24T16:49:00Z">
        <w:r w:rsidR="00E96B03" w:rsidRPr="00DE0197">
          <w:rPr>
            <w:rFonts w:ascii="Book Antiqua" w:hAnsi="Book Antiqua"/>
            <w:i/>
            <w:sz w:val="20"/>
            <w:rPrChange w:id="969" w:author="Pablo Blanco Peris" w:date="2017-05-24T19:07:00Z">
              <w:rPr>
                <w:rFonts w:ascii="Book Antiqua" w:hAnsi="Book Antiqua"/>
              </w:rPr>
            </w:rPrChange>
          </w:rPr>
          <w:t>)</w:t>
        </w:r>
      </w:ins>
      <w:r w:rsidRPr="00DE0197">
        <w:rPr>
          <w:rFonts w:ascii="Book Antiqua" w:hAnsi="Book Antiqua"/>
          <w:i/>
          <w:sz w:val="20"/>
          <w:rPrChange w:id="970" w:author="Pablo Blanco Peris" w:date="2017-05-24T19:07:00Z">
            <w:rPr>
              <w:rFonts w:ascii="Book Antiqua" w:hAnsi="Book Antiqua"/>
            </w:rPr>
          </w:rPrChange>
        </w:rPr>
        <w:tab/>
      </w:r>
      <w:ins w:id="971" w:author="Pablo Blanco Peris" w:date="2017-05-24T16:49:00Z">
        <w:r w:rsidR="00E96B03" w:rsidRPr="00DE0197">
          <w:rPr>
            <w:rFonts w:ascii="Book Antiqua" w:hAnsi="Book Antiqua"/>
            <w:i/>
            <w:sz w:val="20"/>
            <w:rPrChange w:id="972" w:author="Pablo Blanco Peris" w:date="2017-05-24T19:07:00Z">
              <w:rPr>
                <w:rFonts w:ascii="Book Antiqua" w:hAnsi="Book Antiqua"/>
              </w:rPr>
            </w:rPrChange>
          </w:rPr>
          <w:t>(</w:t>
        </w:r>
      </w:ins>
      <w:r w:rsidR="00484217" w:rsidRPr="00DE0197">
        <w:rPr>
          <w:rFonts w:ascii="Book Antiqua" w:hAnsi="Book Antiqua"/>
          <w:i/>
          <w:sz w:val="20"/>
          <w:rPrChange w:id="973" w:author="Pablo Blanco Peris" w:date="2017-05-24T19:07:00Z">
            <w:rPr>
              <w:rFonts w:ascii="Book Antiqua" w:hAnsi="Book Antiqua"/>
            </w:rPr>
          </w:rPrChange>
        </w:rPr>
        <w:t>c</w:t>
      </w:r>
      <w:ins w:id="974" w:author="Pablo Blanco Peris" w:date="2017-05-24T16:49:00Z">
        <w:r w:rsidR="00E96B03" w:rsidRPr="00DE0197">
          <w:rPr>
            <w:rFonts w:ascii="Book Antiqua" w:hAnsi="Book Antiqua"/>
            <w:i/>
            <w:sz w:val="20"/>
            <w:rPrChange w:id="975"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976" w:author="Pablo Blanco Peris" w:date="2017-05-24T19:07:00Z">
            <w:rPr>
              <w:rStyle w:val="nfasis"/>
              <w:rFonts w:ascii="Book Antiqua" w:hAnsi="Book Antiqua"/>
            </w:rPr>
          </w:rPrChange>
        </w:rPr>
        <w:pPrChange w:id="977" w:author="Pablo Blanco Peris" w:date="2017-05-24T19:07:00Z">
          <w:pPr>
            <w:tabs>
              <w:tab w:val="left" w:pos="504"/>
              <w:tab w:val="left" w:pos="1278"/>
            </w:tabs>
          </w:pPr>
        </w:pPrChange>
      </w:pPr>
      <w:del w:id="978" w:author="Pablo Blanco Peris" w:date="2017-05-24T19:07:00Z">
        <w:r w:rsidRPr="00DE0197" w:rsidDel="00DE0197">
          <w:rPr>
            <w:rStyle w:val="nfasis"/>
            <w:rFonts w:ascii="Book Antiqua" w:hAnsi="Book Antiqua"/>
            <w:sz w:val="20"/>
            <w:rPrChange w:id="979" w:author="Pablo Blanco Peris" w:date="2017-05-24T19:07:00Z">
              <w:rPr>
                <w:rStyle w:val="nfasis"/>
                <w:rFonts w:ascii="Book Antiqua" w:hAnsi="Book Antiqua"/>
              </w:rPr>
            </w:rPrChange>
          </w:rPr>
          <w:delText xml:space="preserve">Imagen </w:delText>
        </w:r>
      </w:del>
      <w:ins w:id="980"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981"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982" w:author="Pablo Blanco Peris" w:date="2017-05-24T19:07:00Z">
            <w:rPr>
              <w:rStyle w:val="nfasis"/>
              <w:rFonts w:ascii="Book Antiqua" w:hAnsi="Book Antiqua"/>
            </w:rPr>
          </w:rPrChange>
        </w:rPr>
        <w:t>3.2: Imagen</w:t>
      </w:r>
      <w:ins w:id="983" w:author="Pablo Blanco Peris" w:date="2017-05-24T18:56:00Z">
        <w:r w:rsidR="008F6738" w:rsidRPr="00DE0197">
          <w:rPr>
            <w:rStyle w:val="nfasis"/>
            <w:rFonts w:ascii="Book Antiqua" w:hAnsi="Book Antiqua"/>
            <w:sz w:val="20"/>
            <w:rPrChange w:id="984" w:author="Pablo Blanco Peris" w:date="2017-05-24T19:07:00Z">
              <w:rPr>
                <w:rStyle w:val="nfasis"/>
                <w:rFonts w:ascii="Book Antiqua" w:hAnsi="Book Antiqua"/>
              </w:rPr>
            </w:rPrChange>
          </w:rPr>
          <w:t xml:space="preserve"> (</w:t>
        </w:r>
      </w:ins>
      <w:del w:id="985" w:author="Pablo Blanco Peris" w:date="2017-05-24T18:56:00Z">
        <w:r w:rsidRPr="00DE0197" w:rsidDel="008F6738">
          <w:rPr>
            <w:rStyle w:val="nfasis"/>
            <w:rFonts w:ascii="Book Antiqua" w:hAnsi="Book Antiqua"/>
            <w:sz w:val="20"/>
            <w:rPrChange w:id="986"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987" w:author="Pablo Blanco Peris" w:date="2017-05-24T19:07:00Z">
            <w:rPr>
              <w:rStyle w:val="nfasis"/>
              <w:rFonts w:ascii="Book Antiqua" w:hAnsi="Book Antiqua"/>
            </w:rPr>
          </w:rPrChange>
        </w:rPr>
        <w:t>a</w:t>
      </w:r>
      <w:ins w:id="988" w:author="Pablo Blanco Peris" w:date="2017-05-24T18:56:00Z">
        <w:r w:rsidR="008F6738" w:rsidRPr="00DE0197">
          <w:rPr>
            <w:rStyle w:val="nfasis"/>
            <w:rFonts w:ascii="Book Antiqua" w:hAnsi="Book Antiqua"/>
            <w:sz w:val="20"/>
            <w:rPrChange w:id="989" w:author="Pablo Blanco Peris" w:date="2017-05-24T19:07:00Z">
              <w:rPr>
                <w:rStyle w:val="nfasis"/>
                <w:rFonts w:ascii="Book Antiqua" w:hAnsi="Book Antiqua"/>
              </w:rPr>
            </w:rPrChange>
          </w:rPr>
          <w:t>)</w:t>
        </w:r>
      </w:ins>
      <w:r w:rsidRPr="00DE0197">
        <w:rPr>
          <w:rStyle w:val="nfasis"/>
          <w:rFonts w:ascii="Book Antiqua" w:hAnsi="Book Antiqua"/>
          <w:sz w:val="20"/>
          <w:rPrChange w:id="990"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991" w:author="Pablo Blanco Peris" w:date="2017-05-24T19:07:00Z">
          <w:pPr>
            <w:tabs>
              <w:tab w:val="left" w:pos="504"/>
              <w:tab w:val="left" w:pos="1278"/>
            </w:tabs>
          </w:pPr>
        </w:pPrChange>
      </w:pPr>
      <w:r w:rsidRPr="00DE0197">
        <w:rPr>
          <w:rStyle w:val="nfasis"/>
          <w:rFonts w:ascii="Book Antiqua" w:hAnsi="Book Antiqua"/>
          <w:sz w:val="20"/>
          <w:rPrChange w:id="992" w:author="Pablo Blanco Peris" w:date="2017-05-24T19:07:00Z">
            <w:rPr>
              <w:rStyle w:val="nfasis"/>
              <w:rFonts w:ascii="Book Antiqua" w:hAnsi="Book Antiqua"/>
            </w:rPr>
          </w:rPrChange>
        </w:rPr>
        <w:t xml:space="preserve">del </w:t>
      </w:r>
      <w:ins w:id="993" w:author="Pablo Blanco Peris" w:date="2017-05-24T18:56:00Z">
        <w:r w:rsidR="008F6738" w:rsidRPr="00DE0197">
          <w:rPr>
            <w:rStyle w:val="nfasis"/>
            <w:rFonts w:ascii="Book Antiqua" w:hAnsi="Book Antiqua"/>
            <w:sz w:val="20"/>
            <w:rPrChange w:id="994" w:author="Pablo Blanco Peris" w:date="2017-05-24T19:07:00Z">
              <w:rPr>
                <w:rStyle w:val="nfasis"/>
                <w:rFonts w:ascii="Book Antiqua" w:hAnsi="Book Antiqua"/>
              </w:rPr>
            </w:rPrChange>
          </w:rPr>
          <w:t>empalme de imágenes</w:t>
        </w:r>
      </w:ins>
      <w:del w:id="995" w:author="Pablo Blanco Peris" w:date="2017-05-24T18:56:00Z">
        <w:r w:rsidRPr="00DE0197" w:rsidDel="008F6738">
          <w:rPr>
            <w:rStyle w:val="nfasis"/>
            <w:rFonts w:ascii="Book Antiqua" w:hAnsi="Book Antiqua"/>
            <w:sz w:val="20"/>
            <w:rPrChange w:id="996"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997" w:author="Pablo Blanco Peris" w:date="2017-05-24T19:07:00Z">
            <w:rPr>
              <w:rStyle w:val="nfasis"/>
              <w:rFonts w:ascii="Book Antiqua" w:hAnsi="Book Antiqua"/>
            </w:rPr>
          </w:rPrChange>
        </w:rPr>
        <w:t xml:space="preserve">, entre las imágenes </w:t>
      </w:r>
      <w:ins w:id="998" w:author="Pablo Blanco Peris" w:date="2017-05-24T18:56:00Z">
        <w:r w:rsidR="008F6738" w:rsidRPr="00DE0197">
          <w:rPr>
            <w:rStyle w:val="nfasis"/>
            <w:rFonts w:ascii="Book Antiqua" w:hAnsi="Book Antiqua"/>
            <w:sz w:val="20"/>
            <w:rPrChange w:id="999"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000" w:author="Pablo Blanco Peris" w:date="2017-05-24T19:07:00Z">
            <w:rPr>
              <w:rStyle w:val="nfasis"/>
              <w:rFonts w:ascii="Book Antiqua" w:hAnsi="Book Antiqua"/>
            </w:rPr>
          </w:rPrChange>
        </w:rPr>
        <w:t>b</w:t>
      </w:r>
      <w:ins w:id="1001" w:author="Pablo Blanco Peris" w:date="2017-05-24T18:56:00Z">
        <w:r w:rsidR="008F6738" w:rsidRPr="00DE0197">
          <w:rPr>
            <w:rStyle w:val="nfasis"/>
            <w:rFonts w:ascii="Book Antiqua" w:hAnsi="Book Antiqua"/>
            <w:sz w:val="20"/>
            <w:rPrChange w:id="1002" w:author="Pablo Blanco Peris" w:date="2017-05-24T19:07:00Z">
              <w:rPr>
                <w:rStyle w:val="nfasis"/>
                <w:rFonts w:ascii="Book Antiqua" w:hAnsi="Book Antiqua"/>
              </w:rPr>
            </w:rPrChange>
          </w:rPr>
          <w:t>)</w:t>
        </w:r>
      </w:ins>
      <w:r w:rsidRPr="00DE0197">
        <w:rPr>
          <w:rStyle w:val="nfasis"/>
          <w:rFonts w:ascii="Book Antiqua" w:hAnsi="Book Antiqua"/>
          <w:sz w:val="20"/>
          <w:rPrChange w:id="1003" w:author="Pablo Blanco Peris" w:date="2017-05-24T19:07:00Z">
            <w:rPr>
              <w:rStyle w:val="nfasis"/>
              <w:rFonts w:ascii="Book Antiqua" w:hAnsi="Book Antiqua"/>
            </w:rPr>
          </w:rPrChange>
        </w:rPr>
        <w:t xml:space="preserve"> y </w:t>
      </w:r>
      <w:ins w:id="1004" w:author="Pablo Blanco Peris" w:date="2017-05-24T18:56:00Z">
        <w:r w:rsidR="008F6738" w:rsidRPr="00DE0197">
          <w:rPr>
            <w:rStyle w:val="nfasis"/>
            <w:rFonts w:ascii="Book Antiqua" w:hAnsi="Book Antiqua"/>
            <w:sz w:val="20"/>
            <w:rPrChange w:id="1005"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006" w:author="Pablo Blanco Peris" w:date="2017-05-24T19:07:00Z">
            <w:rPr>
              <w:rStyle w:val="nfasis"/>
              <w:rFonts w:ascii="Book Antiqua" w:hAnsi="Book Antiqua"/>
            </w:rPr>
          </w:rPrChange>
        </w:rPr>
        <w:t>c</w:t>
      </w:r>
      <w:ins w:id="1007" w:author="Pablo Blanco Peris" w:date="2017-05-24T18:57:00Z">
        <w:r w:rsidR="008F6738" w:rsidRPr="00DE0197">
          <w:rPr>
            <w:rStyle w:val="nfasis"/>
            <w:rFonts w:ascii="Book Antiqua" w:hAnsi="Book Antiqua"/>
            <w:sz w:val="20"/>
            <w:rPrChange w:id="1008" w:author="Pablo Blanco Peris" w:date="2017-05-24T19:07:00Z">
              <w:rPr>
                <w:rStyle w:val="nfasis"/>
                <w:rFonts w:ascii="Book Antiqua" w:hAnsi="Book Antiqua"/>
              </w:rPr>
            </w:rPrChange>
          </w:rPr>
          <w:t>)</w:t>
        </w:r>
      </w:ins>
      <w:r w:rsidRPr="00DE0197">
        <w:rPr>
          <w:rStyle w:val="nfasis"/>
          <w:rFonts w:ascii="Book Antiqua" w:hAnsi="Book Antiqua"/>
          <w:sz w:val="20"/>
          <w:rPrChange w:id="1009"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010" w:author="Pablo Blanco Peris" w:date="2017-05-24T19:06:00Z"/>
          <w:rFonts w:ascii="Book Antiqua" w:hAnsi="Book Antiqua" w:cs="Courier New"/>
          <w:color w:val="212121"/>
          <w:lang w:eastAsia="es-ES_tradnl"/>
        </w:rPr>
        <w:pPrChange w:id="1011"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012"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013" w:author="Pablo Blanco Peris" w:date="2017-05-24T19:14:00Z">
        <w:r>
          <w:rPr>
            <w:rFonts w:ascii="Book Antiqua" w:hAnsi="Book Antiqua" w:cs="Courier New"/>
            <w:color w:val="212121"/>
            <w:lang w:eastAsia="es-ES_tradnl"/>
          </w:rPr>
          <w:t>, falsificación mediante empalme de imágenes.</w:t>
        </w:r>
      </w:ins>
      <w:del w:id="1014"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015"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016" w:author="Pablo Blanco Peris" w:date="2017-05-24T19:06:00Z"/>
          <w:rFonts w:ascii="Book Antiqua" w:hAnsi="Book Antiqua" w:cs="Courier New"/>
          <w:color w:val="212121"/>
          <w:lang w:eastAsia="es-ES_tradnl"/>
        </w:rPr>
        <w:pPrChange w:id="1017"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018" w:author="Pablo Blanco Peris" w:date="2017-05-24T19:06:00Z">
          <w:pPr/>
        </w:pPrChange>
      </w:pPr>
      <w:del w:id="1019"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020"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021" w:name="_Toc477877523"/>
      <w:r w:rsidRPr="00F4745A">
        <w:t xml:space="preserve"> </w:t>
      </w:r>
      <w:bookmarkStart w:id="1022" w:name="_Toc483414156"/>
      <w:r w:rsidRPr="005907EE">
        <w:rPr>
          <w:bCs/>
          <w:sz w:val="30"/>
          <w:szCs w:val="28"/>
        </w:rPr>
        <w:t>Retoque de imágenes</w:t>
      </w:r>
      <w:bookmarkEnd w:id="1021"/>
      <w:bookmarkEnd w:id="1022"/>
    </w:p>
    <w:p w14:paraId="75940454" w14:textId="77777777" w:rsidR="000E5722" w:rsidRPr="00F4745A" w:rsidRDefault="000E5722">
      <w:pPr>
        <w:jc w:val="both"/>
        <w:rPr>
          <w:rFonts w:ascii="Book Antiqua" w:hAnsi="Book Antiqua"/>
        </w:rPr>
        <w:pPrChange w:id="1023" w:author="Pablo Blanco Peris" w:date="2017-05-24T17:59:00Z">
          <w:pPr/>
        </w:pPrChange>
      </w:pPr>
    </w:p>
    <w:p w14:paraId="354A6CDD" w14:textId="4A2D88CF" w:rsidR="00F4745A" w:rsidRPr="00F4745A" w:rsidRDefault="00F4745A">
      <w:pPr>
        <w:widowControl w:val="0"/>
        <w:autoSpaceDE w:val="0"/>
        <w:autoSpaceDN w:val="0"/>
        <w:adjustRightInd w:val="0"/>
        <w:jc w:val="both"/>
        <w:rPr>
          <w:rFonts w:ascii="Book Antiqua" w:hAnsi="Book Antiqua" w:cs="Times"/>
        </w:rPr>
        <w:pPrChange w:id="1024" w:author="Pablo Blanco Peris" w:date="2017-05-24T17:59:00Z">
          <w:pPr>
            <w:widowControl w:val="0"/>
            <w:autoSpaceDE w:val="0"/>
            <w:autoSpaceDN w:val="0"/>
            <w:adjustRightInd w:val="0"/>
          </w:pPr>
        </w:pPrChange>
      </w:pPr>
      <w:r w:rsidRPr="00F4745A">
        <w:rPr>
          <w:rFonts w:ascii="Book Antiqua" w:hAnsi="Book Antiqua" w:cs="Times"/>
        </w:rPr>
        <w:t>Técnica comúnmente usada en la industria de los medios de comunicación. Está aceptada y es un método de manipulación de imágenes muy atractivo.</w:t>
      </w:r>
    </w:p>
    <w:p w14:paraId="033F3733" w14:textId="77777777" w:rsidR="00F4745A" w:rsidRPr="00F4745A" w:rsidRDefault="00F4745A">
      <w:pPr>
        <w:jc w:val="both"/>
        <w:rPr>
          <w:rFonts w:ascii="Book Antiqua" w:hAnsi="Book Antiqua" w:cs="Times"/>
        </w:rPr>
        <w:pPrChange w:id="1025" w:author="Pablo Blanco Peris" w:date="2017-05-24T17:59:00Z">
          <w:pPr/>
        </w:pPrChange>
      </w:pPr>
      <w:r w:rsidRPr="00F4745A">
        <w:rPr>
          <w:rFonts w:ascii="Book Antiqua" w:hAnsi="Book Antiqua" w:cs="Times"/>
        </w:rPr>
        <w:t xml:space="preserve">Técnica popularmente usada en revistas de fotos y películas. La imagen es alterada para hacerla más atractiva, y en ocasiones algunas regiones de dicha </w:t>
      </w:r>
      <w:r w:rsidRPr="00F4745A">
        <w:rPr>
          <w:rFonts w:ascii="Book Antiqua" w:hAnsi="Book Antiqua" w:cs="Times"/>
        </w:rPr>
        <w:lastRenderedPageBreak/>
        <w:t>imagen son transformada para obtener el resultado final. No está considerada una técnica de falsificación, pero está incluida porque incluye manipulación de la imagen original.</w:t>
      </w:r>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026" w:name="_Toc477877524"/>
      <w:r w:rsidRPr="00DE7EEA">
        <w:rPr>
          <w:bCs/>
          <w:sz w:val="30"/>
          <w:szCs w:val="28"/>
        </w:rPr>
        <w:t xml:space="preserve"> </w:t>
      </w:r>
      <w:bookmarkStart w:id="1027" w:name="_Toc483414157"/>
      <w:r w:rsidRPr="005907EE">
        <w:rPr>
          <w:bCs/>
          <w:sz w:val="30"/>
          <w:szCs w:val="28"/>
        </w:rPr>
        <w:t>Copia-pega</w:t>
      </w:r>
      <w:bookmarkEnd w:id="1026"/>
      <w:bookmarkEnd w:id="1027"/>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028"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029"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duplicar 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030"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031"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032"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033"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034" w:author="Pablo Blanco Peris" w:date="2017-05-27T11:13:00Z">
        <w:r w:rsidR="00317B23">
          <w:rPr>
            <w:rFonts w:ascii="Book Antiqua" w:hAnsi="Book Antiqua" w:cs="Times"/>
          </w:rPr>
          <w:fldChar w:fldCharType="begin"/>
        </w:r>
      </w:ins>
      <w:ins w:id="1035"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036"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037"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038"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039"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040" w:author="Pablo Blanco Peris" w:date="2017-05-27T12:01:00Z"/>
          <w:rFonts w:ascii="Book Antiqua" w:hAnsi="Book Antiqua" w:cs="Times"/>
          <w:i/>
          <w:sz w:val="20"/>
          <w:szCs w:val="20"/>
          <w:rPrChange w:id="1041" w:author="Pablo Blanco Peris" w:date="2017-05-27T12:02:00Z">
            <w:rPr>
              <w:ins w:id="1042" w:author="Pablo Blanco Peris" w:date="2017-05-27T12:01:00Z"/>
            </w:rPr>
          </w:rPrChange>
        </w:rPr>
        <w:pPrChange w:id="1043" w:author="Pablo Blanco Peris" w:date="2017-05-27T12:01:00Z">
          <w:pPr>
            <w:widowControl w:val="0"/>
            <w:tabs>
              <w:tab w:val="left" w:pos="2600"/>
              <w:tab w:val="left" w:pos="5620"/>
            </w:tabs>
            <w:autoSpaceDE w:val="0"/>
            <w:autoSpaceDN w:val="0"/>
            <w:adjustRightInd w:val="0"/>
          </w:pPr>
        </w:pPrChange>
      </w:pPr>
      <w:del w:id="1044" w:author="Pablo Blanco Peris" w:date="2017-05-27T12:01:00Z">
        <w:r w:rsidRPr="00B608AF" w:rsidDel="00B608AF">
          <w:rPr>
            <w:rFonts w:ascii="Book Antiqua" w:hAnsi="Book Antiqua" w:cs="Times"/>
            <w:i/>
            <w:sz w:val="20"/>
            <w:szCs w:val="20"/>
            <w:rPrChange w:id="1045" w:author="Pablo Blanco Peris" w:date="2017-05-27T12:02:00Z">
              <w:rPr/>
            </w:rPrChange>
          </w:rPr>
          <w:lastRenderedPageBreak/>
          <w:tab/>
          <w:delText>a</w:delText>
        </w:r>
        <w:r w:rsidRPr="00B608AF" w:rsidDel="00B608AF">
          <w:rPr>
            <w:rFonts w:ascii="Book Antiqua" w:hAnsi="Book Antiqua" w:cs="Times"/>
            <w:i/>
            <w:sz w:val="20"/>
            <w:szCs w:val="20"/>
            <w:rPrChange w:id="1046" w:author="Pablo Blanco Peris" w:date="2017-05-27T12:02:00Z">
              <w:rPr/>
            </w:rPrChange>
          </w:rPr>
          <w:tab/>
        </w:r>
      </w:del>
      <w:ins w:id="1047" w:author="Pablo Blanco Peris" w:date="2017-05-24T16:49:00Z">
        <w:r w:rsidR="00E96B03" w:rsidRPr="00B608AF">
          <w:rPr>
            <w:rFonts w:ascii="Book Antiqua" w:hAnsi="Book Antiqua" w:cs="Times"/>
            <w:i/>
            <w:sz w:val="20"/>
            <w:szCs w:val="20"/>
            <w:rPrChange w:id="1048" w:author="Pablo Blanco Peris" w:date="2017-05-27T12:02:00Z">
              <w:rPr/>
            </w:rPrChange>
          </w:rPr>
          <w:t>(</w:t>
        </w:r>
      </w:ins>
      <w:r w:rsidRPr="00B608AF">
        <w:rPr>
          <w:rFonts w:ascii="Book Antiqua" w:hAnsi="Book Antiqua" w:cs="Times"/>
          <w:i/>
          <w:sz w:val="20"/>
          <w:szCs w:val="20"/>
          <w:rPrChange w:id="1049" w:author="Pablo Blanco Peris" w:date="2017-05-27T12:02:00Z">
            <w:rPr/>
          </w:rPrChange>
        </w:rPr>
        <w:t>b</w:t>
      </w:r>
      <w:ins w:id="1050" w:author="Pablo Blanco Peris" w:date="2017-05-24T16:48:00Z">
        <w:r w:rsidR="00E96B03" w:rsidRPr="00B608AF">
          <w:rPr>
            <w:rFonts w:ascii="Book Antiqua" w:hAnsi="Book Antiqua" w:cs="Times"/>
            <w:i/>
            <w:sz w:val="20"/>
            <w:szCs w:val="20"/>
            <w:rPrChange w:id="1051"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052" w:author="Pablo Blanco Peris" w:date="2017-05-27T12:02:00Z">
            <w:rPr/>
          </w:rPrChange>
        </w:rPr>
        <w:pPrChange w:id="1053"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054" w:author="Pablo Blanco Peris" w:date="2017-05-27T12:02:00Z">
            <w:rPr>
              <w:rFonts w:ascii="Book Antiqua" w:hAnsi="Book Antiqua" w:cs="Times"/>
            </w:rPr>
          </w:rPrChange>
        </w:rPr>
        <w:pPrChange w:id="1055"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056" w:author="Pablo Blanco Peris" w:date="2017-05-27T12:02:00Z">
            <w:rPr>
              <w:rFonts w:ascii="Book Antiqua" w:hAnsi="Book Antiqua" w:cs="Times"/>
            </w:rPr>
          </w:rPrChange>
        </w:rPr>
        <w:t xml:space="preserve">Figura </w:t>
      </w:r>
      <w:ins w:id="1057"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058" w:author="Pablo Blanco Peris" w:date="2017-05-27T12:02:00Z">
              <w:rPr>
                <w:rFonts w:ascii="Book Antiqua" w:hAnsi="Book Antiqua" w:cs="Times"/>
              </w:rPr>
            </w:rPrChange>
          </w:rPr>
          <w:t>: Ejemplo de</w:t>
        </w:r>
      </w:ins>
      <w:ins w:id="1059" w:author="Pablo Blanco Peris" w:date="2017-05-27T12:04:00Z">
        <w:r w:rsidR="00B608AF">
          <w:rPr>
            <w:rFonts w:ascii="Book Antiqua" w:hAnsi="Book Antiqua" w:cs="Times"/>
            <w:i/>
            <w:sz w:val="20"/>
            <w:szCs w:val="20"/>
          </w:rPr>
          <w:t xml:space="preserve"> duplicación por técnica de </w:t>
        </w:r>
      </w:ins>
      <w:ins w:id="1060" w:author="Pablo Blanco Peris" w:date="2017-05-27T12:01:00Z">
        <w:r w:rsidR="00B608AF" w:rsidRPr="00B608AF">
          <w:rPr>
            <w:rFonts w:ascii="Book Antiqua" w:hAnsi="Book Antiqua" w:cs="Times"/>
            <w:i/>
            <w:sz w:val="20"/>
            <w:szCs w:val="20"/>
            <w:rPrChange w:id="1061" w:author="Pablo Blanco Peris" w:date="2017-05-27T12:02:00Z">
              <w:rPr>
                <w:rFonts w:ascii="Book Antiqua" w:hAnsi="Book Antiqua" w:cs="Times"/>
              </w:rPr>
            </w:rPrChange>
          </w:rPr>
          <w:t>copia-pega.</w:t>
        </w:r>
      </w:ins>
      <w:del w:id="1062" w:author="Pablo Blanco Peris" w:date="2017-05-27T12:01:00Z">
        <w:r w:rsidRPr="00B608AF" w:rsidDel="008562B6">
          <w:rPr>
            <w:rFonts w:ascii="Book Antiqua" w:hAnsi="Book Antiqua" w:cs="Times"/>
            <w:i/>
            <w:sz w:val="20"/>
            <w:szCs w:val="20"/>
            <w:rPrChange w:id="1063"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064" w:author="Pablo Blanco Peris" w:date="2017-05-27T12:05:00Z"/>
          <w:rFonts w:ascii="Book Antiqua" w:hAnsi="Book Antiqua" w:cs="Times"/>
        </w:rPr>
      </w:pPr>
    </w:p>
    <w:p w14:paraId="29D9F877" w14:textId="77777777" w:rsidR="00A35FB0" w:rsidDel="000E7F8E" w:rsidRDefault="00A35FB0" w:rsidP="00F4745A">
      <w:pPr>
        <w:rPr>
          <w:del w:id="1065"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066"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067" w:author="Pablo Blanco Peris" w:date="2017-05-27T11:13:00Z" w:name="move483646922"/>
    </w:p>
    <w:p w14:paraId="5C9132DE" w14:textId="0795D463" w:rsidR="00165D1E" w:rsidRPr="00B9729B" w:rsidDel="00165D1E" w:rsidRDefault="00165D1E" w:rsidP="00165D1E">
      <w:pPr>
        <w:rPr>
          <w:del w:id="1068" w:author="Pablo Blanco Peris" w:date="2017-05-27T11:13:00Z"/>
          <w:lang w:val="es-ES_tradnl" w:eastAsia="es-ES_tradnl"/>
        </w:rPr>
      </w:pPr>
      <w:moveTo w:id="1069" w:author="Pablo Blanco Peris" w:date="2017-05-27T11:13:00Z">
        <w:r>
          <w:rPr>
            <w:lang w:val="es-ES_tradnl" w:eastAsia="es-ES_tradnl"/>
          </w:rPr>
          <w:fldChar w:fldCharType="begin"/>
        </w:r>
      </w:moveTo>
      <w:ins w:id="1070"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071" w:author="Pablo Blanco Peris" w:date="2017-05-27T11:13:00Z">
        <w:del w:id="1072"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073" w:author="Pablo Blanco Peris" w:date="2017-05-28T12:46:00Z">
        <w:r w:rsidR="00207E44">
          <w:rPr>
            <w:noProof/>
            <w:lang w:val="es-ES_tradnl" w:eastAsia="es-ES_tradnl"/>
          </w:rPr>
          <w:t>[7]</w:t>
        </w:r>
      </w:ins>
      <w:moveTo w:id="1074" w:author="Pablo Blanco Peris" w:date="2017-05-27T11:13:00Z">
        <w:del w:id="1075"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076" w:author="Pablo Blanco Peris" w:date="2017-05-27T11:13:00Z"/>
          <w:rFonts w:ascii="Book Antiqua" w:hAnsi="Book Antiqua" w:cs="Times"/>
        </w:rPr>
      </w:pPr>
    </w:p>
    <w:moveToRangeEnd w:id="1067"/>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077" w:author="Pablo Blanco Peris" w:date="2017-05-27T12:02:00Z">
        <w:r w:rsidDel="00B608AF">
          <w:rPr>
            <w:rFonts w:ascii="Book Antiqua" w:hAnsi="Book Antiqua" w:cs="Times"/>
          </w:rPr>
          <w:delText>“b</w:delText>
        </w:r>
      </w:del>
      <w:ins w:id="1078" w:author="Pablo Blanco Peris" w:date="2017-05-27T12:02:00Z">
        <w:r w:rsidR="00B608AF">
          <w:rPr>
            <w:rFonts w:ascii="Book Antiqua" w:hAnsi="Book Antiqua" w:cs="Times"/>
          </w:rPr>
          <w:t>(b)</w:t>
        </w:r>
      </w:ins>
      <w:del w:id="1079"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080" w:author="Pablo Blanco Peris" w:date="2017-05-27T12:03:00Z">
        <w:r w:rsidR="00B608AF">
          <w:rPr>
            <w:rFonts w:ascii="Book Antiqua" w:hAnsi="Book Antiqua" w:cs="Times"/>
          </w:rPr>
          <w:t>(a)</w:t>
        </w:r>
      </w:ins>
      <w:del w:id="1081"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082" w:author="Pablo Blanco Peris" w:date="2017-05-27T12:03:00Z">
            <w:rPr>
              <w:rFonts w:ascii="Book Antiqua" w:hAnsi="Book Antiqua" w:cs="Times"/>
            </w:rPr>
          </w:rPrChange>
        </w:rPr>
      </w:pPr>
      <w:ins w:id="1083" w:author="Pablo Blanco Peris" w:date="2017-05-24T16:49:00Z">
        <w:r w:rsidRPr="00B608AF">
          <w:rPr>
            <w:rFonts w:ascii="Book Antiqua" w:hAnsi="Book Antiqua" w:cs="Times"/>
            <w:i/>
            <w:sz w:val="20"/>
            <w:rPrChange w:id="1084" w:author="Pablo Blanco Peris" w:date="2017-05-27T12:03:00Z">
              <w:rPr>
                <w:rFonts w:ascii="Book Antiqua" w:hAnsi="Book Antiqua" w:cs="Times"/>
              </w:rPr>
            </w:rPrChange>
          </w:rPr>
          <w:t>(</w:t>
        </w:r>
      </w:ins>
      <w:r w:rsidR="00A35FB0" w:rsidRPr="00B608AF">
        <w:rPr>
          <w:rFonts w:ascii="Book Antiqua" w:hAnsi="Book Antiqua" w:cs="Times"/>
          <w:i/>
          <w:sz w:val="20"/>
          <w:rPrChange w:id="1085" w:author="Pablo Blanco Peris" w:date="2017-05-27T12:03:00Z">
            <w:rPr>
              <w:rFonts w:ascii="Book Antiqua" w:hAnsi="Book Antiqua" w:cs="Times"/>
            </w:rPr>
          </w:rPrChange>
        </w:rPr>
        <w:t>a</w:t>
      </w:r>
      <w:ins w:id="1086" w:author="Pablo Blanco Peris" w:date="2017-05-24T16:49:00Z">
        <w:r w:rsidRPr="00B608AF">
          <w:rPr>
            <w:rFonts w:ascii="Book Antiqua" w:hAnsi="Book Antiqua" w:cs="Times"/>
            <w:i/>
            <w:sz w:val="20"/>
            <w:rPrChange w:id="1087"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088" w:author="Pablo Blanco Peris" w:date="2017-05-27T12:03:00Z">
            <w:rPr>
              <w:rFonts w:ascii="Book Antiqua" w:hAnsi="Book Antiqua" w:cs="Times"/>
            </w:rPr>
          </w:rPrChange>
        </w:rPr>
      </w:pPr>
      <w:ins w:id="1089" w:author="Pablo Blanco Peris" w:date="2017-05-24T16:49:00Z">
        <w:r w:rsidRPr="00B608AF">
          <w:rPr>
            <w:rFonts w:ascii="Book Antiqua" w:hAnsi="Book Antiqua" w:cs="Times"/>
            <w:i/>
            <w:sz w:val="20"/>
            <w:rPrChange w:id="1090" w:author="Pablo Blanco Peris" w:date="2017-05-27T12:03:00Z">
              <w:rPr>
                <w:rFonts w:ascii="Book Antiqua" w:hAnsi="Book Antiqua" w:cs="Times"/>
              </w:rPr>
            </w:rPrChange>
          </w:rPr>
          <w:lastRenderedPageBreak/>
          <w:t>(</w:t>
        </w:r>
      </w:ins>
      <w:r w:rsidR="00A35FB0" w:rsidRPr="00B608AF">
        <w:rPr>
          <w:rFonts w:ascii="Book Antiqua" w:hAnsi="Book Antiqua" w:cs="Times"/>
          <w:i/>
          <w:sz w:val="20"/>
          <w:rPrChange w:id="1091" w:author="Pablo Blanco Peris" w:date="2017-05-27T12:03:00Z">
            <w:rPr>
              <w:rFonts w:ascii="Book Antiqua" w:hAnsi="Book Antiqua" w:cs="Times"/>
            </w:rPr>
          </w:rPrChange>
        </w:rPr>
        <w:t>b</w:t>
      </w:r>
      <w:ins w:id="1092" w:author="Pablo Blanco Peris" w:date="2017-05-24T16:49:00Z">
        <w:r w:rsidRPr="00B608AF">
          <w:rPr>
            <w:rFonts w:ascii="Book Antiqua" w:hAnsi="Book Antiqua" w:cs="Times"/>
            <w:i/>
            <w:sz w:val="20"/>
            <w:rPrChange w:id="1093"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094" w:author="Pablo Blanco Peris" w:date="2017-05-27T12:03:00Z">
            <w:rPr>
              <w:rFonts w:ascii="Book Antiqua" w:hAnsi="Book Antiqua" w:cs="Times"/>
            </w:rPr>
          </w:rPrChange>
        </w:rPr>
        <w:pPrChange w:id="1095" w:author="Pablo Blanco Peris" w:date="2017-05-27T12:05:00Z">
          <w:pPr/>
        </w:pPrChange>
      </w:pPr>
      <w:r w:rsidRPr="00B608AF">
        <w:rPr>
          <w:rFonts w:ascii="Book Antiqua" w:hAnsi="Book Antiqua" w:cs="Times"/>
          <w:i/>
          <w:sz w:val="20"/>
          <w:rPrChange w:id="1096" w:author="Pablo Blanco Peris" w:date="2017-05-27T12:03:00Z">
            <w:rPr>
              <w:rFonts w:ascii="Book Antiqua" w:hAnsi="Book Antiqua" w:cs="Times"/>
            </w:rPr>
          </w:rPrChange>
        </w:rPr>
        <w:t xml:space="preserve">Figura </w:t>
      </w:r>
      <w:ins w:id="1097" w:author="Pablo Blanco Peris" w:date="2017-05-27T12:03:00Z">
        <w:r w:rsidR="00B608AF">
          <w:rPr>
            <w:rFonts w:ascii="Book Antiqua" w:hAnsi="Book Antiqua" w:cs="Times"/>
            <w:i/>
            <w:sz w:val="20"/>
          </w:rPr>
          <w:t>3.4: Ejemplo de ocultaci</w:t>
        </w:r>
      </w:ins>
      <w:ins w:id="1098" w:author="Pablo Blanco Peris" w:date="2017-05-27T12:04:00Z">
        <w:r w:rsidR="00B608AF">
          <w:rPr>
            <w:rFonts w:ascii="Book Antiqua" w:hAnsi="Book Antiqua" w:cs="Times"/>
            <w:i/>
            <w:sz w:val="20"/>
          </w:rPr>
          <w:t>ón de información mediante copia-pega</w:t>
        </w:r>
      </w:ins>
      <w:del w:id="1099" w:author="Pablo Blanco Peris" w:date="2017-05-27T12:03:00Z">
        <w:r w:rsidRPr="00B608AF" w:rsidDel="00B608AF">
          <w:rPr>
            <w:rFonts w:ascii="Book Antiqua" w:hAnsi="Book Antiqua" w:cs="Times"/>
            <w:i/>
            <w:sz w:val="20"/>
            <w:rPrChange w:id="1100"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101"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102" w:author="Pablo Blanco Peris" w:date="2017-05-28T13:08:00Z">
            <w:rPr>
              <w:lang w:val="es-ES_tradnl" w:eastAsia="es-ES_tradnl"/>
            </w:rPr>
          </w:rPrChange>
        </w:rPr>
        <w:pPrChange w:id="1103" w:author="Pablo Blanco Peris" w:date="2017-05-28T13:10:00Z">
          <w:pPr/>
        </w:pPrChange>
      </w:pPr>
      <w:ins w:id="1104" w:author="Pablo Blanco Peris" w:date="2017-05-28T13:09:00Z">
        <w:r>
          <w:rPr>
            <w:rFonts w:ascii="Book Antiqua" w:hAnsi="Book Antiqua"/>
            <w:lang w:val="es-ES_tradnl" w:eastAsia="es-ES_tradnl"/>
          </w:rPr>
          <w:t>A pesar de observar detenidamente</w:t>
        </w:r>
      </w:ins>
      <w:ins w:id="1105" w:author="Pablo Blanco Peris" w:date="2017-05-28T13:08:00Z">
        <w:r>
          <w:rPr>
            <w:rFonts w:ascii="Book Antiqua" w:hAnsi="Book Antiqua"/>
            <w:lang w:val="es-ES_tradnl" w:eastAsia="es-ES_tradnl"/>
          </w:rPr>
          <w:t xml:space="preserve"> la imagen (b) de la Figura 3.4</w:t>
        </w:r>
      </w:ins>
      <w:ins w:id="1106"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107" w:author="Pablo Blanco Peris" w:date="2017-05-28T13:10:00Z">
        <w:r>
          <w:rPr>
            <w:rFonts w:ascii="Book Antiqua" w:hAnsi="Book Antiqua"/>
            <w:lang w:val="es-ES_tradnl" w:eastAsia="es-ES_tradnl"/>
          </w:rPr>
          <w:t>fácil</w:t>
        </w:r>
      </w:ins>
      <w:ins w:id="1108" w:author="Pablo Blanco Peris" w:date="2017-05-28T13:09:00Z">
        <w:r>
          <w:rPr>
            <w:rFonts w:ascii="Book Antiqua" w:hAnsi="Book Antiqua"/>
            <w:lang w:val="es-ES_tradnl" w:eastAsia="es-ES_tradnl"/>
          </w:rPr>
          <w:t xml:space="preserve"> </w:t>
        </w:r>
      </w:ins>
      <w:ins w:id="1109" w:author="Pablo Blanco Peris" w:date="2017-05-28T13:10:00Z">
        <w:r>
          <w:rPr>
            <w:rFonts w:ascii="Book Antiqua" w:hAnsi="Book Antiqua"/>
            <w:lang w:val="es-ES_tradnl" w:eastAsia="es-ES_tradnl"/>
          </w:rPr>
          <w:t>que es modificar el contenido de una imagen sin generar dudas sobre ello.</w:t>
        </w:r>
      </w:ins>
      <w:moveFrom w:id="1110" w:author="Pablo Blanco Peris" w:date="2017-05-27T11:13:00Z">
        <w:r w:rsidR="00A900D0" w:rsidRPr="00FF3E46" w:rsidDel="00165D1E">
          <w:rPr>
            <w:rFonts w:ascii="Book Antiqua" w:hAnsi="Book Antiqua"/>
            <w:lang w:val="es-ES_tradnl" w:eastAsia="es-ES_tradnl"/>
            <w:rPrChange w:id="1111"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112"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113"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114"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115" w:author="Pablo Blanco Peris" w:date="2017-05-28T13:08:00Z">
              <w:rPr>
                <w:lang w:val="es-ES_tradnl" w:eastAsia="es-ES_tradnl"/>
              </w:rPr>
            </w:rPrChange>
          </w:rPr>
          <w:fldChar w:fldCharType="end"/>
        </w:r>
      </w:moveFrom>
    </w:p>
    <w:moveFromRangeEnd w:id="1101"/>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116" w:author="Pablo Blanco Peris" w:date="2017-05-27T11:13:00Z"/>
          <w:rFonts w:ascii="Book Antiqua" w:hAnsi="Book Antiqua" w:cs="Times"/>
        </w:rPr>
      </w:pPr>
      <w:del w:id="1117"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118" w:author="Pablo Blanco Peris" w:date="2017-05-24T17:19:00Z">
        <w:r w:rsidDel="00AE5C11">
          <w:rPr>
            <w:rFonts w:ascii="Book Antiqua" w:hAnsi="Book Antiqua" w:cs="Times"/>
            <w:noProof/>
          </w:rPr>
          <w:delText>, p.</w:delText>
        </w:r>
      </w:del>
      <w:del w:id="1119"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120" w:name="_Toc477877525"/>
      <w:r w:rsidRPr="00DE7EEA">
        <w:rPr>
          <w:bCs/>
          <w:sz w:val="30"/>
          <w:szCs w:val="28"/>
        </w:rPr>
        <w:t xml:space="preserve"> </w:t>
      </w:r>
      <w:bookmarkStart w:id="1121" w:name="_Toc483414158"/>
      <w:r w:rsidRPr="00DE7EEA">
        <w:rPr>
          <w:bCs/>
          <w:sz w:val="30"/>
          <w:szCs w:val="28"/>
        </w:rPr>
        <w:t>Falsificación mediante empalme</w:t>
      </w:r>
      <w:bookmarkEnd w:id="1120"/>
      <w:bookmarkEnd w:id="1121"/>
    </w:p>
    <w:p w14:paraId="75C6A5BE" w14:textId="2501CE65" w:rsidR="00E24D15" w:rsidRDefault="00F4745A">
      <w:pPr>
        <w:jc w:val="both"/>
        <w:rPr>
          <w:ins w:id="1122" w:author="Pablo Blanco Peris" w:date="2017-05-28T12:57:00Z"/>
          <w:rFonts w:ascii="Book Antiqua" w:hAnsi="Book Antiqua" w:cs="Times"/>
        </w:rPr>
        <w:pPrChange w:id="1123" w:author="Pablo Blanco Peris" w:date="2017-05-24T17:59:00Z">
          <w:pPr/>
        </w:pPrChange>
      </w:pPr>
      <w:del w:id="1124"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125" w:author="Pablo Blanco Peris" w:date="2017-05-28T12:54:00Z">
        <w:r w:rsidR="00E24D15">
          <w:rPr>
            <w:rFonts w:ascii="Book Antiqua" w:hAnsi="Book Antiqua" w:cs="Times"/>
          </w:rPr>
          <w:t xml:space="preserve">La técnica de manipulación de imágenes mediante empalme es una de las </w:t>
        </w:r>
      </w:ins>
      <w:ins w:id="1126" w:author="Pablo Blanco Peris" w:date="2017-05-28T12:55:00Z">
        <w:r w:rsidR="00E24D15">
          <w:rPr>
            <w:rFonts w:ascii="Book Antiqua" w:hAnsi="Book Antiqua" w:cs="Times"/>
          </w:rPr>
          <w:t>más</w:t>
        </w:r>
      </w:ins>
      <w:ins w:id="1127" w:author="Pablo Blanco Peris" w:date="2017-05-28T12:54:00Z">
        <w:r w:rsidR="00E24D15">
          <w:rPr>
            <w:rFonts w:ascii="Book Antiqua" w:hAnsi="Book Antiqua" w:cs="Times"/>
          </w:rPr>
          <w:t xml:space="preserve"> empleadas hoy en d</w:t>
        </w:r>
      </w:ins>
      <w:ins w:id="1128" w:author="Pablo Blanco Peris" w:date="2017-05-28T12:55:00Z">
        <w:r w:rsidR="00E24D15">
          <w:rPr>
            <w:rFonts w:ascii="Book Antiqua" w:hAnsi="Book Antiqua" w:cs="Times"/>
          </w:rPr>
          <w:t>ía, este método consiste en cortar cierto contenido de una imagen y pegarlo en otra.</w:t>
        </w:r>
      </w:ins>
      <w:ins w:id="1129"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130" w:author="Pablo Blanco Peris" w:date="2017-05-28T13:03:00Z"/>
          <w:rFonts w:ascii="Book Antiqua" w:hAnsi="Book Antiqua" w:cs="Times"/>
        </w:rPr>
        <w:pPrChange w:id="1131" w:author="Pablo Blanco Peris" w:date="2017-05-24T17:59:00Z">
          <w:pPr/>
        </w:pPrChange>
      </w:pPr>
      <w:ins w:id="1132"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133" w:author="Pablo Blanco Peris" w:date="2017-05-28T12:58:00Z">
        <w:r w:rsidR="007D0F91">
          <w:rPr>
            <w:rFonts w:ascii="Book Antiqua" w:hAnsi="Book Antiqua" w:cs="Times"/>
          </w:rPr>
          <w:t>información</w:t>
        </w:r>
      </w:ins>
      <w:ins w:id="1134" w:author="Pablo Blanco Peris" w:date="2017-05-28T12:57:00Z">
        <w:r w:rsidR="007D0F91">
          <w:rPr>
            <w:rFonts w:ascii="Book Antiqua" w:hAnsi="Book Antiqua" w:cs="Times"/>
          </w:rPr>
          <w:t xml:space="preserve"> </w:t>
        </w:r>
      </w:ins>
      <w:ins w:id="1135" w:author="Pablo Blanco Peris" w:date="2017-05-28T12:58:00Z">
        <w:r w:rsidR="007D0F91">
          <w:rPr>
            <w:rFonts w:ascii="Book Antiqua" w:hAnsi="Book Antiqua" w:cs="Times"/>
          </w:rPr>
          <w:t>las intentan vender como contenido original y verdadero</w:t>
        </w:r>
      </w:ins>
      <w:ins w:id="1136" w:author="Pablo Blanco Peris" w:date="2017-05-28T13:03:00Z">
        <w:r w:rsidR="00BC4248">
          <w:rPr>
            <w:rFonts w:ascii="Book Antiqua" w:hAnsi="Book Antiqua" w:cs="Times"/>
          </w:rPr>
          <w:t>, tanto en revistas o televisión, por ejemplo</w:t>
        </w:r>
      </w:ins>
      <w:ins w:id="1137" w:author="Pablo Blanco Peris" w:date="2017-05-28T12:59:00Z">
        <w:r w:rsidR="007D0F91">
          <w:rPr>
            <w:rFonts w:ascii="Book Antiqua" w:hAnsi="Book Antiqua" w:cs="Times"/>
          </w:rPr>
          <w:t>.</w:t>
        </w:r>
      </w:ins>
    </w:p>
    <w:p w14:paraId="4FB97F5E" w14:textId="77777777" w:rsidR="00BC4248" w:rsidRDefault="00BC4248">
      <w:pPr>
        <w:jc w:val="both"/>
        <w:rPr>
          <w:ins w:id="1138" w:author="Pablo Blanco Peris" w:date="2017-05-28T12:59:00Z"/>
          <w:rFonts w:ascii="Book Antiqua" w:hAnsi="Book Antiqua" w:cs="Times"/>
        </w:rPr>
        <w:pPrChange w:id="1139" w:author="Pablo Blanco Peris" w:date="2017-05-24T17:59:00Z">
          <w:pPr/>
        </w:pPrChange>
      </w:pPr>
    </w:p>
    <w:p w14:paraId="457E84D6" w14:textId="23FFF056" w:rsidR="00BC4248" w:rsidRDefault="007D0F91">
      <w:pPr>
        <w:jc w:val="both"/>
        <w:rPr>
          <w:ins w:id="1140" w:author="Pablo Blanco Peris" w:date="2017-05-28T13:32:00Z"/>
          <w:rFonts w:ascii="Book Antiqua" w:hAnsi="Book Antiqua" w:cs="Times"/>
        </w:rPr>
        <w:pPrChange w:id="1141" w:author="Pablo Blanco Peris" w:date="2017-05-24T17:59:00Z">
          <w:pPr/>
        </w:pPrChange>
      </w:pPr>
      <w:ins w:id="1142" w:author="Pablo Blanco Peris" w:date="2017-05-28T12:59:00Z">
        <w:r>
          <w:rPr>
            <w:rFonts w:ascii="Book Antiqua" w:hAnsi="Book Antiqua" w:cs="Times"/>
          </w:rPr>
          <w:t xml:space="preserve">La </w:t>
        </w:r>
      </w:ins>
      <w:ins w:id="1143" w:author="Pablo Blanco Peris" w:date="2017-05-28T13:00:00Z">
        <w:r w:rsidR="00BC4248">
          <w:rPr>
            <w:rFonts w:ascii="Book Antiqua" w:hAnsi="Book Antiqua" w:cs="Times"/>
          </w:rPr>
          <w:t xml:space="preserve">gran variedad </w:t>
        </w:r>
      </w:ins>
      <w:ins w:id="1144" w:author="Pablo Blanco Peris" w:date="2017-05-28T12:59:00Z">
        <w:r>
          <w:rPr>
            <w:rFonts w:ascii="Book Antiqua" w:hAnsi="Book Antiqua" w:cs="Times"/>
          </w:rPr>
          <w:t>de aplicaciones de</w:t>
        </w:r>
      </w:ins>
      <w:ins w:id="1145" w:author="Pablo Blanco Peris" w:date="2017-05-28T13:00:00Z">
        <w:r w:rsidR="00BC4248">
          <w:rPr>
            <w:rFonts w:ascii="Book Antiqua" w:hAnsi="Book Antiqua" w:cs="Times"/>
          </w:rPr>
          <w:t xml:space="preserve"> edición de imágenes que existe en esta época facilita de manera exponencial la </w:t>
        </w:r>
      </w:ins>
      <w:ins w:id="1146" w:author="Pablo Blanco Peris" w:date="2017-05-28T13:01:00Z">
        <w:r w:rsidR="00BC4248">
          <w:rPr>
            <w:rFonts w:ascii="Book Antiqua" w:hAnsi="Book Antiqua" w:cs="Times"/>
          </w:rPr>
          <w:t>creación</w:t>
        </w:r>
      </w:ins>
      <w:ins w:id="1147" w:author="Pablo Blanco Peris" w:date="2017-05-28T13:00:00Z">
        <w:r w:rsidR="00BC4248">
          <w:rPr>
            <w:rFonts w:ascii="Book Antiqua" w:hAnsi="Book Antiqua" w:cs="Times"/>
          </w:rPr>
          <w:t xml:space="preserve"> </w:t>
        </w:r>
      </w:ins>
      <w:ins w:id="1148" w:author="Pablo Blanco Peris" w:date="2017-05-28T13:01:00Z">
        <w:r w:rsidR="00BC4248">
          <w:rPr>
            <w:rFonts w:ascii="Book Antiqua" w:hAnsi="Book Antiqua" w:cs="Times"/>
          </w:rPr>
          <w:t>de este tipo de imágenes, ya que</w:t>
        </w:r>
      </w:ins>
      <w:ins w:id="1149" w:author="Pablo Blanco Peris" w:date="2017-05-28T13:02:00Z">
        <w:r w:rsidR="00BC4248">
          <w:rPr>
            <w:rFonts w:ascii="Book Antiqua" w:hAnsi="Book Antiqua" w:cs="Times"/>
          </w:rPr>
          <w:t>,</w:t>
        </w:r>
      </w:ins>
      <w:ins w:id="1150" w:author="Pablo Blanco Peris" w:date="2017-05-28T13:01:00Z">
        <w:r w:rsidR="00BC4248">
          <w:rPr>
            <w:rFonts w:ascii="Book Antiqua" w:hAnsi="Book Antiqua" w:cs="Times"/>
          </w:rPr>
          <w:t xml:space="preserve"> cualquier persona que sepa manejar una </w:t>
        </w:r>
      </w:ins>
      <w:ins w:id="1151" w:author="Pablo Blanco Peris" w:date="2017-05-28T13:02:00Z">
        <w:r w:rsidR="00BC4248">
          <w:rPr>
            <w:rFonts w:ascii="Book Antiqua" w:hAnsi="Book Antiqua" w:cs="Times"/>
          </w:rPr>
          <w:t>aplicación</w:t>
        </w:r>
      </w:ins>
      <w:ins w:id="1152" w:author="Pablo Blanco Peris" w:date="2017-05-28T13:01:00Z">
        <w:r w:rsidR="00BC4248">
          <w:rPr>
            <w:rFonts w:ascii="Book Antiqua" w:hAnsi="Book Antiqua" w:cs="Times"/>
          </w:rPr>
          <w:t xml:space="preserve"> </w:t>
        </w:r>
      </w:ins>
      <w:ins w:id="1153" w:author="Pablo Blanco Peris" w:date="2017-05-28T13:02:00Z">
        <w:r w:rsidR="00BC4248">
          <w:rPr>
            <w:rFonts w:ascii="Book Antiqua" w:hAnsi="Book Antiqua" w:cs="Times"/>
          </w:rPr>
          <w:t xml:space="preserve">de este estilo, no </w:t>
        </w:r>
      </w:ins>
      <w:ins w:id="1154" w:author="Pablo Blanco Peris" w:date="2017-05-28T13:03:00Z">
        <w:r w:rsidR="00BC4248">
          <w:rPr>
            <w:rFonts w:ascii="Book Antiqua" w:hAnsi="Book Antiqua" w:cs="Times"/>
          </w:rPr>
          <w:t xml:space="preserve">necesariamente </w:t>
        </w:r>
      </w:ins>
      <w:ins w:id="1155" w:author="Pablo Blanco Peris" w:date="2017-05-28T13:02:00Z">
        <w:r w:rsidR="00BC4248">
          <w:rPr>
            <w:rFonts w:ascii="Book Antiqua" w:hAnsi="Book Antiqua" w:cs="Times"/>
          </w:rPr>
          <w:t>a nivel experto, puede crear contenido de estas características sin ninguna complicación</w:t>
        </w:r>
      </w:ins>
      <w:ins w:id="1156" w:author="Pablo Blanco Peris" w:date="2017-05-28T13:03:00Z">
        <w:r w:rsidR="00BC4248">
          <w:rPr>
            <w:rFonts w:ascii="Book Antiqua" w:hAnsi="Book Antiqua" w:cs="Times"/>
          </w:rPr>
          <w:t xml:space="preserve"> sin que </w:t>
        </w:r>
      </w:ins>
      <w:ins w:id="1157" w:author="Pablo Blanco Peris" w:date="2017-05-28T13:07:00Z">
        <w:r w:rsidR="006A4CBB">
          <w:rPr>
            <w:rFonts w:ascii="Book Antiqua" w:hAnsi="Book Antiqua" w:cs="Times"/>
          </w:rPr>
          <w:t xml:space="preserve">la manipulación </w:t>
        </w:r>
      </w:ins>
      <w:ins w:id="1158" w:author="Pablo Blanco Peris" w:date="2017-05-28T13:03:00Z">
        <w:r w:rsidR="00BC4248">
          <w:rPr>
            <w:rFonts w:ascii="Book Antiqua" w:hAnsi="Book Antiqua" w:cs="Times"/>
          </w:rPr>
          <w:t>sea apreciable</w:t>
        </w:r>
      </w:ins>
      <w:ins w:id="1159" w:author="Pablo Blanco Peris" w:date="2017-05-28T13:02:00Z">
        <w:r w:rsidR="00BC4248">
          <w:rPr>
            <w:rFonts w:ascii="Book Antiqua" w:hAnsi="Book Antiqua" w:cs="Times"/>
          </w:rPr>
          <w:t>.</w:t>
        </w:r>
      </w:ins>
    </w:p>
    <w:p w14:paraId="716546A6" w14:textId="77777777" w:rsidR="004253C9" w:rsidRDefault="004253C9">
      <w:pPr>
        <w:jc w:val="both"/>
        <w:rPr>
          <w:ins w:id="1160" w:author="Pablo Blanco Peris" w:date="2017-05-28T13:32:00Z"/>
          <w:rFonts w:ascii="Book Antiqua" w:hAnsi="Book Antiqua" w:cs="Times"/>
        </w:rPr>
        <w:pPrChange w:id="1161" w:author="Pablo Blanco Peris" w:date="2017-05-24T17:59:00Z">
          <w:pPr/>
        </w:pPrChange>
      </w:pPr>
    </w:p>
    <w:p w14:paraId="6CB53486" w14:textId="294B6291" w:rsidR="00E64B63" w:rsidRDefault="004253C9">
      <w:pPr>
        <w:jc w:val="both"/>
        <w:rPr>
          <w:ins w:id="1162" w:author="Pablo Blanco Peris" w:date="2017-05-28T13:04:00Z"/>
          <w:rFonts w:ascii="Book Antiqua" w:hAnsi="Book Antiqua" w:cs="Times"/>
        </w:rPr>
        <w:pPrChange w:id="1163" w:author="Pablo Blanco Peris" w:date="2017-05-24T17:59:00Z">
          <w:pPr/>
        </w:pPrChange>
      </w:pPr>
      <w:ins w:id="1164" w:author="Pablo Blanco Peris" w:date="2017-05-28T13:32:00Z">
        <w:r>
          <w:rPr>
            <w:rFonts w:ascii="Book Antiqua" w:hAnsi="Book Antiqua" w:cs="Times"/>
          </w:rPr>
          <w:t xml:space="preserve">En la figura que se muestra a </w:t>
        </w:r>
      </w:ins>
      <w:ins w:id="1165" w:author="Pablo Blanco Peris" w:date="2017-05-28T13:33:00Z">
        <w:r>
          <w:rPr>
            <w:rFonts w:ascii="Book Antiqua" w:hAnsi="Book Antiqua" w:cs="Times"/>
          </w:rPr>
          <w:t>continuación</w:t>
        </w:r>
      </w:ins>
      <w:ins w:id="1166" w:author="Pablo Blanco Peris" w:date="2017-05-28T13:37:00Z">
        <w:r w:rsidR="00E64B63">
          <w:rPr>
            <w:rFonts w:ascii="Book Antiqua" w:hAnsi="Book Antiqua" w:cs="Times"/>
          </w:rPr>
          <w:t xml:space="preserve"> </w:t>
        </w:r>
      </w:ins>
      <w:ins w:id="1167"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168"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169" w:author="Pablo Blanco Peris" w:date="2017-05-28T13:39:00Z">
        <w:r w:rsidR="00E64B63">
          <w:rPr>
            <w:rFonts w:ascii="Book Antiqua" w:hAnsi="Book Antiqua" w:cs="Times"/>
          </w:rPr>
          <w:t xml:space="preserve"> </w:t>
        </w:r>
      </w:ins>
      <w:ins w:id="1170" w:author="Pablo Blanco Peris" w:date="2017-05-28T13:38:00Z">
        <w:r w:rsidR="00E64B63">
          <w:rPr>
            <w:rFonts w:ascii="Book Antiqua" w:hAnsi="Book Antiqua" w:cs="Times"/>
          </w:rPr>
          <w:t xml:space="preserve">Las imágenes de abajo son las resultantes de la mezcla de las dos </w:t>
        </w:r>
      </w:ins>
      <w:ins w:id="1171" w:author="Pablo Blanco Peris" w:date="2017-05-28T13:39:00Z">
        <w:r w:rsidR="00E64B63">
          <w:rPr>
            <w:rFonts w:ascii="Book Antiqua" w:hAnsi="Book Antiqua" w:cs="Times"/>
          </w:rPr>
          <w:t>imágenes</w:t>
        </w:r>
      </w:ins>
      <w:ins w:id="1172" w:author="Pablo Blanco Peris" w:date="2017-05-28T13:38:00Z">
        <w:r w:rsidR="00E64B63">
          <w:rPr>
            <w:rFonts w:ascii="Book Antiqua" w:hAnsi="Book Antiqua" w:cs="Times"/>
          </w:rPr>
          <w:t xml:space="preserve"> </w:t>
        </w:r>
      </w:ins>
      <w:ins w:id="1173" w:author="Pablo Blanco Peris" w:date="2017-05-28T13:39:00Z">
        <w:r w:rsidR="00E64B63">
          <w:rPr>
            <w:rFonts w:ascii="Book Antiqua" w:hAnsi="Book Antiqua" w:cs="Times"/>
          </w:rPr>
          <w:t>superiores.</w:t>
        </w:r>
      </w:ins>
    </w:p>
    <w:p w14:paraId="2DD75A9D" w14:textId="77777777" w:rsidR="00F60594" w:rsidRDefault="00F60594">
      <w:pPr>
        <w:jc w:val="both"/>
        <w:rPr>
          <w:ins w:id="1174" w:author="Pablo Blanco Peris" w:date="2017-05-28T13:25:00Z"/>
          <w:rFonts w:ascii="Book Antiqua" w:hAnsi="Book Antiqua" w:cs="Times"/>
        </w:rPr>
        <w:pPrChange w:id="1175" w:author="Pablo Blanco Peris" w:date="2017-05-24T17:59:00Z">
          <w:pPr/>
        </w:pPrChange>
      </w:pPr>
    </w:p>
    <w:p w14:paraId="39BC0CCE" w14:textId="77777777" w:rsidR="00F60594" w:rsidRDefault="00F60594">
      <w:pPr>
        <w:jc w:val="both"/>
        <w:rPr>
          <w:ins w:id="1176" w:author="Pablo Blanco Peris" w:date="2017-05-28T13:25:00Z"/>
          <w:rFonts w:ascii="Book Antiqua" w:hAnsi="Book Antiqua" w:cs="Times"/>
        </w:rPr>
        <w:pPrChange w:id="1177" w:author="Pablo Blanco Peris" w:date="2017-05-24T17:59:00Z">
          <w:pPr/>
        </w:pPrChange>
      </w:pPr>
    </w:p>
    <w:p w14:paraId="1863F737" w14:textId="6B4343AE" w:rsidR="00F4745A" w:rsidRPr="00F4745A" w:rsidRDefault="00AE3628">
      <w:pPr>
        <w:jc w:val="both"/>
        <w:rPr>
          <w:rFonts w:ascii="Book Antiqua" w:hAnsi="Book Antiqua" w:cs="Times"/>
        </w:rPr>
        <w:pPrChange w:id="1178" w:author="Pablo Blanco Peris" w:date="2017-05-24T17:59:00Z">
          <w:pPr/>
        </w:pPrChange>
      </w:pPr>
      <w:ins w:id="1179" w:author="Pablo Blanco Peris" w:date="2017-05-28T13:26:00Z">
        <w:r w:rsidRPr="00AE3628">
          <w:rPr>
            <w:rFonts w:ascii="Book Antiqua" w:hAnsi="Book Antiqua" w:cs="Times"/>
            <w:noProof/>
            <w:lang w:val="es-ES_tradnl" w:eastAsia="es-ES_tradnl"/>
            <w:rPrChange w:id="1180" w:author="Unknown">
              <w:rPr>
                <w:noProof/>
                <w:lang w:val="es-ES_tradnl" w:eastAsia="es-ES_tradnl"/>
              </w:rPr>
            </w:rPrChange>
          </w:rPr>
          <w:lastRenderedPageBreak/>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3652520"/>
                      </a:xfrm>
                      <a:prstGeom prst="rect">
                        <a:avLst/>
                      </a:prstGeom>
                    </pic:spPr>
                  </pic:pic>
                </a:graphicData>
              </a:graphic>
            </wp:inline>
          </w:drawing>
        </w:r>
      </w:ins>
      <w:del w:id="1181"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182" w:author="Pablo Blanco Peris" w:date="2017-05-28T13:30:00Z"/>
          <w:iCs/>
        </w:rPr>
      </w:pPr>
      <w:ins w:id="1183" w:author="Pablo Blanco Peris" w:date="2017-05-28T13:30:00Z">
        <w:r>
          <w:rPr>
            <w:iCs/>
          </w:rPr>
          <w:tab/>
        </w:r>
      </w:ins>
    </w:p>
    <w:p w14:paraId="12B5A4BC" w14:textId="76673B92" w:rsidR="005006D7" w:rsidRPr="008B6AE5" w:rsidRDefault="005006D7" w:rsidP="005006D7">
      <w:pPr>
        <w:jc w:val="center"/>
        <w:rPr>
          <w:ins w:id="1184" w:author="Pablo Blanco Peris" w:date="2017-05-28T13:30:00Z"/>
          <w:rFonts w:ascii="Book Antiqua" w:hAnsi="Book Antiqua" w:cs="Times"/>
          <w:i/>
          <w:sz w:val="20"/>
        </w:rPr>
      </w:pPr>
      <w:ins w:id="1185" w:author="Pablo Blanco Peris" w:date="2017-05-28T13:30:00Z">
        <w:r w:rsidRPr="008B6AE5">
          <w:rPr>
            <w:rFonts w:ascii="Book Antiqua" w:hAnsi="Book Antiqua" w:cs="Times"/>
            <w:i/>
            <w:sz w:val="20"/>
          </w:rPr>
          <w:t xml:space="preserve">Figura </w:t>
        </w:r>
        <w:r>
          <w:rPr>
            <w:rFonts w:ascii="Book Antiqua" w:hAnsi="Book Antiqua" w:cs="Times"/>
            <w:i/>
            <w:sz w:val="20"/>
          </w:rPr>
          <w:t xml:space="preserve">3.5: Ejemplo de </w:t>
        </w:r>
      </w:ins>
      <w:ins w:id="1186"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Cs/>
          <w:szCs w:val="24"/>
        </w:rPr>
        <w:pPrChange w:id="1187" w:author="Pablo Blanco Peris" w:date="2017-05-28T13:30:00Z">
          <w:pPr>
            <w:pStyle w:val="Estilo12ptPrimeralnea05cm"/>
          </w:pPr>
        </w:pPrChange>
      </w:pPr>
    </w:p>
    <w:p w14:paraId="4A5D95EB" w14:textId="2876899F" w:rsidR="005907EE" w:rsidRDefault="00F30566">
      <w:pPr>
        <w:pStyle w:val="Ttulo1"/>
        <w:numPr>
          <w:ilvl w:val="0"/>
          <w:numId w:val="19"/>
        </w:numPr>
        <w:ind w:left="284" w:hanging="284"/>
        <w:rPr>
          <w:ins w:id="1188" w:author="Pablo Blanco Peris" w:date="2017-05-24T19:15:00Z"/>
          <w:bCs/>
          <w:smallCaps w:val="0"/>
        </w:rPr>
      </w:pPr>
      <w:bookmarkStart w:id="1189" w:name="_Toc483414159"/>
      <w:r>
        <w:rPr>
          <w:bCs/>
          <w:smallCaps w:val="0"/>
        </w:rPr>
        <w:lastRenderedPageBreak/>
        <w:t>TÉCNICAS DE IDENTIFICACIÓN DE MANIPULACIONES DE IMÁGENES DIGITALES</w:t>
      </w:r>
      <w:bookmarkEnd w:id="1189"/>
    </w:p>
    <w:p w14:paraId="150F269C" w14:textId="77777777" w:rsidR="001B0516" w:rsidRDefault="001B0516">
      <w:pPr>
        <w:rPr>
          <w:ins w:id="1190" w:author="Pablo Blanco Peris" w:date="2017-05-24T19:15:00Z"/>
        </w:rPr>
        <w:pPrChange w:id="1191" w:author="Pablo Blanco Peris" w:date="2017-05-24T19:15:00Z">
          <w:pPr>
            <w:pStyle w:val="Ttulo1"/>
            <w:numPr>
              <w:numId w:val="19"/>
            </w:numPr>
            <w:ind w:left="284" w:hanging="284"/>
          </w:pPr>
        </w:pPrChange>
      </w:pPr>
    </w:p>
    <w:p w14:paraId="15722253" w14:textId="4CA9379A" w:rsidR="001B0516" w:rsidRDefault="001B0516">
      <w:pPr>
        <w:jc w:val="both"/>
        <w:rPr>
          <w:ins w:id="1192" w:author="Pablo Blanco Peris" w:date="2017-05-24T19:17:00Z"/>
          <w:rFonts w:cs="Times"/>
        </w:rPr>
        <w:pPrChange w:id="1193" w:author="Pablo Blanco Peris" w:date="2017-05-24T19:15:00Z">
          <w:pPr>
            <w:pStyle w:val="Ttulo1"/>
            <w:numPr>
              <w:numId w:val="19"/>
            </w:numPr>
            <w:ind w:left="284" w:hanging="284"/>
          </w:pPr>
        </w:pPrChange>
      </w:pPr>
      <w:ins w:id="1194" w:author="Pablo Blanco Peris" w:date="2017-05-24T19:15:00Z">
        <w:r>
          <w:rPr>
            <w:rFonts w:ascii="Book Antiqua" w:hAnsi="Book Antiqua" w:cs="Times"/>
          </w:rPr>
          <w:t>Desafortunadamente hoy en día existe mucha facilidad a la hora de manipular contenido multimedia</w:t>
        </w:r>
      </w:ins>
      <w:ins w:id="1195"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1196" w:author="Pablo Blanco Peris" w:date="2017-05-24T19:19:00Z"/>
          <w:rFonts w:cs="Times"/>
        </w:rPr>
        <w:pPrChange w:id="1197" w:author="Pablo Blanco Peris" w:date="2017-05-24T19:15:00Z">
          <w:pPr>
            <w:pStyle w:val="Ttulo1"/>
            <w:numPr>
              <w:numId w:val="19"/>
            </w:numPr>
            <w:ind w:left="284" w:hanging="284"/>
          </w:pPr>
        </w:pPrChange>
      </w:pPr>
      <w:ins w:id="1198" w:author="Pablo Blanco Peris" w:date="2017-05-24T19:18:00Z">
        <w:r>
          <w:rPr>
            <w:rFonts w:ascii="Book Antiqua" w:hAnsi="Book Antiqua" w:cs="Times"/>
          </w:rPr>
          <w:t xml:space="preserve">Este hecho tuvo como consecuencia el interés de muchos investigadores </w:t>
        </w:r>
      </w:ins>
      <w:ins w:id="1199"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1200" w:author="Pablo Blanco Peris" w:date="2017-05-24T19:23:00Z"/>
          <w:rFonts w:cs="Times"/>
        </w:rPr>
        <w:pPrChange w:id="1201" w:author="Pablo Blanco Peris" w:date="2017-05-24T19:15:00Z">
          <w:pPr>
            <w:pStyle w:val="Ttulo1"/>
            <w:numPr>
              <w:numId w:val="19"/>
            </w:numPr>
            <w:ind w:left="284" w:hanging="284"/>
          </w:pPr>
        </w:pPrChange>
      </w:pPr>
      <w:ins w:id="1202" w:author="Pablo Blanco Peris" w:date="2017-05-24T19:19:00Z">
        <w:r>
          <w:rPr>
            <w:rFonts w:ascii="Book Antiqua" w:hAnsi="Book Antiqua" w:cs="Times"/>
          </w:rPr>
          <w:t xml:space="preserve">Desde entonces, una gran cantidad de algoritmos han sido desarrollados, analizados y probados con </w:t>
        </w:r>
      </w:ins>
      <w:ins w:id="1203" w:author="Pablo Blanco Peris" w:date="2017-05-24T19:20:00Z">
        <w:r>
          <w:rPr>
            <w:rFonts w:ascii="Book Antiqua" w:hAnsi="Book Antiqua" w:cs="Times"/>
          </w:rPr>
          <w:t>intención</w:t>
        </w:r>
      </w:ins>
      <w:ins w:id="1204" w:author="Pablo Blanco Peris" w:date="2017-05-24T19:19:00Z">
        <w:r>
          <w:rPr>
            <w:rFonts w:ascii="Book Antiqua" w:hAnsi="Book Antiqua" w:cs="Times"/>
          </w:rPr>
          <w:t xml:space="preserve"> </w:t>
        </w:r>
      </w:ins>
      <w:ins w:id="1205" w:author="Pablo Blanco Peris" w:date="2017-05-24T19:20:00Z">
        <w:r>
          <w:rPr>
            <w:rFonts w:ascii="Book Antiqua" w:hAnsi="Book Antiqua" w:cs="Times"/>
          </w:rPr>
          <w:t xml:space="preserve">de </w:t>
        </w:r>
      </w:ins>
      <w:ins w:id="1206" w:author="Pablo Blanco Peris" w:date="2017-05-24T19:22:00Z">
        <w:r w:rsidR="00352FC9">
          <w:rPr>
            <w:rFonts w:ascii="Book Antiqua" w:hAnsi="Book Antiqua" w:cs="Times"/>
          </w:rPr>
          <w:t xml:space="preserve">verificar la integridad de las </w:t>
        </w:r>
      </w:ins>
      <w:ins w:id="1207" w:author="Pablo Blanco Peris" w:date="2017-05-24T19:23:00Z">
        <w:r w:rsidR="00352FC9">
          <w:rPr>
            <w:rFonts w:ascii="Book Antiqua" w:hAnsi="Book Antiqua" w:cs="Times"/>
          </w:rPr>
          <w:t>imágenes</w:t>
        </w:r>
      </w:ins>
      <w:ins w:id="1208" w:author="Pablo Blanco Peris" w:date="2017-05-24T19:22:00Z">
        <w:r w:rsidR="00352FC9">
          <w:rPr>
            <w:rFonts w:ascii="Book Antiqua" w:hAnsi="Book Antiqua" w:cs="Times"/>
          </w:rPr>
          <w:t xml:space="preserve"> </w:t>
        </w:r>
      </w:ins>
      <w:ins w:id="1209" w:author="Pablo Blanco Peris" w:date="2017-05-24T19:23:00Z">
        <w:r w:rsidR="00352FC9">
          <w:rPr>
            <w:rFonts w:ascii="Book Antiqua" w:hAnsi="Book Antiqua" w:cs="Times"/>
          </w:rPr>
          <w:t>digitales a día de hoy.</w:t>
        </w:r>
      </w:ins>
    </w:p>
    <w:p w14:paraId="0C5DC064" w14:textId="77777777" w:rsidR="00352FC9" w:rsidRDefault="00352FC9">
      <w:pPr>
        <w:jc w:val="both"/>
        <w:rPr>
          <w:ins w:id="1210" w:author="Pablo Blanco Peris" w:date="2017-05-24T19:23:00Z"/>
          <w:rFonts w:cs="Times"/>
        </w:rPr>
        <w:pPrChange w:id="1211" w:author="Pablo Blanco Peris" w:date="2017-05-24T19:15:00Z">
          <w:pPr>
            <w:pStyle w:val="Ttulo1"/>
            <w:numPr>
              <w:numId w:val="19"/>
            </w:numPr>
            <w:ind w:left="284" w:hanging="284"/>
          </w:pPr>
        </w:pPrChange>
      </w:pPr>
    </w:p>
    <w:p w14:paraId="03AA6EFC" w14:textId="1F09CD0B" w:rsidR="00352FC9" w:rsidRDefault="00352FC9">
      <w:pPr>
        <w:jc w:val="both"/>
        <w:rPr>
          <w:ins w:id="1212" w:author="Pablo Blanco Peris" w:date="2017-05-28T12:43:00Z"/>
          <w:rFonts w:cs="Times"/>
        </w:rPr>
        <w:pPrChange w:id="1213" w:author="Pablo Blanco Peris" w:date="2017-05-24T19:15:00Z">
          <w:pPr>
            <w:pStyle w:val="Ttulo1"/>
            <w:numPr>
              <w:numId w:val="19"/>
            </w:numPr>
            <w:ind w:left="284" w:hanging="284"/>
          </w:pPr>
        </w:pPrChange>
      </w:pPr>
      <w:ins w:id="1214" w:author="Pablo Blanco Peris" w:date="2017-05-24T19:23:00Z">
        <w:r>
          <w:rPr>
            <w:rFonts w:ascii="Book Antiqua" w:hAnsi="Book Antiqua" w:cs="Times"/>
          </w:rPr>
          <w:t xml:space="preserve">Debido a las diferentes técnicas de manipulación de imágenes, se han desarrollado diferentes </w:t>
        </w:r>
      </w:ins>
      <w:ins w:id="1215" w:author="Pablo Blanco Peris" w:date="2017-05-24T19:24:00Z">
        <w:r>
          <w:rPr>
            <w:rFonts w:ascii="Book Antiqua" w:hAnsi="Book Antiqua" w:cs="Times"/>
          </w:rPr>
          <w:t>métodos</w:t>
        </w:r>
      </w:ins>
      <w:ins w:id="1216" w:author="Pablo Blanco Peris" w:date="2017-05-24T19:23:00Z">
        <w:r>
          <w:rPr>
            <w:rFonts w:ascii="Book Antiqua" w:hAnsi="Book Antiqua" w:cs="Times"/>
          </w:rPr>
          <w:t xml:space="preserve"> </w:t>
        </w:r>
      </w:ins>
      <w:ins w:id="1217" w:author="Pablo Blanco Peris" w:date="2017-05-24T19:24:00Z">
        <w:r>
          <w:rPr>
            <w:rFonts w:ascii="Book Antiqua" w:hAnsi="Book Antiqua" w:cs="Times"/>
          </w:rPr>
          <w:t>de detección.</w:t>
        </w:r>
      </w:ins>
    </w:p>
    <w:p w14:paraId="199AF3F3" w14:textId="77777777" w:rsidR="00976DCE" w:rsidRDefault="00976DCE">
      <w:pPr>
        <w:jc w:val="both"/>
        <w:rPr>
          <w:ins w:id="1218" w:author="Pablo Blanco Peris" w:date="2017-05-28T12:43:00Z"/>
          <w:rFonts w:cs="Times"/>
        </w:rPr>
        <w:pPrChange w:id="1219" w:author="Pablo Blanco Peris" w:date="2017-05-24T19:15:00Z">
          <w:pPr>
            <w:pStyle w:val="Ttulo1"/>
            <w:numPr>
              <w:numId w:val="19"/>
            </w:numPr>
            <w:ind w:left="284" w:hanging="284"/>
          </w:pPr>
        </w:pPrChange>
      </w:pPr>
    </w:p>
    <w:p w14:paraId="688D7A7B" w14:textId="77777777" w:rsidR="00976DCE" w:rsidRDefault="00976DCE">
      <w:pPr>
        <w:jc w:val="both"/>
        <w:rPr>
          <w:ins w:id="1220" w:author="Pablo Blanco Peris" w:date="2017-05-28T12:43:00Z"/>
          <w:rFonts w:cs="Times"/>
        </w:rPr>
        <w:pPrChange w:id="1221" w:author="Pablo Blanco Peris" w:date="2017-05-24T19:15:00Z">
          <w:pPr>
            <w:pStyle w:val="Ttulo1"/>
            <w:numPr>
              <w:numId w:val="19"/>
            </w:numPr>
            <w:ind w:left="284" w:hanging="284"/>
          </w:pPr>
        </w:pPrChange>
      </w:pPr>
    </w:p>
    <w:p w14:paraId="06BD04E8" w14:textId="1D3D41BF" w:rsidR="00207E44" w:rsidRDefault="00976DCE">
      <w:pPr>
        <w:jc w:val="both"/>
        <w:rPr>
          <w:ins w:id="1222" w:author="Pablo Blanco Peris" w:date="2017-05-28T12:44:00Z"/>
          <w:rFonts w:cs="Times"/>
        </w:rPr>
        <w:pPrChange w:id="1223" w:author="Pablo Blanco Peris" w:date="2017-05-24T19:15:00Z">
          <w:pPr>
            <w:pStyle w:val="Ttulo1"/>
            <w:numPr>
              <w:numId w:val="19"/>
            </w:numPr>
            <w:ind w:left="284" w:hanging="284"/>
          </w:pPr>
        </w:pPrChange>
      </w:pPr>
      <w:ins w:id="1224" w:author="Pablo Blanco Peris" w:date="2017-05-28T12:43:00Z">
        <w:r>
          <w:rPr>
            <w:rFonts w:ascii="Book Antiqua" w:hAnsi="Book Antiqua" w:cs="Times"/>
          </w:rPr>
          <w:t xml:space="preserve">En </w:t>
        </w:r>
        <w:r w:rsidR="00207E44">
          <w:rPr>
            <w:rFonts w:ascii="Book Antiqua" w:hAnsi="Book Antiqua" w:cs="Times"/>
          </w:rPr>
          <w:t>este gráfico se aprecia el crecimiento del número de publicaciones por año entre 2002 y 2014</w:t>
        </w:r>
      </w:ins>
      <w:ins w:id="1225" w:author="Pablo Blanco Peris" w:date="2017-05-28T12:44:00Z">
        <w:r w:rsidR="00207E44">
          <w:rPr>
            <w:rFonts w:ascii="Book Antiqua" w:hAnsi="Book Antiqua" w:cs="Times"/>
          </w:rPr>
          <w:t xml:space="preserve"> de artículos</w:t>
        </w:r>
      </w:ins>
      <w:ins w:id="1226" w:author="Pablo Blanco Peris" w:date="2017-05-28T12:47:00Z">
        <w:r w:rsidR="00207E44">
          <w:rPr>
            <w:rFonts w:ascii="Book Antiqua" w:hAnsi="Book Antiqua" w:cs="Times"/>
          </w:rPr>
          <w:t xml:space="preserve"> basados en</w:t>
        </w:r>
      </w:ins>
      <w:ins w:id="1227" w:author="Pablo Blanco Peris" w:date="2017-05-28T12:44:00Z">
        <w:r w:rsidR="00207E44">
          <w:rPr>
            <w:rFonts w:ascii="Book Antiqua" w:hAnsi="Book Antiqua" w:cs="Times"/>
          </w:rPr>
          <w:t xml:space="preserve"> técnicas de identificación de imágenes manipuladas</w:t>
        </w:r>
      </w:ins>
      <w:ins w:id="1228" w:author="Pablo Blanco Peris" w:date="2017-05-28T12:45:00Z">
        <w:r w:rsidR="00207E44">
          <w:rPr>
            <w:rFonts w:ascii="Book Antiqua" w:hAnsi="Book Antiqua" w:cs="Times"/>
          </w:rPr>
          <w:t xml:space="preserve"> según </w:t>
        </w:r>
      </w:ins>
      <w:ins w:id="1229" w:author="Pablo Blanco Peris" w:date="2017-05-28T12:46:00Z">
        <w:r w:rsidR="00207E44">
          <w:rPr>
            <w:rFonts w:ascii="Book Antiqua" w:hAnsi="Book Antiqua" w:cs="Times"/>
          </w:rPr>
          <w:fldChar w:fldCharType="begin"/>
        </w:r>
        <w:r w:rsidR="00207E44">
          <w:rPr>
            <w:rFonts w:ascii="Book Antiqua" w:hAnsi="Book Antiqua"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r w:rsidR="00207E44">
        <w:rPr>
          <w:rFonts w:ascii="Book Antiqua" w:hAnsi="Book Antiqua" w:cs="Times"/>
        </w:rPr>
        <w:fldChar w:fldCharType="separate"/>
      </w:r>
      <w:ins w:id="1230" w:author="Pablo Blanco Peris" w:date="2017-05-28T12:46:00Z">
        <w:r w:rsidR="00207E44">
          <w:rPr>
            <w:rFonts w:ascii="Book Antiqua" w:hAnsi="Book Antiqua" w:cs="Times"/>
            <w:noProof/>
          </w:rPr>
          <w:t>[5]</w:t>
        </w:r>
        <w:r w:rsidR="00207E44">
          <w:rPr>
            <w:rFonts w:ascii="Book Antiqua" w:hAnsi="Book Antiqua" w:cs="Times"/>
          </w:rPr>
          <w:fldChar w:fldCharType="end"/>
        </w:r>
      </w:ins>
      <w:ins w:id="1231" w:author="Pablo Blanco Peris" w:date="2017-05-28T12:44:00Z">
        <w:r w:rsidR="00207E44">
          <w:rPr>
            <w:rFonts w:ascii="Book Antiqua" w:hAnsi="Book Antiqua" w:cs="Times"/>
          </w:rPr>
          <w:t>.</w:t>
        </w:r>
      </w:ins>
    </w:p>
    <w:p w14:paraId="23B18AE8" w14:textId="672F3435" w:rsidR="00207E44" w:rsidRDefault="00207E44">
      <w:pPr>
        <w:jc w:val="center"/>
        <w:rPr>
          <w:ins w:id="1232" w:author="Pablo Blanco Peris" w:date="2017-05-24T19:19:00Z"/>
          <w:rFonts w:cs="Times"/>
        </w:rPr>
        <w:pPrChange w:id="1233" w:author="Pablo Blanco Peris" w:date="2017-05-28T12:50:00Z">
          <w:pPr>
            <w:pStyle w:val="Ttulo1"/>
            <w:numPr>
              <w:numId w:val="19"/>
            </w:numPr>
            <w:ind w:left="284" w:hanging="284"/>
          </w:pPr>
        </w:pPrChange>
      </w:pPr>
      <w:ins w:id="1234" w:author="Pablo Blanco Peris" w:date="2017-05-28T12:45:00Z">
        <w:r w:rsidRPr="00207E44">
          <w:rPr>
            <w:rFonts w:cs="Times"/>
            <w:noProof/>
            <w:lang w:val="es-ES_tradnl" w:eastAsia="es-ES_tradnl"/>
            <w:rPrChange w:id="1235" w:author="Unknown">
              <w:rPr>
                <w:noProof/>
                <w:lang w:eastAsia="es-ES_tradnl"/>
              </w:rPr>
            </w:rPrChange>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4512945"/>
                      </a:xfrm>
                      <a:prstGeom prst="rect">
                        <a:avLst/>
                      </a:prstGeom>
                    </pic:spPr>
                  </pic:pic>
                </a:graphicData>
              </a:graphic>
            </wp:inline>
          </w:drawing>
        </w:r>
      </w:ins>
    </w:p>
    <w:p w14:paraId="63524666" w14:textId="17A265C6" w:rsidR="001B0516" w:rsidRPr="001B0516" w:rsidRDefault="001B0516">
      <w:pPr>
        <w:jc w:val="both"/>
        <w:rPr>
          <w:rFonts w:cs="Times"/>
          <w:smallCaps/>
          <w:rPrChange w:id="1236" w:author="Pablo Blanco Peris" w:date="2017-05-24T19:15:00Z">
            <w:rPr>
              <w:bCs/>
              <w:smallCaps w:val="0"/>
            </w:rPr>
          </w:rPrChange>
        </w:rPr>
        <w:pPrChange w:id="1237" w:author="Pablo Blanco Peris" w:date="2017-05-24T19:15:00Z">
          <w:pPr>
            <w:pStyle w:val="Ttulo1"/>
            <w:numPr>
              <w:numId w:val="19"/>
            </w:numPr>
            <w:ind w:left="284" w:hanging="284"/>
          </w:pPr>
        </w:pPrChange>
      </w:pPr>
    </w:p>
    <w:p w14:paraId="42C3827A" w14:textId="76D2D2FC" w:rsidR="00F30566" w:rsidRPr="00DE7EEA" w:rsidRDefault="00194F2C">
      <w:pPr>
        <w:pStyle w:val="Ttulo2"/>
        <w:numPr>
          <w:ilvl w:val="1"/>
          <w:numId w:val="19"/>
        </w:numPr>
        <w:rPr>
          <w:bCs/>
          <w:sz w:val="30"/>
          <w:szCs w:val="28"/>
        </w:rPr>
      </w:pPr>
      <w:bookmarkStart w:id="1238" w:name="_Toc483414160"/>
      <w:r>
        <w:rPr>
          <w:bCs/>
          <w:sz w:val="30"/>
          <w:szCs w:val="28"/>
        </w:rPr>
        <w:t>Técnicas de identificación de manipulaciones copia-pega</w:t>
      </w:r>
      <w:bookmarkEnd w:id="1238"/>
    </w:p>
    <w:p w14:paraId="61715976" w14:textId="77777777" w:rsidR="00F30566" w:rsidRDefault="00F30566" w:rsidP="00F30566"/>
    <w:p w14:paraId="5A8FCEDB" w14:textId="77777777" w:rsidR="00194F2C" w:rsidRDefault="00194F2C">
      <w:pPr>
        <w:jc w:val="both"/>
        <w:rPr>
          <w:rFonts w:ascii="Book Antiqua" w:hAnsi="Book Antiqua" w:cs="Times"/>
        </w:rPr>
        <w:pPrChange w:id="1239"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240"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241"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242"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243" w:author="Pablo Blanco Peris" w:date="2017-05-28T12:46:00Z">
        <w:r w:rsidR="00207E44">
          <w:rPr>
            <w:rFonts w:ascii="Book Antiqua" w:hAnsi="Book Antiqua" w:cs="Times"/>
            <w:noProof/>
          </w:rPr>
          <w:t>[6]</w:t>
        </w:r>
      </w:ins>
      <w:del w:id="1244"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245"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 xml:space="preserve">bloque para la extracción de características locales y reducir las dimensiones para facilitar la comparación de las medidas. Finalmente, esas características son clasificadas </w:t>
      </w:r>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246"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247"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248"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249" w:author="Pablo Blanco Peris" w:date="2017-05-24T17:58:00Z">
          <w:pPr/>
        </w:pPrChange>
      </w:pPr>
    </w:p>
    <w:p w14:paraId="406AE628" w14:textId="12D112A5" w:rsidR="00557814" w:rsidRDefault="00EF2372">
      <w:pPr>
        <w:jc w:val="both"/>
        <w:rPr>
          <w:rFonts w:ascii="Book Antiqua" w:hAnsi="Book Antiqua" w:cs="Times"/>
        </w:rPr>
        <w:pPrChange w:id="1250"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251"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252"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253" w:author="Pablo Blanco Peris" w:date="2017-05-28T12:46:00Z">
        <w:r w:rsidR="00207E44">
          <w:rPr>
            <w:rFonts w:ascii="Book Antiqua" w:hAnsi="Book Antiqua" w:cs="Times"/>
            <w:noProof/>
          </w:rPr>
          <w:t>[7]</w:t>
        </w:r>
      </w:ins>
      <w:del w:id="1254"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255"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256"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257"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258"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259" w:author="Pablo Blanco Peris" w:date="2017-05-28T13:38:00Z">
        <w:r w:rsidR="00E64B63">
          <w:rPr>
            <w:rFonts w:ascii="Book Antiqua" w:hAnsi="Book Antiqua" w:cs="Times"/>
            <w:noProof/>
            <w:lang w:val="es-ES_tradnl"/>
          </w:rPr>
          <w:t>[9]</w:t>
        </w:r>
      </w:ins>
      <w:del w:id="1260"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261" w:author="Pablo Blanco Peris" w:date="2017-05-24T17:58:00Z">
          <w:pPr/>
        </w:pPrChange>
      </w:pPr>
      <w:r w:rsidRPr="00E96B03">
        <w:rPr>
          <w:rFonts w:ascii="Book Antiqua" w:hAnsi="Book Antiqua"/>
        </w:rPr>
        <w:lastRenderedPageBreak/>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262"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263"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264" w:author="Pablo Blanco Peris" w:date="2017-05-28T12:46:00Z">
        <w:r w:rsidR="00207E44">
          <w:rPr>
            <w:rFonts w:ascii="Book Antiqua" w:hAnsi="Book Antiqua"/>
            <w:noProof/>
          </w:rPr>
          <w:t>[7]</w:t>
        </w:r>
      </w:ins>
      <w:del w:id="1265"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266"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267"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268" w:author="Pablo Blanco Peris" w:date="2017-05-24T17:58:00Z">
            <w:rPr>
              <w:lang w:val="es-ES_tradnl" w:eastAsia="es-ES_tradnl"/>
            </w:rPr>
          </w:rPrChange>
        </w:rPr>
        <w:t>ω = 0.6</w:t>
      </w:r>
    </w:p>
    <w:p w14:paraId="244656BC" w14:textId="77777777" w:rsidR="00E24D15" w:rsidRDefault="00E24D15">
      <w:pPr>
        <w:pStyle w:val="Ttulo2"/>
        <w:rPr>
          <w:ins w:id="1269" w:author="Pablo Blanco Peris" w:date="2017-05-28T12:52:00Z"/>
          <w:bCs/>
          <w:sz w:val="30"/>
          <w:szCs w:val="28"/>
        </w:rPr>
      </w:pPr>
      <w:bookmarkStart w:id="1270" w:name="_Toc483414161"/>
    </w:p>
    <w:p w14:paraId="23129808" w14:textId="77777777" w:rsidR="00E24D15" w:rsidRPr="00DE7EEA" w:rsidRDefault="00E24D15">
      <w:pPr>
        <w:pStyle w:val="Ttulo2"/>
        <w:numPr>
          <w:ilvl w:val="1"/>
          <w:numId w:val="19"/>
        </w:numPr>
        <w:rPr>
          <w:ins w:id="1271" w:author="Pablo Blanco Peris" w:date="2017-05-28T12:52:00Z"/>
          <w:bCs/>
          <w:sz w:val="30"/>
          <w:szCs w:val="28"/>
        </w:rPr>
        <w:pPrChange w:id="1272" w:author="Pablo Blanco Peris" w:date="2017-05-28T12:52:00Z">
          <w:pPr>
            <w:pStyle w:val="Ttulo2"/>
            <w:numPr>
              <w:ilvl w:val="1"/>
              <w:numId w:val="35"/>
            </w:numPr>
            <w:ind w:left="792" w:hanging="432"/>
          </w:pPr>
        </w:pPrChange>
      </w:pPr>
      <w:ins w:id="1273" w:author="Pablo Blanco Peris" w:date="2017-05-28T12:52:00Z">
        <w:r>
          <w:rPr>
            <w:bCs/>
            <w:sz w:val="30"/>
            <w:szCs w:val="28"/>
          </w:rPr>
          <w:t>Técnicas de identificación de manipulaciones copia-pega</w:t>
        </w:r>
      </w:ins>
    </w:p>
    <w:p w14:paraId="20342B72" w14:textId="77777777" w:rsidR="00E24D15" w:rsidRDefault="00F30566">
      <w:pPr>
        <w:pStyle w:val="Ttulo2"/>
        <w:rPr>
          <w:ins w:id="1274" w:author="Pablo Blanco Peris" w:date="2017-05-28T12:52:00Z"/>
          <w:bCs/>
          <w:sz w:val="30"/>
          <w:szCs w:val="28"/>
        </w:rPr>
      </w:pPr>
      <w:del w:id="1275" w:author="Pablo Blanco Peris" w:date="2017-05-28T12:51:00Z">
        <w:r w:rsidRPr="00DE7EEA" w:rsidDel="00E24D15">
          <w:rPr>
            <w:bCs/>
            <w:sz w:val="30"/>
            <w:szCs w:val="28"/>
          </w:rPr>
          <w:delText>4.2</w:delText>
        </w:r>
      </w:del>
      <w:r w:rsidRPr="00DE7EEA">
        <w:rPr>
          <w:bCs/>
          <w:sz w:val="30"/>
          <w:szCs w:val="28"/>
        </w:rPr>
        <w:t xml:space="preserve"> </w:t>
      </w:r>
    </w:p>
    <w:p w14:paraId="46CC34CE" w14:textId="77777777" w:rsidR="00E24D15" w:rsidRDefault="00E24D15">
      <w:pPr>
        <w:pStyle w:val="Ttulo2"/>
        <w:rPr>
          <w:ins w:id="1276" w:author="Pablo Blanco Peris" w:date="2017-05-28T12:52:00Z"/>
          <w:bCs/>
          <w:sz w:val="30"/>
          <w:szCs w:val="28"/>
        </w:rPr>
      </w:pPr>
    </w:p>
    <w:p w14:paraId="6AF91289" w14:textId="15B776E0" w:rsidR="00F30566" w:rsidRPr="00DE7EEA" w:rsidDel="00E24D15" w:rsidRDefault="00F30566">
      <w:pPr>
        <w:pStyle w:val="Ttulo2"/>
        <w:rPr>
          <w:del w:id="1277" w:author="Pablo Blanco Peris" w:date="2017-05-28T12:53:00Z"/>
          <w:bCs/>
          <w:sz w:val="30"/>
          <w:szCs w:val="28"/>
        </w:rPr>
      </w:pPr>
      <w:del w:id="1278" w:author="Pablo Blanco Peris" w:date="2017-05-28T12:53:00Z">
        <w:r w:rsidRPr="00DE7EEA" w:rsidDel="00E24D15">
          <w:rPr>
            <w:bCs/>
            <w:sz w:val="30"/>
            <w:szCs w:val="28"/>
          </w:rPr>
          <w:delText>Integridad de imagen JPEG</w:delText>
        </w:r>
        <w:bookmarkEnd w:id="1270"/>
      </w:del>
    </w:p>
    <w:p w14:paraId="7049017C" w14:textId="701DC267" w:rsidR="00F30566" w:rsidRPr="00DE7EEA" w:rsidDel="00E24D15" w:rsidRDefault="00F30566" w:rsidP="00F30566">
      <w:pPr>
        <w:pStyle w:val="Ttulo2"/>
        <w:rPr>
          <w:del w:id="1279" w:author="Pablo Blanco Peris" w:date="2017-05-28T12:53:00Z"/>
          <w:bCs/>
          <w:sz w:val="30"/>
          <w:szCs w:val="28"/>
        </w:rPr>
      </w:pPr>
      <w:bookmarkStart w:id="1280" w:name="_Toc483414162"/>
      <w:del w:id="1281" w:author="Pablo Blanco Peris" w:date="2017-05-28T12:53:00Z">
        <w:r w:rsidRPr="00DE7EEA" w:rsidDel="00E24D15">
          <w:rPr>
            <w:bCs/>
            <w:sz w:val="30"/>
            <w:szCs w:val="28"/>
          </w:rPr>
          <w:delText>4.3 Otros formatos</w:delText>
        </w:r>
        <w:bookmarkEnd w:id="1280"/>
      </w:del>
    </w:p>
    <w:p w14:paraId="034D2986" w14:textId="6D521E8F" w:rsidR="005907EE" w:rsidDel="00E24D15" w:rsidRDefault="00F30566" w:rsidP="00F30566">
      <w:pPr>
        <w:rPr>
          <w:del w:id="1282" w:author="Pablo Blanco Peris" w:date="2017-05-28T12:53:00Z"/>
        </w:rPr>
      </w:pPr>
      <w:del w:id="1283" w:author="Pablo Blanco Peris" w:date="2017-05-28T12:53:00Z">
        <w:r w:rsidRPr="00DE7EEA" w:rsidDel="00E24D15">
          <w:rPr>
            <w:bCs/>
            <w:sz w:val="30"/>
            <w:szCs w:val="28"/>
          </w:rPr>
          <w:delText>4.4 Técnicas que emplean formato JPEG</w:delText>
        </w:r>
      </w:del>
    </w:p>
    <w:p w14:paraId="430CE745" w14:textId="37F573C6" w:rsidR="00F30566" w:rsidRPr="005907EE" w:rsidRDefault="00F30566" w:rsidP="00E24D15">
      <w:pPr>
        <w:pStyle w:val="Ttulo1"/>
        <w:numPr>
          <w:ilvl w:val="0"/>
          <w:numId w:val="35"/>
        </w:numPr>
        <w:ind w:left="284" w:hanging="284"/>
        <w:rPr>
          <w:bCs/>
          <w:smallCaps w:val="0"/>
        </w:rPr>
      </w:pPr>
      <w:bookmarkStart w:id="1284" w:name="_Toc483414163"/>
      <w:r w:rsidRPr="005907EE">
        <w:rPr>
          <w:bCs/>
          <w:smallCaps w:val="0"/>
        </w:rPr>
        <w:lastRenderedPageBreak/>
        <w:t>FORMATO COMPRESIÓN JPG</w:t>
      </w:r>
      <w:bookmarkEnd w:id="1284"/>
    </w:p>
    <w:p w14:paraId="6D48B4F7" w14:textId="77777777" w:rsidR="00154D5D" w:rsidRPr="00154D5D" w:rsidRDefault="00154D5D" w:rsidP="00154D5D">
      <w:pPr>
        <w:widowControl w:val="0"/>
        <w:autoSpaceDE w:val="0"/>
        <w:autoSpaceDN w:val="0"/>
        <w:adjustRightInd w:val="0"/>
        <w:jc w:val="both"/>
        <w:rPr>
          <w:ins w:id="1285" w:author="Maria Solana Gonzalez" w:date="2017-05-28T20:49:00Z"/>
          <w:rFonts w:ascii="Book Antiqua" w:hAnsi="Book Antiqua" w:cs="Times"/>
          <w:rPrChange w:id="1286" w:author="Maria Solana Gonzalez" w:date="2017-05-28T20:49:00Z">
            <w:rPr>
              <w:ins w:id="1287" w:author="Maria Solana Gonzalez" w:date="2017-05-28T20:49:00Z"/>
            </w:rPr>
          </w:rPrChange>
        </w:rPr>
        <w:pPrChange w:id="1288" w:author="Maria Solana Gonzalez" w:date="2017-05-28T20:49:00Z">
          <w:pPr>
            <w:pStyle w:val="Prrafodelista"/>
            <w:widowControl w:val="0"/>
            <w:numPr>
              <w:numId w:val="35"/>
            </w:numPr>
            <w:autoSpaceDE w:val="0"/>
            <w:autoSpaceDN w:val="0"/>
            <w:adjustRightInd w:val="0"/>
            <w:ind w:left="360" w:hanging="360"/>
            <w:jc w:val="both"/>
          </w:pPr>
        </w:pPrChange>
      </w:pPr>
      <w:ins w:id="1289" w:author="Maria Solana Gonzalez" w:date="2017-05-28T20:49:00Z">
        <w:r w:rsidRPr="00154D5D">
          <w:rPr>
            <w:rFonts w:ascii="Book Antiqua" w:hAnsi="Book Antiqua" w:cs="Times"/>
            <w:rPrChange w:id="1290"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rsidP="00154D5D">
      <w:pPr>
        <w:widowControl w:val="0"/>
        <w:autoSpaceDE w:val="0"/>
        <w:autoSpaceDN w:val="0"/>
        <w:adjustRightInd w:val="0"/>
        <w:jc w:val="both"/>
        <w:rPr>
          <w:ins w:id="1291" w:author="Maria Solana Gonzalez" w:date="2017-05-28T20:49:00Z"/>
          <w:rFonts w:ascii="Book Antiqua" w:hAnsi="Book Antiqua" w:cs="Times"/>
          <w:rPrChange w:id="1292" w:author="Maria Solana Gonzalez" w:date="2017-05-28T20:49:00Z">
            <w:rPr>
              <w:ins w:id="1293" w:author="Maria Solana Gonzalez" w:date="2017-05-28T20:49:00Z"/>
            </w:rPr>
          </w:rPrChange>
        </w:rPr>
        <w:pPrChange w:id="1294"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rsidP="00154D5D">
      <w:pPr>
        <w:widowControl w:val="0"/>
        <w:autoSpaceDE w:val="0"/>
        <w:autoSpaceDN w:val="0"/>
        <w:adjustRightInd w:val="0"/>
        <w:jc w:val="both"/>
        <w:rPr>
          <w:ins w:id="1295" w:author="Maria Solana Gonzalez" w:date="2017-05-28T20:49:00Z"/>
          <w:rFonts w:ascii="Book Antiqua" w:hAnsi="Book Antiqua" w:cs="Times"/>
          <w:rPrChange w:id="1296" w:author="Maria Solana Gonzalez" w:date="2017-05-28T20:49:00Z">
            <w:rPr>
              <w:ins w:id="1297" w:author="Maria Solana Gonzalez" w:date="2017-05-28T20:49:00Z"/>
              <w:rFonts w:cs="Times"/>
            </w:rPr>
          </w:rPrChange>
        </w:rPr>
        <w:pPrChange w:id="1298" w:author="Maria Solana Gonzalez" w:date="2017-05-28T20:49:00Z">
          <w:pPr>
            <w:pStyle w:val="Prrafodelista"/>
            <w:widowControl w:val="0"/>
            <w:numPr>
              <w:numId w:val="35"/>
            </w:numPr>
            <w:autoSpaceDE w:val="0"/>
            <w:autoSpaceDN w:val="0"/>
            <w:adjustRightInd w:val="0"/>
            <w:ind w:left="360" w:hanging="360"/>
            <w:jc w:val="both"/>
          </w:pPr>
        </w:pPrChange>
      </w:pPr>
      <w:ins w:id="1299" w:author="Maria Solana Gonzalez" w:date="2017-05-28T20:49:00Z">
        <w:r w:rsidRPr="00154D5D">
          <w:rPr>
            <w:rFonts w:ascii="Book Antiqua" w:hAnsi="Book Antiqua"/>
            <w:rPrChange w:id="1300"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rsidP="00154D5D">
      <w:pPr>
        <w:jc w:val="both"/>
        <w:rPr>
          <w:ins w:id="1301" w:author="Maria Solana Gonzalez" w:date="2017-05-28T20:49:00Z"/>
          <w:lang w:val="es-ES_tradnl"/>
        </w:rPr>
        <w:pPrChange w:id="1302" w:author="Maria Solana Gonzalez" w:date="2017-05-28T20:49:00Z">
          <w:pPr>
            <w:pStyle w:val="Prrafodelista"/>
            <w:numPr>
              <w:numId w:val="35"/>
            </w:numPr>
            <w:ind w:left="360" w:hanging="360"/>
          </w:pPr>
        </w:pPrChange>
      </w:pPr>
    </w:p>
    <w:p w14:paraId="61111097" w14:textId="7C8CF37D" w:rsidR="00F30566" w:rsidRDefault="00154D5D" w:rsidP="00154D5D">
      <w:pPr>
        <w:jc w:val="both"/>
        <w:pPrChange w:id="1303" w:author="Maria Solana Gonzalez" w:date="2017-05-28T20:49:00Z">
          <w:pPr>
            <w:pStyle w:val="Prrafodelista"/>
            <w:numPr>
              <w:numId w:val="35"/>
            </w:numPr>
            <w:ind w:left="360" w:hanging="360"/>
          </w:pPr>
        </w:pPrChange>
      </w:pPr>
      <w:ins w:id="1304" w:author="Maria Solana Gonzalez" w:date="2017-05-28T20:49:00Z">
        <w:r w:rsidRPr="00154D5D">
          <w:rPr>
            <w:rFonts w:ascii="Book Antiqua" w:hAnsi="Book Antiqua"/>
            <w:rPrChange w:id="1305"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66B6587B" w14:textId="77777777" w:rsidR="00F30566" w:rsidRPr="00DE7EEA" w:rsidRDefault="00F30566" w:rsidP="00F30566">
      <w:pPr>
        <w:pStyle w:val="Ttulo2"/>
        <w:rPr>
          <w:bCs/>
          <w:sz w:val="30"/>
          <w:szCs w:val="28"/>
        </w:rPr>
      </w:pPr>
      <w:bookmarkStart w:id="1306" w:name="_Toc483414164"/>
      <w:r w:rsidRPr="00DE7EEA">
        <w:rPr>
          <w:bCs/>
          <w:sz w:val="30"/>
          <w:szCs w:val="28"/>
        </w:rPr>
        <w:t>4.1 Estándar JPEG</w:t>
      </w:r>
      <w:bookmarkEnd w:id="1306"/>
    </w:p>
    <w:p w14:paraId="7C6D4889" w14:textId="77777777" w:rsidR="00F30566" w:rsidRDefault="00F30566" w:rsidP="00F30566"/>
    <w:p w14:paraId="0784B884" w14:textId="77777777" w:rsidR="00F30566" w:rsidRPr="0091210C" w:rsidRDefault="00F30566" w:rsidP="00154D5D">
      <w:pPr>
        <w:widowControl w:val="0"/>
        <w:autoSpaceDE w:val="0"/>
        <w:autoSpaceDN w:val="0"/>
        <w:adjustRightInd w:val="0"/>
        <w:jc w:val="both"/>
        <w:rPr>
          <w:rFonts w:ascii="Book Antiqua" w:hAnsi="Book Antiqua" w:cs="Times"/>
        </w:rPr>
        <w:pPrChange w:id="1307" w:author="Maria Solana Gonzalez" w:date="2017-05-28T20:49:00Z">
          <w:pPr>
            <w:widowControl w:val="0"/>
            <w:autoSpaceDE w:val="0"/>
            <w:autoSpaceDN w:val="0"/>
            <w:adjustRightInd w:val="0"/>
          </w:pPr>
        </w:pPrChange>
      </w:pPr>
      <w:r w:rsidRPr="0091210C">
        <w:rPr>
          <w:rFonts w:ascii="Book Antiqua" w:hAnsi="Book Antiqua" w:cs="Times"/>
        </w:rPr>
        <w:t xml:space="preserve">Es un estándar muy popular para la codificación de imágenes digitales. Utiliza varias técnicas para garantizar tasas de compresión muy altas a expensas de </w:t>
      </w:r>
      <w:r w:rsidRPr="0091210C">
        <w:rPr>
          <w:rFonts w:ascii="Book Antiqua" w:hAnsi="Book Antiqua" w:cs="Times"/>
        </w:rPr>
        <w:lastRenderedPageBreak/>
        <w:t>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rsidP="00154D5D">
      <w:pPr>
        <w:widowControl w:val="0"/>
        <w:autoSpaceDE w:val="0"/>
        <w:autoSpaceDN w:val="0"/>
        <w:adjustRightInd w:val="0"/>
        <w:jc w:val="both"/>
        <w:rPr>
          <w:rFonts w:ascii="Book Antiqua" w:hAnsi="Book Antiqua" w:cs="Times"/>
        </w:rPr>
        <w:pPrChange w:id="1308"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rsidP="00154D5D">
      <w:pPr>
        <w:widowControl w:val="0"/>
        <w:autoSpaceDE w:val="0"/>
        <w:autoSpaceDN w:val="0"/>
        <w:adjustRightInd w:val="0"/>
        <w:jc w:val="both"/>
        <w:rPr>
          <w:rFonts w:ascii="Book Antiqua" w:hAnsi="Book Antiqua" w:cs="Times"/>
        </w:rPr>
        <w:pPrChange w:id="1309"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rsidP="00154D5D">
      <w:pPr>
        <w:widowControl w:val="0"/>
        <w:autoSpaceDE w:val="0"/>
        <w:autoSpaceDN w:val="0"/>
        <w:adjustRightInd w:val="0"/>
        <w:jc w:val="both"/>
        <w:rPr>
          <w:rFonts w:ascii="Book Antiqua" w:hAnsi="Book Antiqua" w:cs="Times"/>
        </w:rPr>
        <w:pPrChange w:id="1310"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rsidP="00154D5D">
      <w:pPr>
        <w:widowControl w:val="0"/>
        <w:autoSpaceDE w:val="0"/>
        <w:autoSpaceDN w:val="0"/>
        <w:adjustRightInd w:val="0"/>
        <w:jc w:val="both"/>
        <w:rPr>
          <w:rFonts w:ascii="Book Antiqua" w:hAnsi="Book Antiqua" w:cs="Times"/>
        </w:rPr>
        <w:pPrChange w:id="1311"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353A2971" w:rsidR="00F30566" w:rsidRDefault="00F30566" w:rsidP="00154D5D">
      <w:pPr>
        <w:pStyle w:val="Ttulo2"/>
        <w:numPr>
          <w:ilvl w:val="1"/>
          <w:numId w:val="36"/>
        </w:numPr>
        <w:rPr>
          <w:ins w:id="1312" w:author="Maria Solana Gonzalez" w:date="2017-05-28T20:50:00Z"/>
          <w:bCs/>
          <w:sz w:val="30"/>
          <w:szCs w:val="28"/>
        </w:rPr>
        <w:pPrChange w:id="1313" w:author="Maria Solana Gonzalez" w:date="2017-05-28T20:51:00Z">
          <w:pPr>
            <w:pStyle w:val="Ttulo2"/>
          </w:pPr>
        </w:pPrChange>
      </w:pPr>
      <w:bookmarkStart w:id="1314" w:name="_Toc483414165"/>
      <w:del w:id="1315" w:author="Maria Solana Gonzalez" w:date="2017-05-28T20:50:00Z">
        <w:r w:rsidRPr="00DE7EEA" w:rsidDel="00154D5D">
          <w:rPr>
            <w:bCs/>
            <w:sz w:val="30"/>
            <w:szCs w:val="28"/>
          </w:rPr>
          <w:delText xml:space="preserve">4.2 </w:delText>
        </w:r>
      </w:del>
      <w:r w:rsidRPr="00DE7EEA">
        <w:rPr>
          <w:bCs/>
          <w:sz w:val="30"/>
          <w:szCs w:val="28"/>
        </w:rPr>
        <w:t>Integridad de imagen JPEG</w:t>
      </w:r>
      <w:bookmarkEnd w:id="1314"/>
    </w:p>
    <w:p w14:paraId="43E7E8E4" w14:textId="77777777" w:rsidR="00154D5D" w:rsidRPr="00154D5D" w:rsidRDefault="00154D5D" w:rsidP="00154D5D">
      <w:pPr>
        <w:widowControl w:val="0"/>
        <w:autoSpaceDE w:val="0"/>
        <w:autoSpaceDN w:val="0"/>
        <w:adjustRightInd w:val="0"/>
        <w:jc w:val="both"/>
        <w:rPr>
          <w:ins w:id="1316" w:author="Maria Solana Gonzalez" w:date="2017-05-28T20:50:00Z"/>
          <w:rFonts w:ascii="Book Antiqua" w:hAnsi="Book Antiqua" w:cs="Times"/>
          <w:rPrChange w:id="1317" w:author="Maria Solana Gonzalez" w:date="2017-05-28T20:50:00Z">
            <w:rPr>
              <w:ins w:id="1318" w:author="Maria Solana Gonzalez" w:date="2017-05-28T20:50:00Z"/>
            </w:rPr>
          </w:rPrChange>
        </w:rPr>
        <w:pPrChange w:id="1319" w:author="Maria Solana Gonzalez" w:date="2017-05-28T20:51:00Z">
          <w:pPr>
            <w:pStyle w:val="Prrafodelista"/>
            <w:widowControl w:val="0"/>
            <w:numPr>
              <w:numId w:val="36"/>
            </w:numPr>
            <w:autoSpaceDE w:val="0"/>
            <w:autoSpaceDN w:val="0"/>
            <w:adjustRightInd w:val="0"/>
            <w:ind w:hanging="360"/>
            <w:jc w:val="both"/>
          </w:pPr>
        </w:pPrChange>
      </w:pPr>
      <w:ins w:id="1320" w:author="Maria Solana Gonzalez" w:date="2017-05-28T20:50:00Z">
        <w:r w:rsidRPr="00154D5D">
          <w:rPr>
            <w:rFonts w:ascii="Book Antiqua" w:hAnsi="Book Antiqua" w:cs="Times"/>
            <w:rPrChange w:id="1321"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rsidP="00154D5D">
      <w:pPr>
        <w:widowControl w:val="0"/>
        <w:autoSpaceDE w:val="0"/>
        <w:autoSpaceDN w:val="0"/>
        <w:adjustRightInd w:val="0"/>
        <w:jc w:val="both"/>
        <w:rPr>
          <w:ins w:id="1322" w:author="Maria Solana Gonzalez" w:date="2017-05-28T20:50:00Z"/>
          <w:rFonts w:ascii="Book Antiqua" w:hAnsi="Book Antiqua" w:cs="Times"/>
          <w:rPrChange w:id="1323" w:author="Maria Solana Gonzalez" w:date="2017-05-28T20:50:00Z">
            <w:rPr>
              <w:ins w:id="1324" w:author="Maria Solana Gonzalez" w:date="2017-05-28T20:50:00Z"/>
            </w:rPr>
          </w:rPrChange>
        </w:rPr>
        <w:pPrChange w:id="1325" w:author="Maria Solana Gonzalez" w:date="2017-05-28T20:51:00Z">
          <w:pPr>
            <w:pStyle w:val="Prrafodelista"/>
            <w:widowControl w:val="0"/>
            <w:numPr>
              <w:numId w:val="36"/>
            </w:numPr>
            <w:autoSpaceDE w:val="0"/>
            <w:autoSpaceDN w:val="0"/>
            <w:adjustRightInd w:val="0"/>
            <w:ind w:hanging="360"/>
            <w:jc w:val="both"/>
          </w:pPr>
        </w:pPrChange>
      </w:pPr>
    </w:p>
    <w:p w14:paraId="1352E344" w14:textId="77777777" w:rsidR="00154D5D" w:rsidRPr="00154D5D" w:rsidRDefault="00154D5D" w:rsidP="00154D5D">
      <w:pPr>
        <w:widowControl w:val="0"/>
        <w:autoSpaceDE w:val="0"/>
        <w:autoSpaceDN w:val="0"/>
        <w:adjustRightInd w:val="0"/>
        <w:jc w:val="both"/>
        <w:rPr>
          <w:ins w:id="1326" w:author="Maria Solana Gonzalez" w:date="2017-05-28T20:50:00Z"/>
          <w:rFonts w:ascii="Book Antiqua" w:hAnsi="Book Antiqua" w:cs="Times"/>
          <w:rPrChange w:id="1327" w:author="Maria Solana Gonzalez" w:date="2017-05-28T20:50:00Z">
            <w:rPr>
              <w:ins w:id="1328" w:author="Maria Solana Gonzalez" w:date="2017-05-28T20:50:00Z"/>
            </w:rPr>
          </w:rPrChange>
        </w:rPr>
        <w:pPrChange w:id="1329" w:author="Maria Solana Gonzalez" w:date="2017-05-28T20:51:00Z">
          <w:pPr>
            <w:pStyle w:val="Prrafodelista"/>
            <w:widowControl w:val="0"/>
            <w:numPr>
              <w:numId w:val="36"/>
            </w:numPr>
            <w:autoSpaceDE w:val="0"/>
            <w:autoSpaceDN w:val="0"/>
            <w:adjustRightInd w:val="0"/>
            <w:ind w:hanging="360"/>
            <w:jc w:val="both"/>
          </w:pPr>
        </w:pPrChange>
      </w:pPr>
      <w:ins w:id="1330" w:author="Maria Solana Gonzalez" w:date="2017-05-28T20:50:00Z">
        <w:r w:rsidRPr="00154D5D">
          <w:rPr>
            <w:rFonts w:ascii="Book Antiqua" w:hAnsi="Book Antiqua" w:cs="Times"/>
            <w:rPrChange w:id="1331"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rsidP="00154D5D">
      <w:pPr>
        <w:widowControl w:val="0"/>
        <w:autoSpaceDE w:val="0"/>
        <w:autoSpaceDN w:val="0"/>
        <w:adjustRightInd w:val="0"/>
        <w:jc w:val="both"/>
        <w:rPr>
          <w:ins w:id="1332" w:author="Maria Solana Gonzalez" w:date="2017-05-28T20:50:00Z"/>
          <w:rFonts w:ascii="Book Antiqua" w:hAnsi="Book Antiqua" w:cs="Times"/>
          <w:rPrChange w:id="1333" w:author="Maria Solana Gonzalez" w:date="2017-05-28T20:50:00Z">
            <w:rPr>
              <w:ins w:id="1334" w:author="Maria Solana Gonzalez" w:date="2017-05-28T20:50:00Z"/>
            </w:rPr>
          </w:rPrChange>
        </w:rPr>
        <w:pPrChange w:id="1335" w:author="Maria Solana Gonzalez" w:date="2017-05-28T20:51:00Z">
          <w:pPr>
            <w:pStyle w:val="Prrafodelista"/>
            <w:widowControl w:val="0"/>
            <w:numPr>
              <w:numId w:val="36"/>
            </w:numPr>
            <w:autoSpaceDE w:val="0"/>
            <w:autoSpaceDN w:val="0"/>
            <w:adjustRightInd w:val="0"/>
            <w:ind w:hanging="360"/>
            <w:jc w:val="both"/>
          </w:pPr>
        </w:pPrChange>
      </w:pPr>
    </w:p>
    <w:p w14:paraId="11DF5149" w14:textId="77777777" w:rsidR="00154D5D" w:rsidRPr="00154D5D" w:rsidRDefault="00154D5D" w:rsidP="00154D5D">
      <w:pPr>
        <w:widowControl w:val="0"/>
        <w:autoSpaceDE w:val="0"/>
        <w:autoSpaceDN w:val="0"/>
        <w:adjustRightInd w:val="0"/>
        <w:jc w:val="both"/>
        <w:rPr>
          <w:ins w:id="1336" w:author="Maria Solana Gonzalez" w:date="2017-05-28T20:50:00Z"/>
          <w:rFonts w:ascii="Book Antiqua" w:hAnsi="Book Antiqua" w:cs="Times"/>
          <w:rPrChange w:id="1337" w:author="Maria Solana Gonzalez" w:date="2017-05-28T20:50:00Z">
            <w:rPr>
              <w:ins w:id="1338" w:author="Maria Solana Gonzalez" w:date="2017-05-28T20:50:00Z"/>
            </w:rPr>
          </w:rPrChange>
        </w:rPr>
        <w:pPrChange w:id="1339" w:author="Maria Solana Gonzalez" w:date="2017-05-28T20:51:00Z">
          <w:pPr>
            <w:pStyle w:val="Prrafodelista"/>
            <w:widowControl w:val="0"/>
            <w:numPr>
              <w:numId w:val="36"/>
            </w:numPr>
            <w:autoSpaceDE w:val="0"/>
            <w:autoSpaceDN w:val="0"/>
            <w:adjustRightInd w:val="0"/>
            <w:ind w:hanging="360"/>
            <w:jc w:val="both"/>
          </w:pPr>
        </w:pPrChange>
      </w:pPr>
      <w:ins w:id="1340" w:author="Maria Solana Gonzalez" w:date="2017-05-28T20:50:00Z">
        <w:r w:rsidRPr="00154D5D">
          <w:rPr>
            <w:rFonts w:ascii="Book Antiqua" w:hAnsi="Book Antiqua" w:cs="Times"/>
            <w:rPrChange w:id="1341"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rsidP="00154D5D">
      <w:pPr>
        <w:widowControl w:val="0"/>
        <w:autoSpaceDE w:val="0"/>
        <w:autoSpaceDN w:val="0"/>
        <w:adjustRightInd w:val="0"/>
        <w:jc w:val="both"/>
        <w:rPr>
          <w:ins w:id="1342" w:author="Maria Solana Gonzalez" w:date="2017-05-28T20:50:00Z"/>
          <w:rFonts w:ascii="Book Antiqua" w:hAnsi="Book Antiqua" w:cs="Times"/>
          <w:rPrChange w:id="1343" w:author="Maria Solana Gonzalez" w:date="2017-05-28T20:50:00Z">
            <w:rPr>
              <w:ins w:id="1344" w:author="Maria Solana Gonzalez" w:date="2017-05-28T20:50:00Z"/>
            </w:rPr>
          </w:rPrChange>
        </w:rPr>
        <w:pPrChange w:id="1345" w:author="Maria Solana Gonzalez" w:date="2017-05-28T20:51:00Z">
          <w:pPr>
            <w:pStyle w:val="Prrafodelista"/>
            <w:widowControl w:val="0"/>
            <w:numPr>
              <w:numId w:val="36"/>
            </w:numPr>
            <w:autoSpaceDE w:val="0"/>
            <w:autoSpaceDN w:val="0"/>
            <w:adjustRightInd w:val="0"/>
            <w:ind w:hanging="360"/>
            <w:jc w:val="both"/>
          </w:pPr>
        </w:pPrChange>
      </w:pPr>
    </w:p>
    <w:p w14:paraId="6D69A444" w14:textId="4A66E096" w:rsidR="00154D5D" w:rsidRPr="00154D5D" w:rsidDel="005835CA" w:rsidRDefault="00154D5D" w:rsidP="00154D5D">
      <w:pPr>
        <w:widowControl w:val="0"/>
        <w:autoSpaceDE w:val="0"/>
        <w:autoSpaceDN w:val="0"/>
        <w:adjustRightInd w:val="0"/>
        <w:jc w:val="both"/>
        <w:rPr>
          <w:del w:id="1346" w:author="Maria Solana Gonzalez" w:date="2017-05-28T20:52:00Z"/>
          <w:rFonts w:ascii="Book Antiqua" w:hAnsi="Book Antiqua" w:cs="Times"/>
          <w:rPrChange w:id="1347" w:author="Maria Solana Gonzalez" w:date="2017-05-28T20:51:00Z">
            <w:rPr>
              <w:del w:id="1348" w:author="Maria Solana Gonzalez" w:date="2017-05-28T20:52:00Z"/>
              <w:bCs/>
              <w:sz w:val="30"/>
              <w:szCs w:val="28"/>
            </w:rPr>
          </w:rPrChange>
        </w:rPr>
        <w:pPrChange w:id="1349" w:author="Maria Solana Gonzalez" w:date="2017-05-28T20:51:00Z">
          <w:pPr>
            <w:pStyle w:val="Ttulo2"/>
          </w:pPr>
        </w:pPrChange>
      </w:pPr>
      <w:ins w:id="1350" w:author="Maria Solana Gonzalez" w:date="2017-05-28T20:50:00Z">
        <w:r w:rsidRPr="00154D5D">
          <w:rPr>
            <w:rFonts w:ascii="Book Antiqua" w:hAnsi="Book Antiqua" w:cs="Times"/>
            <w:rPrChange w:id="1351" w:author="Maria Solana Gonzalez" w:date="2017-05-28T20:50:00Z">
              <w:rPr/>
            </w:rPrChange>
          </w:rPr>
          <w:t>Estos algoritmos utilizan algunas de las propiedades estadísticas de los coeficientes DCT para detectar inconsistencias en los artefactos de bloqueo de una imagen JPEG objetivo.</w:t>
        </w:r>
      </w:ins>
    </w:p>
    <w:p w14:paraId="3302452A" w14:textId="77777777" w:rsidR="00F30566" w:rsidRPr="00DE7EEA" w:rsidRDefault="00F30566" w:rsidP="005835CA">
      <w:pPr>
        <w:widowControl w:val="0"/>
        <w:autoSpaceDE w:val="0"/>
        <w:autoSpaceDN w:val="0"/>
        <w:adjustRightInd w:val="0"/>
        <w:jc w:val="both"/>
        <w:pPrChange w:id="1352" w:author="Maria Solana Gonzalez" w:date="2017-05-28T20:52:00Z">
          <w:pPr>
            <w:pStyle w:val="Ttulo2"/>
          </w:pPr>
        </w:pPrChange>
      </w:pPr>
      <w:bookmarkStart w:id="1353" w:name="_Toc483414166"/>
      <w:del w:id="1354" w:author="Maria Solana Gonzalez" w:date="2017-05-28T20:52:00Z">
        <w:r w:rsidRPr="00DE7EEA" w:rsidDel="005835CA">
          <w:delText>4.3 Otros formatos</w:delText>
        </w:r>
      </w:del>
      <w:bookmarkEnd w:id="1353"/>
    </w:p>
    <w:p w14:paraId="7924350B" w14:textId="338FACE1" w:rsidR="00F30566" w:rsidRDefault="00F30566" w:rsidP="00F30566">
      <w:pPr>
        <w:pStyle w:val="Ttulo2"/>
        <w:rPr>
          <w:ins w:id="1355" w:author="Maria Solana Gonzalez" w:date="2017-05-28T20:52:00Z"/>
          <w:bCs/>
          <w:sz w:val="30"/>
          <w:szCs w:val="28"/>
        </w:rPr>
      </w:pPr>
      <w:bookmarkStart w:id="1356" w:name="_Toc483414167"/>
      <w:r w:rsidRPr="00DE7EEA">
        <w:rPr>
          <w:bCs/>
          <w:sz w:val="30"/>
          <w:szCs w:val="28"/>
        </w:rPr>
        <w:t>4.</w:t>
      </w:r>
      <w:ins w:id="1357" w:author="Maria Solana Gonzalez" w:date="2017-05-28T20:52:00Z">
        <w:r w:rsidR="005835CA">
          <w:rPr>
            <w:bCs/>
            <w:sz w:val="30"/>
            <w:szCs w:val="28"/>
          </w:rPr>
          <w:t xml:space="preserve">3 </w:t>
        </w:r>
      </w:ins>
      <w:del w:id="1358"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1356"/>
    </w:p>
    <w:p w14:paraId="436F7A31" w14:textId="77777777" w:rsidR="005835CA" w:rsidRDefault="005835CA" w:rsidP="005835CA">
      <w:pPr>
        <w:widowControl w:val="0"/>
        <w:autoSpaceDE w:val="0"/>
        <w:autoSpaceDN w:val="0"/>
        <w:adjustRightInd w:val="0"/>
        <w:jc w:val="both"/>
        <w:rPr>
          <w:ins w:id="1359" w:author="Maria Solana Gonzalez" w:date="2017-05-28T20:52:00Z"/>
          <w:rFonts w:ascii="Book Antiqua" w:hAnsi="Book Antiqua" w:cs="Times"/>
        </w:rPr>
      </w:pPr>
      <w:ins w:id="1360" w:author="Maria Solana Gonzalez" w:date="2017-05-28T20:52:00Z">
        <w:r w:rsidRPr="00186923">
          <w:rPr>
            <w:rFonts w:ascii="Book Antiqua" w:hAnsi="Book Antiqua" w:cs="Times"/>
          </w:rPr>
          <w:t>En [M24] Farid,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1361"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1362" w:author="Maria Solana Gonzalez" w:date="2017-05-28T20:52:00Z"/>
          <w:rFonts w:ascii="Book Antiqua" w:hAnsi="Book Antiqua" w:cs="Times"/>
        </w:rPr>
      </w:pPr>
      <w:ins w:id="1363" w:author="Maria Solana Gonzalez" w:date="2017-05-28T20:52:00Z">
        <w:r>
          <w:rPr>
            <w:rFonts w:ascii="Book Antiqua" w:hAnsi="Book Antiqua" w:cs="Times"/>
          </w:rPr>
          <w:t xml:space="preserve">Jen-Chun Lee en [M25] expone el hecho de que si la mayoría de las imágenes </w:t>
        </w:r>
        <w:r>
          <w:rPr>
            <w:rFonts w:ascii="Book Antiqua" w:hAnsi="Book Antiqua" w:cs="Times"/>
          </w:rPr>
          <w:lastRenderedPageBreak/>
          <w:t xml:space="preserve">manipuladas se almacena en formato JPEG significa que el algoritmo de detección de falsificaciones de imágenes propuesto debe ser capaz de hacer frente a las falsificaciones comunes asociadas a este tipo de compresión. </w:t>
        </w:r>
      </w:ins>
    </w:p>
    <w:p w14:paraId="4EC25D38" w14:textId="77777777" w:rsidR="005835CA" w:rsidRDefault="005835CA" w:rsidP="005835CA">
      <w:pPr>
        <w:widowControl w:val="0"/>
        <w:autoSpaceDE w:val="0"/>
        <w:autoSpaceDN w:val="0"/>
        <w:adjustRightInd w:val="0"/>
        <w:jc w:val="both"/>
        <w:rPr>
          <w:ins w:id="1364" w:author="Maria Solana Gonzalez" w:date="2017-05-28T20:52:00Z"/>
          <w:rFonts w:ascii="Book Antiqua" w:hAnsi="Book Antiqua" w:cs="Times"/>
        </w:rPr>
      </w:pPr>
      <w:ins w:id="1365" w:author="Maria Solana Gonzalez" w:date="2017-05-28T20:52:00Z">
        <w:r>
          <w:rPr>
            <w:rFonts w:ascii="Book Antiqua" w:hAnsi="Book Antiqua" w:cs="Times"/>
          </w:rPr>
          <w:t>Para ello emplearon dos conjuntos (</w:t>
        </w:r>
        <w:r w:rsidRPr="00F81893">
          <w:rPr>
            <w:rFonts w:ascii="Book Antiqua" w:hAnsi="Book Antiqua" w:cs="Courier New"/>
            <w:color w:val="212121"/>
            <w:lang w:eastAsia="es-ES_tradnl"/>
          </w:rPr>
          <w:t>CoMoFoD</w:t>
        </w:r>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1366" w:author="Maria Solana Gonzalez" w:date="2017-05-28T20:52:00Z"/>
          <w:rFonts w:ascii="Book Antiqua" w:hAnsi="Book Antiqua" w:cs="Times"/>
        </w:rPr>
      </w:pPr>
    </w:p>
    <w:p w14:paraId="5040B362" w14:textId="77777777" w:rsidR="005835CA" w:rsidRDefault="005835CA" w:rsidP="005835CA">
      <w:pPr>
        <w:widowControl w:val="0"/>
        <w:autoSpaceDE w:val="0"/>
        <w:autoSpaceDN w:val="0"/>
        <w:adjustRightInd w:val="0"/>
        <w:jc w:val="both"/>
        <w:rPr>
          <w:ins w:id="1367" w:author="Maria Solana Gonzalez" w:date="2017-05-28T20:52:00Z"/>
          <w:rFonts w:ascii="Book Antiqua" w:hAnsi="Book Antiqua" w:cs="Times"/>
        </w:rPr>
      </w:pPr>
      <w:ins w:id="1368" w:author="Maria Solana Gonzalez" w:date="2017-05-28T20:52:00Z">
        <w:r>
          <w:rPr>
            <w:rFonts w:ascii="Book Antiqua" w:hAnsi="Book Antiqua" w:cs="Times"/>
          </w:rPr>
          <w:t>En [M26] comentan que Zuo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1369" w:author="Maria Solana Gonzalez" w:date="2017-05-28T20:52:00Z"/>
          <w:rFonts w:ascii="Book Antiqua" w:hAnsi="Book Antiqua" w:cs="Times"/>
        </w:rPr>
      </w:pPr>
    </w:p>
    <w:p w14:paraId="622DE544" w14:textId="77777777" w:rsidR="005835CA" w:rsidRPr="0021181C" w:rsidRDefault="005835CA" w:rsidP="005835CA">
      <w:pPr>
        <w:jc w:val="both"/>
        <w:rPr>
          <w:ins w:id="1370" w:author="Maria Solana Gonzalez" w:date="2017-05-28T20:52:00Z"/>
          <w:rFonts w:ascii="Book Antiqua" w:hAnsi="Book Antiqua"/>
        </w:rPr>
      </w:pPr>
      <w:ins w:id="1371"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QF2, donde QF1 = [50,60,70,80,90] y QF2 =[50,60,70,80].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1372" w:author="Maria Solana Gonzalez" w:date="2017-05-28T20:52:00Z"/>
          <w:rFonts w:ascii="Book Antiqua" w:hAnsi="Book Antiqua"/>
        </w:rPr>
      </w:pPr>
      <w:ins w:id="1373"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1374" w:author="Maria Solana Gonzalez" w:date="2017-05-28T20:52:00Z"/>
          <w:rFonts w:ascii="Book Antiqua" w:hAnsi="Book Antiqua"/>
        </w:rPr>
      </w:pPr>
    </w:p>
    <w:p w14:paraId="01305DF0" w14:textId="77777777" w:rsidR="005835CA" w:rsidRDefault="005835CA" w:rsidP="005835CA">
      <w:pPr>
        <w:jc w:val="both"/>
        <w:rPr>
          <w:ins w:id="1375" w:author="Maria Solana Gonzalez" w:date="2017-05-28T20:52:00Z"/>
          <w:rFonts w:ascii="Book Antiqua" w:hAnsi="Book Antiqua"/>
        </w:rPr>
      </w:pPr>
      <w:ins w:id="1376" w:author="Maria Solana Gonzalez" w:date="2017-05-28T20:52:00Z">
        <w:r w:rsidRPr="00FE39A0">
          <w:rPr>
            <w:rFonts w:ascii="Book Antiqua" w:hAnsi="Book Antiqua"/>
          </w:rPr>
          <w:lastRenderedPageBreak/>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1377" w:author="Maria Solana Gonzalez" w:date="2017-05-28T20:52:00Z"/>
          <w:rFonts w:ascii="Book Antiqua" w:hAnsi="Book Antiqua"/>
        </w:rPr>
      </w:pPr>
    </w:p>
    <w:p w14:paraId="3CAC272E" w14:textId="77777777" w:rsidR="005835CA" w:rsidRDefault="005835CA" w:rsidP="005835CA">
      <w:pPr>
        <w:jc w:val="both"/>
        <w:rPr>
          <w:ins w:id="1378" w:author="Maria Solana Gonzalez" w:date="2017-05-28T20:52:00Z"/>
          <w:rFonts w:ascii="Book Antiqua" w:hAnsi="Book Antiqua"/>
        </w:rPr>
      </w:pPr>
      <w:ins w:id="1379"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1380" w:author="Maria Solana Gonzalez" w:date="2017-05-28T20:52:00Z"/>
          <w:rFonts w:ascii="Book Antiqua" w:hAnsi="Book Antiqua"/>
        </w:rPr>
      </w:pPr>
    </w:p>
    <w:p w14:paraId="29E7FA06" w14:textId="34215BC6" w:rsidR="005835CA" w:rsidRPr="005835CA" w:rsidRDefault="005835CA" w:rsidP="005835CA">
      <w:pPr>
        <w:rPr>
          <w:lang w:val="es-ES_tradnl"/>
          <w:rPrChange w:id="1381" w:author="Maria Solana Gonzalez" w:date="2017-05-28T20:52:00Z">
            <w:rPr>
              <w:bCs/>
              <w:sz w:val="30"/>
              <w:szCs w:val="28"/>
            </w:rPr>
          </w:rPrChange>
        </w:rPr>
        <w:pPrChange w:id="1382" w:author="Maria Solana Gonzalez" w:date="2017-05-28T20:52:00Z">
          <w:pPr>
            <w:pStyle w:val="Ttulo2"/>
          </w:pPr>
        </w:pPrChange>
      </w:pPr>
      <w:ins w:id="1383"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[M27,M28</w:t>
        </w:r>
        <w:r w:rsidRPr="00FE39A0">
          <w:rPr>
            <w:rFonts w:ascii="Book Antiqua" w:hAnsi="Book Antiqua"/>
          </w:rPr>
          <w:t>,</w:t>
        </w:r>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bookmarkStart w:id="1384" w:name="_GoBack"/>
      <w:bookmarkEnd w:id="1384"/>
    </w:p>
    <w:p w14:paraId="06714912" w14:textId="77777777" w:rsidR="00F30566" w:rsidRDefault="00F30566" w:rsidP="005907EE"/>
    <w:p w14:paraId="25C80B96" w14:textId="5DCDEE8A" w:rsidR="00F30566" w:rsidRPr="00B9729B" w:rsidRDefault="00F30566" w:rsidP="00B9729B"/>
    <w:p w14:paraId="0061F2AA" w14:textId="77777777" w:rsidR="005907EE" w:rsidRDefault="005907EE" w:rsidP="005D1821">
      <w:pPr>
        <w:pStyle w:val="Estilo12ptPrimeralnea05cm"/>
        <w:rPr>
          <w:iCs/>
          <w:szCs w:val="24"/>
        </w:rPr>
      </w:pPr>
    </w:p>
    <w:p w14:paraId="6ADDC566" w14:textId="412BDC31" w:rsidR="00843D83" w:rsidRPr="00E64B63" w:rsidDel="00AE5C11" w:rsidRDefault="00156A1D">
      <w:pPr>
        <w:pStyle w:val="Bibliografa1"/>
        <w:rPr>
          <w:del w:id="1385" w:author="Pablo Blanco Peris" w:date="2017-05-24T17:20:00Z"/>
          <w:rFonts w:ascii="Book Antiqua" w:hAnsi="Book Antiqua"/>
          <w:rPrChange w:id="1386" w:author="Pablo Blanco Peris" w:date="2017-05-28T13:38:00Z">
            <w:rPr>
              <w:del w:id="1387"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1388" w:author="Pablo Blanco Peris" w:date="2017-05-24T17:20:00Z">
        <w:r w:rsidR="00843D83" w:rsidRPr="00E64B63" w:rsidDel="00AE5C11">
          <w:rPr>
            <w:rFonts w:ascii="Book Antiqua" w:hAnsi="Book Antiqua"/>
            <w:rPrChange w:id="1389" w:author="Pablo Blanco Peris" w:date="2017-05-28T13:38:00Z">
              <w:rPr/>
            </w:rPrChange>
          </w:rPr>
          <w:delText>[1]</w:delText>
        </w:r>
        <w:r w:rsidR="00843D83" w:rsidRPr="00E64B63" w:rsidDel="00AE5C11">
          <w:rPr>
            <w:rFonts w:ascii="Book Antiqua" w:hAnsi="Book Antiqua"/>
            <w:rPrChange w:id="1390" w:author="Pablo Blanco Peris" w:date="2017-05-28T13:38:00Z">
              <w:rPr/>
            </w:rPrChange>
          </w:rPr>
          <w:tab/>
          <w:delText>M. A. R. García, «Análisis forense en imágenes digitales», 2009.</w:delText>
        </w:r>
      </w:del>
    </w:p>
    <w:p w14:paraId="58EAD503" w14:textId="2D336475" w:rsidR="00843D83" w:rsidRPr="00E64B63" w:rsidDel="00AE5C11" w:rsidRDefault="00843D83">
      <w:pPr>
        <w:pStyle w:val="Bibliografa1"/>
        <w:rPr>
          <w:del w:id="1391" w:author="Pablo Blanco Peris" w:date="2017-05-24T17:20:00Z"/>
          <w:rFonts w:ascii="Book Antiqua" w:hAnsi="Book Antiqua"/>
          <w:rPrChange w:id="1392" w:author="Pablo Blanco Peris" w:date="2017-05-28T13:38:00Z">
            <w:rPr>
              <w:del w:id="1393" w:author="Pablo Blanco Peris" w:date="2017-05-24T17:20:00Z"/>
            </w:rPr>
          </w:rPrChange>
        </w:rPr>
      </w:pPr>
      <w:del w:id="1394" w:author="Pablo Blanco Peris" w:date="2017-05-24T17:20:00Z">
        <w:r w:rsidRPr="00E64B63" w:rsidDel="00AE5C11">
          <w:rPr>
            <w:rFonts w:ascii="Book Antiqua" w:hAnsi="Book Antiqua"/>
            <w:rPrChange w:id="1395" w:author="Pablo Blanco Peris" w:date="2017-05-28T13:38:00Z">
              <w:rPr/>
            </w:rPrChange>
          </w:rPr>
          <w:delText>[2]</w:delText>
        </w:r>
        <w:r w:rsidRPr="00E64B63" w:rsidDel="00AE5C11">
          <w:rPr>
            <w:rFonts w:ascii="Book Antiqua" w:hAnsi="Book Antiqua"/>
            <w:rPrChange w:id="1396" w:author="Pablo Blanco Peris" w:date="2017-05-28T13:38:00Z">
              <w:rPr/>
            </w:rPrChange>
          </w:rPr>
          <w:tab/>
          <w:delText xml:space="preserve">Q. Liu </w:delText>
        </w:r>
        <w:r w:rsidRPr="00E64B63" w:rsidDel="00AE5C11">
          <w:rPr>
            <w:rFonts w:ascii="Book Antiqua" w:hAnsi="Book Antiqua"/>
            <w:i/>
            <w:rPrChange w:id="1397" w:author="Pablo Blanco Peris" w:date="2017-05-28T13:38:00Z">
              <w:rPr>
                <w:i/>
              </w:rPr>
            </w:rPrChange>
          </w:rPr>
          <w:delText>et al.</w:delText>
        </w:r>
        <w:r w:rsidRPr="00E64B63" w:rsidDel="00AE5C11">
          <w:rPr>
            <w:rFonts w:ascii="Book Antiqua" w:hAnsi="Book Antiqua"/>
            <w:rPrChange w:id="1398" w:author="Pablo Blanco Peris" w:date="2017-05-28T13:38:00Z">
              <w:rPr/>
            </w:rPrChange>
          </w:rPr>
          <w:delText xml:space="preserve">, «Detection of JPEG double compression and identification of smartphone image source and post-capture manipulation», </w:delText>
        </w:r>
        <w:r w:rsidRPr="00E64B63" w:rsidDel="00AE5C11">
          <w:rPr>
            <w:rFonts w:ascii="Book Antiqua" w:hAnsi="Book Antiqua"/>
            <w:i/>
            <w:rPrChange w:id="1399" w:author="Pablo Blanco Peris" w:date="2017-05-28T13:38:00Z">
              <w:rPr>
                <w:i/>
              </w:rPr>
            </w:rPrChange>
          </w:rPr>
          <w:delText>Appl. Intell.</w:delText>
        </w:r>
        <w:r w:rsidRPr="00E64B63" w:rsidDel="00AE5C11">
          <w:rPr>
            <w:rFonts w:ascii="Book Antiqua" w:hAnsi="Book Antiqua"/>
            <w:rPrChange w:id="1400" w:author="Pablo Blanco Peris" w:date="2017-05-28T13:38:00Z">
              <w:rPr/>
            </w:rPrChange>
          </w:rPr>
          <w:delText>, vol. 39, n.</w:delText>
        </w:r>
        <w:r w:rsidRPr="00E64B63" w:rsidDel="00AE5C11">
          <w:rPr>
            <w:rFonts w:ascii="Book Antiqua" w:hAnsi="Book Antiqua"/>
            <w:vertAlign w:val="superscript"/>
            <w:rPrChange w:id="1401" w:author="Pablo Blanco Peris" w:date="2017-05-28T13:38:00Z">
              <w:rPr>
                <w:vertAlign w:val="superscript"/>
              </w:rPr>
            </w:rPrChange>
          </w:rPr>
          <w:delText>o</w:delText>
        </w:r>
        <w:r w:rsidRPr="00E64B63" w:rsidDel="00AE5C11">
          <w:rPr>
            <w:rFonts w:ascii="Book Antiqua" w:hAnsi="Book Antiqua"/>
            <w:rPrChange w:id="1402" w:author="Pablo Blanco Peris" w:date="2017-05-28T13:38:00Z">
              <w:rPr/>
            </w:rPrChange>
          </w:rPr>
          <w:delText xml:space="preserve"> 4, pp. 705-726, 2013.</w:delText>
        </w:r>
      </w:del>
    </w:p>
    <w:p w14:paraId="43FAB0C7" w14:textId="1241C3FA" w:rsidR="00843D83" w:rsidRPr="00E64B63" w:rsidDel="00AE5C11" w:rsidRDefault="00843D83">
      <w:pPr>
        <w:pStyle w:val="Bibliografa1"/>
        <w:rPr>
          <w:del w:id="1403" w:author="Pablo Blanco Peris" w:date="2017-05-24T17:20:00Z"/>
          <w:rFonts w:ascii="Book Antiqua" w:hAnsi="Book Antiqua"/>
          <w:rPrChange w:id="1404" w:author="Pablo Blanco Peris" w:date="2017-05-28T13:38:00Z">
            <w:rPr>
              <w:del w:id="1405" w:author="Pablo Blanco Peris" w:date="2017-05-24T17:20:00Z"/>
            </w:rPr>
          </w:rPrChange>
        </w:rPr>
      </w:pPr>
      <w:del w:id="1406" w:author="Pablo Blanco Peris" w:date="2017-05-24T17:20:00Z">
        <w:r w:rsidRPr="00E64B63" w:rsidDel="00AE5C11">
          <w:rPr>
            <w:rFonts w:ascii="Book Antiqua" w:hAnsi="Book Antiqua"/>
            <w:rPrChange w:id="1407" w:author="Pablo Blanco Peris" w:date="2017-05-28T13:38:00Z">
              <w:rPr/>
            </w:rPrChange>
          </w:rPr>
          <w:delText>[3]</w:delText>
        </w:r>
        <w:r w:rsidRPr="00E64B63" w:rsidDel="00AE5C11">
          <w:rPr>
            <w:rFonts w:ascii="Book Antiqua" w:hAnsi="Book Antiqua"/>
            <w:rPrChange w:id="1408" w:author="Pablo Blanco Peris" w:date="2017-05-28T13:38:00Z">
              <w:rPr/>
            </w:rPrChange>
          </w:rPr>
          <w:tab/>
          <w:delText xml:space="preserve">M. Boutell y J. Luo, «Beyond Pixels: Exploiting Camera Metadata for Photo Classification», </w:delText>
        </w:r>
        <w:r w:rsidRPr="00E64B63" w:rsidDel="00AE5C11">
          <w:rPr>
            <w:rFonts w:ascii="Book Antiqua" w:hAnsi="Book Antiqua"/>
            <w:i/>
            <w:rPrChange w:id="1409" w:author="Pablo Blanco Peris" w:date="2017-05-28T13:38:00Z">
              <w:rPr>
                <w:i/>
              </w:rPr>
            </w:rPrChange>
          </w:rPr>
          <w:delText>Pattern Recogn</w:delText>
        </w:r>
        <w:r w:rsidRPr="00E64B63" w:rsidDel="00AE5C11">
          <w:rPr>
            <w:rFonts w:ascii="Book Antiqua" w:hAnsi="Book Antiqua"/>
            <w:rPrChange w:id="1410" w:author="Pablo Blanco Peris" w:date="2017-05-28T13:38:00Z">
              <w:rPr/>
            </w:rPrChange>
          </w:rPr>
          <w:delText>, vol. 38, n.</w:delText>
        </w:r>
        <w:r w:rsidRPr="00E64B63" w:rsidDel="00AE5C11">
          <w:rPr>
            <w:rFonts w:ascii="Book Antiqua" w:hAnsi="Book Antiqua"/>
            <w:vertAlign w:val="superscript"/>
            <w:rPrChange w:id="1411" w:author="Pablo Blanco Peris" w:date="2017-05-28T13:38:00Z">
              <w:rPr>
                <w:vertAlign w:val="superscript"/>
              </w:rPr>
            </w:rPrChange>
          </w:rPr>
          <w:delText>o</w:delText>
        </w:r>
        <w:r w:rsidRPr="00E64B63" w:rsidDel="00AE5C11">
          <w:rPr>
            <w:rFonts w:ascii="Book Antiqua" w:hAnsi="Book Antiqua"/>
            <w:rPrChange w:id="1412" w:author="Pablo Blanco Peris" w:date="2017-05-28T13:38:00Z">
              <w:rPr/>
            </w:rPrChange>
          </w:rPr>
          <w:delText xml:space="preserve"> 6, pp. 935–946, jun. 2005.</w:delText>
        </w:r>
      </w:del>
    </w:p>
    <w:p w14:paraId="035C9039" w14:textId="706DCB42" w:rsidR="00843D83" w:rsidRPr="00E64B63" w:rsidDel="00AE5C11" w:rsidRDefault="00843D83">
      <w:pPr>
        <w:pStyle w:val="Bibliografa1"/>
        <w:rPr>
          <w:del w:id="1413" w:author="Pablo Blanco Peris" w:date="2017-05-24T17:20:00Z"/>
          <w:rFonts w:ascii="Book Antiqua" w:hAnsi="Book Antiqua"/>
          <w:rPrChange w:id="1414" w:author="Pablo Blanco Peris" w:date="2017-05-28T13:38:00Z">
            <w:rPr>
              <w:del w:id="1415" w:author="Pablo Blanco Peris" w:date="2017-05-24T17:20:00Z"/>
            </w:rPr>
          </w:rPrChange>
        </w:rPr>
      </w:pPr>
      <w:del w:id="1416" w:author="Pablo Blanco Peris" w:date="2017-05-24T17:20:00Z">
        <w:r w:rsidRPr="00E64B63" w:rsidDel="00AE5C11">
          <w:rPr>
            <w:rFonts w:ascii="Book Antiqua" w:hAnsi="Book Antiqua"/>
            <w:rPrChange w:id="1417" w:author="Pablo Blanco Peris" w:date="2017-05-28T13:38:00Z">
              <w:rPr/>
            </w:rPrChange>
          </w:rPr>
          <w:delText>[4]</w:delText>
        </w:r>
        <w:r w:rsidRPr="00E64B63" w:rsidDel="00AE5C11">
          <w:rPr>
            <w:rFonts w:ascii="Book Antiqua" w:hAnsi="Book Antiqua"/>
            <w:rPrChange w:id="1418" w:author="Pablo Blanco Peris" w:date="2017-05-28T13:38:00Z">
              <w:rPr/>
            </w:rPrChange>
          </w:rPr>
          <w:tab/>
          <w:delText xml:space="preserve">C. L. Lai y Y. S. Chen, </w:delText>
        </w:r>
        <w:r w:rsidRPr="00E64B63" w:rsidDel="00AE5C11">
          <w:rPr>
            <w:rFonts w:ascii="Book Antiqua" w:hAnsi="Book Antiqua"/>
            <w:i/>
            <w:rPrChange w:id="1419" w:author="Pablo Blanco Peris" w:date="2017-05-28T13:38:00Z">
              <w:rPr>
                <w:i/>
              </w:rPr>
            </w:rPrChange>
          </w:rPr>
          <w:delText>2009 Int. Conf. Mach. Learn. Cybern.</w:delText>
        </w:r>
        <w:r w:rsidRPr="00E64B63" w:rsidDel="00AE5C11">
          <w:rPr>
            <w:rFonts w:ascii="Book Antiqua" w:hAnsi="Book Antiqua"/>
            <w:rPrChange w:id="1420" w:author="Pablo Blanco Peris" w:date="2017-05-28T13:38:00Z">
              <w:rPr/>
            </w:rPrChange>
          </w:rPr>
          <w:delText>, vol. 5, pp. 2991–2998, jul. 2009.</w:delText>
        </w:r>
      </w:del>
    </w:p>
    <w:p w14:paraId="11158A97" w14:textId="2EA04A0C" w:rsidR="00843D83" w:rsidRPr="00E64B63" w:rsidDel="00AE5C11" w:rsidRDefault="00843D83">
      <w:pPr>
        <w:pStyle w:val="Bibliografa1"/>
        <w:rPr>
          <w:del w:id="1421" w:author="Pablo Blanco Peris" w:date="2017-05-24T17:20:00Z"/>
          <w:rFonts w:ascii="Book Antiqua" w:hAnsi="Book Antiqua"/>
          <w:rPrChange w:id="1422" w:author="Pablo Blanco Peris" w:date="2017-05-28T13:38:00Z">
            <w:rPr>
              <w:del w:id="1423" w:author="Pablo Blanco Peris" w:date="2017-05-24T17:20:00Z"/>
            </w:rPr>
          </w:rPrChange>
        </w:rPr>
      </w:pPr>
      <w:del w:id="1424" w:author="Pablo Blanco Peris" w:date="2017-05-24T17:20:00Z">
        <w:r w:rsidRPr="00E64B63" w:rsidDel="00AE5C11">
          <w:rPr>
            <w:rFonts w:ascii="Book Antiqua" w:hAnsi="Book Antiqua"/>
            <w:rPrChange w:id="1425" w:author="Pablo Blanco Peris" w:date="2017-05-28T13:38:00Z">
              <w:rPr/>
            </w:rPrChange>
          </w:rPr>
          <w:delText>[5]</w:delText>
        </w:r>
        <w:r w:rsidRPr="00E64B63" w:rsidDel="00AE5C11">
          <w:rPr>
            <w:rFonts w:ascii="Book Antiqua" w:hAnsi="Book Antiqua"/>
            <w:rPrChange w:id="1426" w:author="Pablo Blanco Peris" w:date="2017-05-28T13:38:00Z">
              <w:rPr/>
            </w:rPrChange>
          </w:rPr>
          <w:tab/>
          <w:delText xml:space="preserve">M. A. Qureshi y M. Deriche, «A bibliography of pixel-based blind image forgery detection techniques», </w:delText>
        </w:r>
        <w:r w:rsidRPr="00E64B63" w:rsidDel="00AE5C11">
          <w:rPr>
            <w:rFonts w:ascii="Book Antiqua" w:hAnsi="Book Antiqua"/>
            <w:i/>
            <w:rPrChange w:id="1427" w:author="Pablo Blanco Peris" w:date="2017-05-28T13:38:00Z">
              <w:rPr>
                <w:i/>
              </w:rPr>
            </w:rPrChange>
          </w:rPr>
          <w:delText>Signal Process. Image Commun.</w:delText>
        </w:r>
        <w:r w:rsidRPr="00E64B63" w:rsidDel="00AE5C11">
          <w:rPr>
            <w:rFonts w:ascii="Book Antiqua" w:hAnsi="Book Antiqua"/>
            <w:rPrChange w:id="1428" w:author="Pablo Blanco Peris" w:date="2017-05-28T13:38:00Z">
              <w:rPr/>
            </w:rPrChange>
          </w:rPr>
          <w:delText>, vol. 39, Part A, pp. 46-74, nov. 2015.</w:delText>
        </w:r>
      </w:del>
    </w:p>
    <w:p w14:paraId="027278F5" w14:textId="596883C9" w:rsidR="00843D83" w:rsidRPr="00E64B63" w:rsidDel="00AE5C11" w:rsidRDefault="00843D83">
      <w:pPr>
        <w:pStyle w:val="Bibliografa1"/>
        <w:rPr>
          <w:del w:id="1429" w:author="Pablo Blanco Peris" w:date="2017-05-24T17:20:00Z"/>
          <w:rFonts w:ascii="Book Antiqua" w:hAnsi="Book Antiqua"/>
          <w:rPrChange w:id="1430" w:author="Pablo Blanco Peris" w:date="2017-05-28T13:38:00Z">
            <w:rPr>
              <w:del w:id="1431" w:author="Pablo Blanco Peris" w:date="2017-05-24T17:20:00Z"/>
            </w:rPr>
          </w:rPrChange>
        </w:rPr>
      </w:pPr>
      <w:del w:id="1432" w:author="Pablo Blanco Peris" w:date="2017-05-24T17:20:00Z">
        <w:r w:rsidRPr="00E64B63" w:rsidDel="00AE5C11">
          <w:rPr>
            <w:rFonts w:ascii="Book Antiqua" w:hAnsi="Book Antiqua"/>
            <w:rPrChange w:id="1433" w:author="Pablo Blanco Peris" w:date="2017-05-28T13:38:00Z">
              <w:rPr/>
            </w:rPrChange>
          </w:rPr>
          <w:delText>[6]</w:delText>
        </w:r>
        <w:r w:rsidRPr="00E64B63" w:rsidDel="00AE5C11">
          <w:rPr>
            <w:rFonts w:ascii="Book Antiqua" w:hAnsi="Book Antiqua"/>
            <w:rPrChange w:id="1434" w:author="Pablo Blanco Peris" w:date="2017-05-28T13:38:00Z">
              <w:rPr/>
            </w:rPrChange>
          </w:rPr>
          <w:tab/>
          <w:delText xml:space="preserve">H. Huang, W. Guo, y Y. Zhang, «Detection of Copy-Move Forgery in Digital Images Using SIFT Algorithm», en </w:delText>
        </w:r>
        <w:r w:rsidRPr="00E64B63" w:rsidDel="00AE5C11">
          <w:rPr>
            <w:rFonts w:ascii="Book Antiqua" w:hAnsi="Book Antiqua"/>
            <w:i/>
            <w:rPrChange w:id="1435" w:author="Pablo Blanco Peris" w:date="2017-05-28T13:38:00Z">
              <w:rPr>
                <w:i/>
              </w:rPr>
            </w:rPrChange>
          </w:rPr>
          <w:delText>2008 IEEE Pacific-Asia Workshop on Computational Intelligence and Industrial Application</w:delText>
        </w:r>
        <w:r w:rsidRPr="00E64B63" w:rsidDel="00AE5C11">
          <w:rPr>
            <w:rFonts w:ascii="Book Antiqua" w:hAnsi="Book Antiqua"/>
            <w:rPrChange w:id="1436" w:author="Pablo Blanco Peris" w:date="2017-05-28T13:38:00Z">
              <w:rPr/>
            </w:rPrChange>
          </w:rPr>
          <w:delText>, 2008, vol. 2, pp. 272-276.</w:delText>
        </w:r>
      </w:del>
    </w:p>
    <w:p w14:paraId="7C970805" w14:textId="3A5A3A59" w:rsidR="00843D83" w:rsidRPr="00E64B63" w:rsidDel="00AE5C11" w:rsidRDefault="00843D83">
      <w:pPr>
        <w:pStyle w:val="Bibliografa1"/>
        <w:rPr>
          <w:del w:id="1437" w:author="Pablo Blanco Peris" w:date="2017-05-24T17:20:00Z"/>
          <w:rFonts w:ascii="Book Antiqua" w:hAnsi="Book Antiqua"/>
          <w:rPrChange w:id="1438" w:author="Pablo Blanco Peris" w:date="2017-05-28T13:38:00Z">
            <w:rPr>
              <w:del w:id="1439" w:author="Pablo Blanco Peris" w:date="2017-05-24T17:20:00Z"/>
            </w:rPr>
          </w:rPrChange>
        </w:rPr>
      </w:pPr>
      <w:del w:id="1440" w:author="Pablo Blanco Peris" w:date="2017-05-24T17:20:00Z">
        <w:r w:rsidRPr="00E64B63" w:rsidDel="00AE5C11">
          <w:rPr>
            <w:rFonts w:ascii="Book Antiqua" w:hAnsi="Book Antiqua"/>
            <w:rPrChange w:id="1441" w:author="Pablo Blanco Peris" w:date="2017-05-28T13:38:00Z">
              <w:rPr/>
            </w:rPrChange>
          </w:rPr>
          <w:delText>[7]</w:delText>
        </w:r>
        <w:r w:rsidRPr="00E64B63" w:rsidDel="00AE5C11">
          <w:rPr>
            <w:rFonts w:ascii="Book Antiqua" w:hAnsi="Book Antiqua"/>
            <w:rPrChange w:id="1442" w:author="Pablo Blanco Peris" w:date="2017-05-28T13:38:00Z">
              <w:rPr/>
            </w:rPrChange>
          </w:rPr>
          <w:tab/>
          <w:delText xml:space="preserve">J.-C. Lee, «Copy-move image forgery detection based on Gabor magnitude», </w:delText>
        </w:r>
        <w:r w:rsidRPr="00E64B63" w:rsidDel="00AE5C11">
          <w:rPr>
            <w:rFonts w:ascii="Book Antiqua" w:hAnsi="Book Antiqua"/>
            <w:i/>
            <w:rPrChange w:id="1443" w:author="Pablo Blanco Peris" w:date="2017-05-28T13:38:00Z">
              <w:rPr>
                <w:i/>
              </w:rPr>
            </w:rPrChange>
          </w:rPr>
          <w:delText>J. Vis. Commun. Image Represent.</w:delText>
        </w:r>
        <w:r w:rsidRPr="00E64B63" w:rsidDel="00AE5C11">
          <w:rPr>
            <w:rFonts w:ascii="Book Antiqua" w:hAnsi="Book Antiqua"/>
            <w:rPrChange w:id="1444" w:author="Pablo Blanco Peris" w:date="2017-05-28T13:38:00Z">
              <w:rPr/>
            </w:rPrChange>
          </w:rPr>
          <w:delText>, vol. 31, pp. 320-334, 2015.</w:delText>
        </w:r>
      </w:del>
    </w:p>
    <w:p w14:paraId="491BB0CA" w14:textId="327D28EC" w:rsidR="00843D83" w:rsidRPr="00E64B63" w:rsidDel="00AE5C11" w:rsidRDefault="00843D83">
      <w:pPr>
        <w:pStyle w:val="Bibliografa1"/>
        <w:rPr>
          <w:del w:id="1445" w:author="Pablo Blanco Peris" w:date="2017-05-24T17:20:00Z"/>
          <w:rFonts w:ascii="Book Antiqua" w:hAnsi="Book Antiqua"/>
          <w:rPrChange w:id="1446" w:author="Pablo Blanco Peris" w:date="2017-05-28T13:38:00Z">
            <w:rPr>
              <w:del w:id="1447" w:author="Pablo Blanco Peris" w:date="2017-05-24T17:20:00Z"/>
            </w:rPr>
          </w:rPrChange>
        </w:rPr>
      </w:pPr>
      <w:del w:id="1448" w:author="Pablo Blanco Peris" w:date="2017-05-24T17:20:00Z">
        <w:r w:rsidRPr="00E64B63" w:rsidDel="00AE5C11">
          <w:rPr>
            <w:rFonts w:ascii="Book Antiqua" w:hAnsi="Book Antiqua"/>
            <w:rPrChange w:id="1449" w:author="Pablo Blanco Peris" w:date="2017-05-28T13:38:00Z">
              <w:rPr/>
            </w:rPrChange>
          </w:rPr>
          <w:delText>[8]</w:delText>
        </w:r>
        <w:r w:rsidRPr="00E64B63" w:rsidDel="00AE5C11">
          <w:rPr>
            <w:rFonts w:ascii="Book Antiqua" w:hAnsi="Book Antiqua"/>
            <w:rPrChange w:id="1450" w:author="Pablo Blanco Peris" w:date="2017-05-28T13:38:00Z">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1451" w:author="Pablo Blanco Peris" w:date="2017-05-28T13:38:00Z"/>
          <w:rFonts w:ascii="Book Antiqua" w:hAnsi="Book Antiqua"/>
          <w:rPrChange w:id="1452" w:author="Pablo Blanco Peris" w:date="2017-05-28T13:38:00Z">
            <w:rPr>
              <w:ins w:id="1453" w:author="Pablo Blanco Peris" w:date="2017-05-28T13:38:00Z"/>
            </w:rPr>
          </w:rPrChange>
        </w:rPr>
      </w:pPr>
      <w:ins w:id="1454" w:author="Pablo Blanco Peris" w:date="2017-05-28T13:38:00Z">
        <w:r w:rsidRPr="00E64B63">
          <w:rPr>
            <w:rFonts w:ascii="Book Antiqua" w:hAnsi="Book Antiqua"/>
            <w:rPrChange w:id="1455" w:author="Pablo Blanco Peris" w:date="2017-05-28T13:38:00Z">
              <w:rPr/>
            </w:rPrChange>
          </w:rPr>
          <w:t>[1]</w:t>
        </w:r>
        <w:r w:rsidRPr="00E64B63">
          <w:rPr>
            <w:rFonts w:ascii="Book Antiqua" w:hAnsi="Book Antiqua"/>
            <w:rPrChange w:id="1456"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1457" w:author="Pablo Blanco Peris" w:date="2017-05-28T13:38:00Z"/>
          <w:rFonts w:ascii="Book Antiqua" w:hAnsi="Book Antiqua"/>
          <w:rPrChange w:id="1458" w:author="Pablo Blanco Peris" w:date="2017-05-28T13:38:00Z">
            <w:rPr>
              <w:ins w:id="1459" w:author="Pablo Blanco Peris" w:date="2017-05-28T13:38:00Z"/>
            </w:rPr>
          </w:rPrChange>
        </w:rPr>
      </w:pPr>
      <w:ins w:id="1460" w:author="Pablo Blanco Peris" w:date="2017-05-28T13:38:00Z">
        <w:r w:rsidRPr="00E64B63">
          <w:rPr>
            <w:rFonts w:ascii="Book Antiqua" w:hAnsi="Book Antiqua"/>
            <w:rPrChange w:id="1461" w:author="Pablo Blanco Peris" w:date="2017-05-28T13:38:00Z">
              <w:rPr/>
            </w:rPrChange>
          </w:rPr>
          <w:t>[2]</w:t>
        </w:r>
        <w:r w:rsidRPr="00E64B63">
          <w:rPr>
            <w:rFonts w:ascii="Book Antiqua" w:hAnsi="Book Antiqua"/>
            <w:rPrChange w:id="1462" w:author="Pablo Blanco Peris" w:date="2017-05-28T13:38:00Z">
              <w:rPr/>
            </w:rPrChange>
          </w:rPr>
          <w:tab/>
          <w:t xml:space="preserve">Q. Liu </w:t>
        </w:r>
        <w:r w:rsidRPr="00E64B63">
          <w:rPr>
            <w:rFonts w:ascii="Book Antiqua" w:hAnsi="Book Antiqua"/>
            <w:i/>
            <w:iCs/>
            <w:rPrChange w:id="1463" w:author="Pablo Blanco Peris" w:date="2017-05-28T13:38:00Z">
              <w:rPr>
                <w:i/>
                <w:iCs/>
              </w:rPr>
            </w:rPrChange>
          </w:rPr>
          <w:t>et al.</w:t>
        </w:r>
        <w:r w:rsidRPr="00E64B63">
          <w:rPr>
            <w:rFonts w:ascii="Book Antiqua" w:hAnsi="Book Antiqua"/>
            <w:rPrChange w:id="1464"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1465" w:author="Pablo Blanco Peris" w:date="2017-05-28T13:38:00Z">
              <w:rPr>
                <w:i/>
                <w:iCs/>
              </w:rPr>
            </w:rPrChange>
          </w:rPr>
          <w:t>Appl. Intell.</w:t>
        </w:r>
        <w:r w:rsidRPr="00E64B63">
          <w:rPr>
            <w:rFonts w:ascii="Book Antiqua" w:hAnsi="Book Antiqua"/>
            <w:rPrChange w:id="1466" w:author="Pablo Blanco Peris" w:date="2017-05-28T13:38:00Z">
              <w:rPr/>
            </w:rPrChange>
          </w:rPr>
          <w:t>, vol. 39, n.</w:t>
        </w:r>
        <w:r w:rsidRPr="00E64B63">
          <w:rPr>
            <w:rFonts w:ascii="Book Antiqua" w:hAnsi="Book Antiqua"/>
            <w:vertAlign w:val="superscript"/>
            <w:rPrChange w:id="1467" w:author="Pablo Blanco Peris" w:date="2017-05-28T13:38:00Z">
              <w:rPr>
                <w:vertAlign w:val="superscript"/>
              </w:rPr>
            </w:rPrChange>
          </w:rPr>
          <w:t>o</w:t>
        </w:r>
        <w:r w:rsidRPr="00E64B63">
          <w:rPr>
            <w:rFonts w:ascii="Book Antiqua" w:hAnsi="Book Antiqua"/>
            <w:rPrChange w:id="1468"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1469" w:author="Pablo Blanco Peris" w:date="2017-05-28T13:38:00Z"/>
          <w:rFonts w:ascii="Book Antiqua" w:hAnsi="Book Antiqua"/>
          <w:rPrChange w:id="1470" w:author="Pablo Blanco Peris" w:date="2017-05-28T13:38:00Z">
            <w:rPr>
              <w:ins w:id="1471" w:author="Pablo Blanco Peris" w:date="2017-05-28T13:38:00Z"/>
            </w:rPr>
          </w:rPrChange>
        </w:rPr>
      </w:pPr>
      <w:ins w:id="1472" w:author="Pablo Blanco Peris" w:date="2017-05-28T13:38:00Z">
        <w:r w:rsidRPr="00E64B63">
          <w:rPr>
            <w:rFonts w:ascii="Book Antiqua" w:hAnsi="Book Antiqua"/>
            <w:rPrChange w:id="1473" w:author="Pablo Blanco Peris" w:date="2017-05-28T13:38:00Z">
              <w:rPr/>
            </w:rPrChange>
          </w:rPr>
          <w:t>[3]</w:t>
        </w:r>
        <w:r w:rsidRPr="00E64B63">
          <w:rPr>
            <w:rFonts w:ascii="Book Antiqua" w:hAnsi="Book Antiqua"/>
            <w:rPrChange w:id="1474" w:author="Pablo Blanco Peris" w:date="2017-05-28T13:38:00Z">
              <w:rPr/>
            </w:rPrChange>
          </w:rPr>
          <w:tab/>
          <w:t xml:space="preserve">M. Boutell y J. Luo, «Beyond Pixels: Exploiting Camera Metadata for Photo Classification», </w:t>
        </w:r>
        <w:r w:rsidRPr="00E64B63">
          <w:rPr>
            <w:rFonts w:ascii="Book Antiqua" w:hAnsi="Book Antiqua"/>
            <w:i/>
            <w:iCs/>
            <w:rPrChange w:id="1475" w:author="Pablo Blanco Peris" w:date="2017-05-28T13:38:00Z">
              <w:rPr>
                <w:i/>
                <w:iCs/>
              </w:rPr>
            </w:rPrChange>
          </w:rPr>
          <w:t>Pattern Recogn</w:t>
        </w:r>
        <w:r w:rsidRPr="00E64B63">
          <w:rPr>
            <w:rFonts w:ascii="Book Antiqua" w:hAnsi="Book Antiqua"/>
            <w:rPrChange w:id="1476" w:author="Pablo Blanco Peris" w:date="2017-05-28T13:38:00Z">
              <w:rPr/>
            </w:rPrChange>
          </w:rPr>
          <w:t>, vol. 38, n.</w:t>
        </w:r>
        <w:r w:rsidRPr="00E64B63">
          <w:rPr>
            <w:rFonts w:ascii="Book Antiqua" w:hAnsi="Book Antiqua"/>
            <w:vertAlign w:val="superscript"/>
            <w:rPrChange w:id="1477" w:author="Pablo Blanco Peris" w:date="2017-05-28T13:38:00Z">
              <w:rPr>
                <w:vertAlign w:val="superscript"/>
              </w:rPr>
            </w:rPrChange>
          </w:rPr>
          <w:t>o</w:t>
        </w:r>
        <w:r w:rsidRPr="00E64B63">
          <w:rPr>
            <w:rFonts w:ascii="Book Antiqua" w:hAnsi="Book Antiqua"/>
            <w:rPrChange w:id="1478"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1479" w:author="Pablo Blanco Peris" w:date="2017-05-28T13:38:00Z"/>
          <w:rFonts w:ascii="Book Antiqua" w:hAnsi="Book Antiqua"/>
          <w:rPrChange w:id="1480" w:author="Pablo Blanco Peris" w:date="2017-05-28T13:38:00Z">
            <w:rPr>
              <w:ins w:id="1481" w:author="Pablo Blanco Peris" w:date="2017-05-28T13:38:00Z"/>
            </w:rPr>
          </w:rPrChange>
        </w:rPr>
      </w:pPr>
      <w:ins w:id="1482" w:author="Pablo Blanco Peris" w:date="2017-05-28T13:38:00Z">
        <w:r w:rsidRPr="00E64B63">
          <w:rPr>
            <w:rFonts w:ascii="Book Antiqua" w:hAnsi="Book Antiqua"/>
            <w:rPrChange w:id="1483" w:author="Pablo Blanco Peris" w:date="2017-05-28T13:38:00Z">
              <w:rPr/>
            </w:rPrChange>
          </w:rPr>
          <w:t>[4]</w:t>
        </w:r>
        <w:r w:rsidRPr="00E64B63">
          <w:rPr>
            <w:rFonts w:ascii="Book Antiqua" w:hAnsi="Book Antiqua"/>
            <w:rPrChange w:id="1484" w:author="Pablo Blanco Peris" w:date="2017-05-28T13:38:00Z">
              <w:rPr/>
            </w:rPrChange>
          </w:rPr>
          <w:tab/>
          <w:t xml:space="preserve">C. L. Lai y Y. S. Chen, </w:t>
        </w:r>
        <w:r w:rsidRPr="00E64B63">
          <w:rPr>
            <w:rFonts w:ascii="Book Antiqua" w:hAnsi="Book Antiqua"/>
            <w:i/>
            <w:iCs/>
            <w:rPrChange w:id="1485" w:author="Pablo Blanco Peris" w:date="2017-05-28T13:38:00Z">
              <w:rPr>
                <w:i/>
                <w:iCs/>
              </w:rPr>
            </w:rPrChange>
          </w:rPr>
          <w:t>2009 Int. Conf. Mach. Learn. Cybern.</w:t>
        </w:r>
        <w:r w:rsidRPr="00E64B63">
          <w:rPr>
            <w:rFonts w:ascii="Book Antiqua" w:hAnsi="Book Antiqua"/>
            <w:rPrChange w:id="1486"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1487" w:author="Pablo Blanco Peris" w:date="2017-05-28T13:38:00Z"/>
          <w:rFonts w:ascii="Book Antiqua" w:hAnsi="Book Antiqua"/>
          <w:rPrChange w:id="1488" w:author="Pablo Blanco Peris" w:date="2017-05-28T13:38:00Z">
            <w:rPr>
              <w:ins w:id="1489" w:author="Pablo Blanco Peris" w:date="2017-05-28T13:38:00Z"/>
            </w:rPr>
          </w:rPrChange>
        </w:rPr>
      </w:pPr>
      <w:ins w:id="1490" w:author="Pablo Blanco Peris" w:date="2017-05-28T13:38:00Z">
        <w:r w:rsidRPr="00E64B63">
          <w:rPr>
            <w:rFonts w:ascii="Book Antiqua" w:hAnsi="Book Antiqua"/>
            <w:rPrChange w:id="1491" w:author="Pablo Blanco Peris" w:date="2017-05-28T13:38:00Z">
              <w:rPr/>
            </w:rPrChange>
          </w:rPr>
          <w:t>[5]</w:t>
        </w:r>
        <w:r w:rsidRPr="00E64B63">
          <w:rPr>
            <w:rFonts w:ascii="Book Antiqua" w:hAnsi="Book Antiqua"/>
            <w:rPrChange w:id="1492"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1493" w:author="Pablo Blanco Peris" w:date="2017-05-28T13:38:00Z">
              <w:rPr>
                <w:i/>
                <w:iCs/>
              </w:rPr>
            </w:rPrChange>
          </w:rPr>
          <w:t>Signal Process. Image Commun.</w:t>
        </w:r>
        <w:r w:rsidRPr="00E64B63">
          <w:rPr>
            <w:rFonts w:ascii="Book Antiqua" w:hAnsi="Book Antiqua"/>
            <w:rPrChange w:id="1494"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1495" w:author="Pablo Blanco Peris" w:date="2017-05-28T13:38:00Z"/>
          <w:rFonts w:ascii="Book Antiqua" w:hAnsi="Book Antiqua"/>
          <w:rPrChange w:id="1496" w:author="Pablo Blanco Peris" w:date="2017-05-28T13:38:00Z">
            <w:rPr>
              <w:ins w:id="1497" w:author="Pablo Blanco Peris" w:date="2017-05-28T13:38:00Z"/>
            </w:rPr>
          </w:rPrChange>
        </w:rPr>
      </w:pPr>
      <w:ins w:id="1498" w:author="Pablo Blanco Peris" w:date="2017-05-28T13:38:00Z">
        <w:r w:rsidRPr="00E64B63">
          <w:rPr>
            <w:rFonts w:ascii="Book Antiqua" w:hAnsi="Book Antiqua"/>
            <w:rPrChange w:id="1499" w:author="Pablo Blanco Peris" w:date="2017-05-28T13:38:00Z">
              <w:rPr/>
            </w:rPrChange>
          </w:rPr>
          <w:t>[6]</w:t>
        </w:r>
        <w:r w:rsidRPr="00E64B63">
          <w:rPr>
            <w:rFonts w:ascii="Book Antiqua" w:hAnsi="Book Antiqua"/>
            <w:rPrChange w:id="1500" w:author="Pablo Blanco Peris" w:date="2017-05-28T13:38:00Z">
              <w:rPr/>
            </w:rPrChange>
          </w:rPr>
          <w:tab/>
          <w:t xml:space="preserve">J.-C. Lee, «Copy-move image forgery detection based on Gabor magnitude», </w:t>
        </w:r>
        <w:r w:rsidRPr="00E64B63">
          <w:rPr>
            <w:rFonts w:ascii="Book Antiqua" w:hAnsi="Book Antiqua"/>
            <w:i/>
            <w:iCs/>
            <w:rPrChange w:id="1501" w:author="Pablo Blanco Peris" w:date="2017-05-28T13:38:00Z">
              <w:rPr>
                <w:i/>
                <w:iCs/>
              </w:rPr>
            </w:rPrChange>
          </w:rPr>
          <w:t>J. Vis. Commun. Image Represent.</w:t>
        </w:r>
        <w:r w:rsidRPr="00E64B63">
          <w:rPr>
            <w:rFonts w:ascii="Book Antiqua" w:hAnsi="Book Antiqua"/>
            <w:rPrChange w:id="1502"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1503" w:author="Pablo Blanco Peris" w:date="2017-05-28T13:38:00Z"/>
          <w:rFonts w:ascii="Book Antiqua" w:hAnsi="Book Antiqua"/>
          <w:rPrChange w:id="1504" w:author="Pablo Blanco Peris" w:date="2017-05-28T13:38:00Z">
            <w:rPr>
              <w:ins w:id="1505" w:author="Pablo Blanco Peris" w:date="2017-05-28T13:38:00Z"/>
            </w:rPr>
          </w:rPrChange>
        </w:rPr>
      </w:pPr>
      <w:ins w:id="1506" w:author="Pablo Blanco Peris" w:date="2017-05-28T13:38:00Z">
        <w:r w:rsidRPr="00E64B63">
          <w:rPr>
            <w:rFonts w:ascii="Book Antiqua" w:hAnsi="Book Antiqua"/>
            <w:rPrChange w:id="1507" w:author="Pablo Blanco Peris" w:date="2017-05-28T13:38:00Z">
              <w:rPr/>
            </w:rPrChange>
          </w:rPr>
          <w:t>[7]</w:t>
        </w:r>
        <w:r w:rsidRPr="00E64B63">
          <w:rPr>
            <w:rFonts w:ascii="Book Antiqua" w:hAnsi="Book Antiqua"/>
            <w:rPrChange w:id="1508"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1509" w:author="Pablo Blanco Peris" w:date="2017-05-28T13:38:00Z">
              <w:rPr>
                <w:i/>
                <w:iCs/>
              </w:rPr>
            </w:rPrChange>
          </w:rPr>
          <w:t>2008 IEEE Pacific-Asia Workshop on Computational Intelligence and Industrial Application</w:t>
        </w:r>
        <w:r w:rsidRPr="00E64B63">
          <w:rPr>
            <w:rFonts w:ascii="Book Antiqua" w:hAnsi="Book Antiqua"/>
            <w:rPrChange w:id="1510"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1511" w:author="Pablo Blanco Peris" w:date="2017-05-28T13:38:00Z"/>
          <w:rFonts w:ascii="Book Antiqua" w:hAnsi="Book Antiqua"/>
          <w:rPrChange w:id="1512" w:author="Pablo Blanco Peris" w:date="2017-05-28T13:38:00Z">
            <w:rPr>
              <w:ins w:id="1513" w:author="Pablo Blanco Peris" w:date="2017-05-28T13:38:00Z"/>
            </w:rPr>
          </w:rPrChange>
        </w:rPr>
      </w:pPr>
      <w:ins w:id="1514" w:author="Pablo Blanco Peris" w:date="2017-05-28T13:38:00Z">
        <w:r w:rsidRPr="00E64B63">
          <w:rPr>
            <w:rFonts w:ascii="Book Antiqua" w:hAnsi="Book Antiqua"/>
            <w:rPrChange w:id="1515" w:author="Pablo Blanco Peris" w:date="2017-05-28T13:38:00Z">
              <w:rPr/>
            </w:rPrChange>
          </w:rPr>
          <w:t>[8]</w:t>
        </w:r>
        <w:r w:rsidRPr="00E64B63">
          <w:rPr>
            <w:rFonts w:ascii="Book Antiqua" w:hAnsi="Book Antiqua"/>
            <w:rPrChange w:id="1516" w:author="Pablo Blanco Peris" w:date="2017-05-28T13:38:00Z">
              <w:rPr/>
            </w:rPrChange>
          </w:rPr>
          <w:tab/>
          <w:t xml:space="preserve">«Image splicing detection based on Markov features in {QDCT} domain», </w:t>
        </w:r>
        <w:r w:rsidRPr="00E64B63">
          <w:rPr>
            <w:rFonts w:ascii="Book Antiqua" w:hAnsi="Book Antiqua"/>
            <w:i/>
            <w:iCs/>
            <w:rPrChange w:id="1517" w:author="Pablo Blanco Peris" w:date="2017-05-28T13:38:00Z">
              <w:rPr>
                <w:i/>
                <w:iCs/>
              </w:rPr>
            </w:rPrChange>
          </w:rPr>
          <w:t>Neurocomputing</w:t>
        </w:r>
        <w:r w:rsidRPr="00E64B63">
          <w:rPr>
            <w:rFonts w:ascii="Book Antiqua" w:hAnsi="Book Antiqua"/>
            <w:rPrChange w:id="1518"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1519" w:author="Pablo Blanco Peris" w:date="2017-05-28T13:38:00Z"/>
          <w:rFonts w:ascii="Book Antiqua" w:hAnsi="Book Antiqua"/>
          <w:rPrChange w:id="1520" w:author="Pablo Blanco Peris" w:date="2017-05-28T13:38:00Z">
            <w:rPr>
              <w:ins w:id="1521" w:author="Pablo Blanco Peris" w:date="2017-05-28T13:38:00Z"/>
            </w:rPr>
          </w:rPrChange>
        </w:rPr>
      </w:pPr>
      <w:ins w:id="1522" w:author="Pablo Blanco Peris" w:date="2017-05-28T13:38:00Z">
        <w:r w:rsidRPr="00E64B63">
          <w:rPr>
            <w:rFonts w:ascii="Book Antiqua" w:hAnsi="Book Antiqua"/>
            <w:rPrChange w:id="1523" w:author="Pablo Blanco Peris" w:date="2017-05-28T13:38:00Z">
              <w:rPr/>
            </w:rPrChange>
          </w:rPr>
          <w:t>[9]</w:t>
        </w:r>
        <w:r w:rsidRPr="00E64B63">
          <w:rPr>
            <w:rFonts w:ascii="Book Antiqua" w:hAnsi="Book Antiqua"/>
            <w:rPrChange w:id="1524"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49"/>
      <w:headerReference w:type="default" r:id="rId50"/>
      <w:footerReference w:type="default" r:id="rId51"/>
      <w:headerReference w:type="first" r:id="rId52"/>
      <w:footerReference w:type="first" r:id="rId53"/>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7" w:author="GASS" w:date="2017-03-23T15:37:00Z" w:initials="G">
    <w:p w14:paraId="04AC0EF3" w14:textId="0AE30102" w:rsidR="00976DCE" w:rsidRDefault="00976DCE">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27CC6C" w14:textId="77777777" w:rsidR="001A38CA" w:rsidRDefault="001A38CA">
      <w:r>
        <w:separator/>
      </w:r>
    </w:p>
    <w:p w14:paraId="7EDA38B3" w14:textId="77777777" w:rsidR="001A38CA" w:rsidRDefault="001A38CA"/>
  </w:endnote>
  <w:endnote w:type="continuationSeparator" w:id="0">
    <w:p w14:paraId="60B80F25" w14:textId="77777777" w:rsidR="001A38CA" w:rsidRDefault="001A38CA">
      <w:r>
        <w:continuationSeparator/>
      </w:r>
    </w:p>
    <w:p w14:paraId="1029E219" w14:textId="77777777" w:rsidR="001A38CA" w:rsidRDefault="001A38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976DCE" w:rsidRDefault="00976DCE"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976DCE" w:rsidRDefault="00976DC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976DCE" w:rsidRDefault="00976DC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154D5D">
      <w:rPr>
        <w:rStyle w:val="Nmerodepgina"/>
        <w:noProof/>
      </w:rPr>
      <w:t>xiv</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EndPr/>
    <w:sdtContent>
      <w:p w14:paraId="08C89C22" w14:textId="77777777" w:rsidR="00976DCE" w:rsidRPr="00996B5C" w:rsidRDefault="00976DCE"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154D5D">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976DCE" w:rsidRDefault="00976DCE">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EndPr/>
    <w:sdtContent>
      <w:p w14:paraId="3E5758EA" w14:textId="77777777" w:rsidR="00976DCE" w:rsidRPr="00996B5C" w:rsidRDefault="00976DCE"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5835CA">
          <w:rPr>
            <w:noProof/>
          </w:rPr>
          <w:t>37</w:t>
        </w:r>
        <w:r w:rsidRPr="00996B5C">
          <w:rPr>
            <w:noProof/>
          </w:rPr>
          <w:fldChar w:fldCharType="end"/>
        </w:r>
      </w:p>
    </w:sdtContent>
  </w:sdt>
  <w:p w14:paraId="6212064A" w14:textId="77777777" w:rsidR="00976DCE" w:rsidRDefault="00976DCE"/>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976DCE" w:rsidRDefault="00976DCE">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976DCE" w:rsidRDefault="00976DCE"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976DCE" w:rsidRDefault="00976DCE"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154D5D">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976DCE" w:rsidRDefault="00976DC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976DCE" w:rsidRDefault="00976DC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154D5D">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976DCE" w:rsidRDefault="00976DC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976DCE" w:rsidRDefault="00976DC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154D5D">
      <w:rPr>
        <w:rStyle w:val="Nmerodepgina"/>
        <w:noProof/>
      </w:rPr>
      <w:t>xi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976DCE" w:rsidRDefault="00976DCE"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976DCE" w:rsidRDefault="00976DC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154D5D">
      <w:rPr>
        <w:rStyle w:val="Nmerodepgina"/>
        <w:noProof/>
      </w:rPr>
      <w:t>xii</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D75EE7" w14:textId="77777777" w:rsidR="001A38CA" w:rsidRDefault="001A38CA">
      <w:r>
        <w:separator/>
      </w:r>
    </w:p>
    <w:p w14:paraId="6F60A612" w14:textId="77777777" w:rsidR="001A38CA" w:rsidRDefault="001A38CA"/>
  </w:footnote>
  <w:footnote w:type="continuationSeparator" w:id="0">
    <w:p w14:paraId="6B6E8E21" w14:textId="77777777" w:rsidR="001A38CA" w:rsidRDefault="001A38CA">
      <w:r>
        <w:continuationSeparator/>
      </w:r>
    </w:p>
    <w:p w14:paraId="0B4F86C5" w14:textId="77777777" w:rsidR="001A38CA" w:rsidRDefault="001A38C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976DCE" w:rsidRDefault="00976DCE">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976DCE" w:rsidRDefault="00976DCE">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976DCE" w:rsidRDefault="00976DCE">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976DCE" w:rsidRDefault="00976DCE">
    <w:pPr>
      <w:pStyle w:val="Encabezado"/>
    </w:pPr>
  </w:p>
  <w:p w14:paraId="314FCD16" w14:textId="77777777" w:rsidR="00976DCE" w:rsidRDefault="00976DCE"/>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976DCE" w:rsidRDefault="00976DCE">
    <w:pPr>
      <w:pStyle w:val="Encabezado"/>
    </w:pPr>
  </w:p>
  <w:p w14:paraId="563B4F03" w14:textId="77777777" w:rsidR="00976DCE" w:rsidRDefault="00976DCE"/>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976DCE" w:rsidRDefault="00976DCE">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2">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3">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4">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6">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7">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nsid w:val="3B1427FF"/>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2">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9">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1">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33">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4">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5">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6">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34"/>
  </w:num>
  <w:num w:numId="2">
    <w:abstractNumId w:val="16"/>
  </w:num>
  <w:num w:numId="3">
    <w:abstractNumId w:val="0"/>
  </w:num>
  <w:num w:numId="4">
    <w:abstractNumId w:val="18"/>
  </w:num>
  <w:num w:numId="5">
    <w:abstractNumId w:val="12"/>
  </w:num>
  <w:num w:numId="6">
    <w:abstractNumId w:val="12"/>
  </w:num>
  <w:num w:numId="7">
    <w:abstractNumId w:val="8"/>
  </w:num>
  <w:num w:numId="8">
    <w:abstractNumId w:val="35"/>
  </w:num>
  <w:num w:numId="9">
    <w:abstractNumId w:val="4"/>
  </w:num>
  <w:num w:numId="10">
    <w:abstractNumId w:val="28"/>
  </w:num>
  <w:num w:numId="11">
    <w:abstractNumId w:val="5"/>
  </w:num>
  <w:num w:numId="12">
    <w:abstractNumId w:val="23"/>
  </w:num>
  <w:num w:numId="13">
    <w:abstractNumId w:val="15"/>
  </w:num>
  <w:num w:numId="14">
    <w:abstractNumId w:val="11"/>
  </w:num>
  <w:num w:numId="15">
    <w:abstractNumId w:val="24"/>
  </w:num>
  <w:num w:numId="16">
    <w:abstractNumId w:val="6"/>
  </w:num>
  <w:num w:numId="17">
    <w:abstractNumId w:val="7"/>
  </w:num>
  <w:num w:numId="18">
    <w:abstractNumId w:val="36"/>
  </w:num>
  <w:num w:numId="19">
    <w:abstractNumId w:val="17"/>
  </w:num>
  <w:num w:numId="20">
    <w:abstractNumId w:val="13"/>
  </w:num>
  <w:num w:numId="21">
    <w:abstractNumId w:val="33"/>
  </w:num>
  <w:num w:numId="22">
    <w:abstractNumId w:val="25"/>
  </w:num>
  <w:num w:numId="23">
    <w:abstractNumId w:val="9"/>
  </w:num>
  <w:num w:numId="24">
    <w:abstractNumId w:val="26"/>
  </w:num>
  <w:num w:numId="25">
    <w:abstractNumId w:val="2"/>
  </w:num>
  <w:num w:numId="26">
    <w:abstractNumId w:val="31"/>
  </w:num>
  <w:num w:numId="27">
    <w:abstractNumId w:val="27"/>
  </w:num>
  <w:num w:numId="28">
    <w:abstractNumId w:val="1"/>
  </w:num>
  <w:num w:numId="29">
    <w:abstractNumId w:val="10"/>
  </w:num>
  <w:num w:numId="30">
    <w:abstractNumId w:val="30"/>
  </w:num>
  <w:num w:numId="31">
    <w:abstractNumId w:val="32"/>
  </w:num>
  <w:num w:numId="32">
    <w:abstractNumId w:val="3"/>
  </w:num>
  <w:num w:numId="33">
    <w:abstractNumId w:val="19"/>
  </w:num>
  <w:num w:numId="34">
    <w:abstractNumId w:val="29"/>
  </w:num>
  <w:num w:numId="35">
    <w:abstractNumId w:val="14"/>
  </w:num>
  <w:num w:numId="36">
    <w:abstractNumId w:val="20"/>
  </w:num>
  <w:num w:numId="37">
    <w:abstractNumId w:val="21"/>
  </w:num>
  <w:num w:numId="38">
    <w:abstractNumId w:val="22"/>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20A"/>
    <w:rsid w:val="00035A57"/>
    <w:rsid w:val="000416C4"/>
    <w:rsid w:val="00042200"/>
    <w:rsid w:val="00045865"/>
    <w:rsid w:val="00045B2B"/>
    <w:rsid w:val="0005262B"/>
    <w:rsid w:val="00054722"/>
    <w:rsid w:val="00055A1D"/>
    <w:rsid w:val="00064DF8"/>
    <w:rsid w:val="000765B5"/>
    <w:rsid w:val="000914A1"/>
    <w:rsid w:val="00091E12"/>
    <w:rsid w:val="00095D89"/>
    <w:rsid w:val="000A00CB"/>
    <w:rsid w:val="000A2BAE"/>
    <w:rsid w:val="000A7441"/>
    <w:rsid w:val="000B5D06"/>
    <w:rsid w:val="000B6A43"/>
    <w:rsid w:val="000B738B"/>
    <w:rsid w:val="000C0E1C"/>
    <w:rsid w:val="000C46FB"/>
    <w:rsid w:val="000C6835"/>
    <w:rsid w:val="000C7448"/>
    <w:rsid w:val="000D4699"/>
    <w:rsid w:val="000E5722"/>
    <w:rsid w:val="000E5E95"/>
    <w:rsid w:val="000E6BBF"/>
    <w:rsid w:val="000E7F8E"/>
    <w:rsid w:val="000F3F14"/>
    <w:rsid w:val="000F5E25"/>
    <w:rsid w:val="000F7964"/>
    <w:rsid w:val="00100197"/>
    <w:rsid w:val="001012B1"/>
    <w:rsid w:val="00103CC8"/>
    <w:rsid w:val="00110EE5"/>
    <w:rsid w:val="00117142"/>
    <w:rsid w:val="00122DF9"/>
    <w:rsid w:val="00130CC0"/>
    <w:rsid w:val="0013191C"/>
    <w:rsid w:val="00131E01"/>
    <w:rsid w:val="00134D93"/>
    <w:rsid w:val="00135834"/>
    <w:rsid w:val="00135EE7"/>
    <w:rsid w:val="00141BAC"/>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07E44"/>
    <w:rsid w:val="00210C0B"/>
    <w:rsid w:val="00213C93"/>
    <w:rsid w:val="00214852"/>
    <w:rsid w:val="00216893"/>
    <w:rsid w:val="00223676"/>
    <w:rsid w:val="0022440B"/>
    <w:rsid w:val="0022507A"/>
    <w:rsid w:val="002267BD"/>
    <w:rsid w:val="00226BBF"/>
    <w:rsid w:val="00226EE1"/>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A4AA9"/>
    <w:rsid w:val="002B3B2F"/>
    <w:rsid w:val="002B43FB"/>
    <w:rsid w:val="002C1A81"/>
    <w:rsid w:val="002C5FA9"/>
    <w:rsid w:val="002E4026"/>
    <w:rsid w:val="002F0036"/>
    <w:rsid w:val="002F276E"/>
    <w:rsid w:val="002F4572"/>
    <w:rsid w:val="003018A1"/>
    <w:rsid w:val="00301F2D"/>
    <w:rsid w:val="00305678"/>
    <w:rsid w:val="0031184F"/>
    <w:rsid w:val="00312E74"/>
    <w:rsid w:val="00312F12"/>
    <w:rsid w:val="00317166"/>
    <w:rsid w:val="00317615"/>
    <w:rsid w:val="003178B1"/>
    <w:rsid w:val="00317B23"/>
    <w:rsid w:val="003210DE"/>
    <w:rsid w:val="00321150"/>
    <w:rsid w:val="00323802"/>
    <w:rsid w:val="00325921"/>
    <w:rsid w:val="00335323"/>
    <w:rsid w:val="003369FC"/>
    <w:rsid w:val="00340143"/>
    <w:rsid w:val="00343E5C"/>
    <w:rsid w:val="00344E0F"/>
    <w:rsid w:val="00346077"/>
    <w:rsid w:val="00346E59"/>
    <w:rsid w:val="00347D7C"/>
    <w:rsid w:val="00352FC9"/>
    <w:rsid w:val="00354A74"/>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567E"/>
    <w:rsid w:val="003F5F7C"/>
    <w:rsid w:val="003F6EA5"/>
    <w:rsid w:val="003F707F"/>
    <w:rsid w:val="003F7A03"/>
    <w:rsid w:val="00405711"/>
    <w:rsid w:val="00407AF6"/>
    <w:rsid w:val="00413164"/>
    <w:rsid w:val="00421263"/>
    <w:rsid w:val="004238D4"/>
    <w:rsid w:val="0042400C"/>
    <w:rsid w:val="004253C9"/>
    <w:rsid w:val="00430F79"/>
    <w:rsid w:val="0043109D"/>
    <w:rsid w:val="00432469"/>
    <w:rsid w:val="0043625D"/>
    <w:rsid w:val="00445D65"/>
    <w:rsid w:val="00447655"/>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1EEB"/>
    <w:rsid w:val="004A2BAF"/>
    <w:rsid w:val="004A4DD2"/>
    <w:rsid w:val="004A5106"/>
    <w:rsid w:val="004A711F"/>
    <w:rsid w:val="004B3944"/>
    <w:rsid w:val="004B5243"/>
    <w:rsid w:val="004B5469"/>
    <w:rsid w:val="004C1DCD"/>
    <w:rsid w:val="004C4B05"/>
    <w:rsid w:val="004C553D"/>
    <w:rsid w:val="004D435A"/>
    <w:rsid w:val="004E5081"/>
    <w:rsid w:val="004E6C6E"/>
    <w:rsid w:val="004E781A"/>
    <w:rsid w:val="004F1B8D"/>
    <w:rsid w:val="005006D7"/>
    <w:rsid w:val="00501D28"/>
    <w:rsid w:val="005038FC"/>
    <w:rsid w:val="00507770"/>
    <w:rsid w:val="00510A2F"/>
    <w:rsid w:val="00510A34"/>
    <w:rsid w:val="00514724"/>
    <w:rsid w:val="00516C03"/>
    <w:rsid w:val="00523776"/>
    <w:rsid w:val="005242FA"/>
    <w:rsid w:val="00524A58"/>
    <w:rsid w:val="0052702D"/>
    <w:rsid w:val="00530BC3"/>
    <w:rsid w:val="00534D16"/>
    <w:rsid w:val="00542195"/>
    <w:rsid w:val="005550C0"/>
    <w:rsid w:val="00557814"/>
    <w:rsid w:val="0056640C"/>
    <w:rsid w:val="005806D3"/>
    <w:rsid w:val="0058292E"/>
    <w:rsid w:val="00582CC1"/>
    <w:rsid w:val="005835CA"/>
    <w:rsid w:val="00587D35"/>
    <w:rsid w:val="005907EE"/>
    <w:rsid w:val="005931FB"/>
    <w:rsid w:val="00595646"/>
    <w:rsid w:val="005A4D78"/>
    <w:rsid w:val="005B2B80"/>
    <w:rsid w:val="005B4106"/>
    <w:rsid w:val="005B4414"/>
    <w:rsid w:val="005C1F48"/>
    <w:rsid w:val="005C24B0"/>
    <w:rsid w:val="005C4280"/>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600FBB"/>
    <w:rsid w:val="0060249F"/>
    <w:rsid w:val="00603349"/>
    <w:rsid w:val="00605652"/>
    <w:rsid w:val="00606698"/>
    <w:rsid w:val="006102B2"/>
    <w:rsid w:val="00612A17"/>
    <w:rsid w:val="00615D50"/>
    <w:rsid w:val="0061674F"/>
    <w:rsid w:val="006170B4"/>
    <w:rsid w:val="0061797F"/>
    <w:rsid w:val="00617A4D"/>
    <w:rsid w:val="006239D7"/>
    <w:rsid w:val="00632E4E"/>
    <w:rsid w:val="00640016"/>
    <w:rsid w:val="00652ED6"/>
    <w:rsid w:val="006559E7"/>
    <w:rsid w:val="006625BC"/>
    <w:rsid w:val="00662A39"/>
    <w:rsid w:val="00665F67"/>
    <w:rsid w:val="00666848"/>
    <w:rsid w:val="0066694D"/>
    <w:rsid w:val="00667D23"/>
    <w:rsid w:val="00673DEA"/>
    <w:rsid w:val="00674050"/>
    <w:rsid w:val="006751A0"/>
    <w:rsid w:val="00680B72"/>
    <w:rsid w:val="00681A98"/>
    <w:rsid w:val="00683445"/>
    <w:rsid w:val="00684B2F"/>
    <w:rsid w:val="00687206"/>
    <w:rsid w:val="00687839"/>
    <w:rsid w:val="006952B1"/>
    <w:rsid w:val="00695BD4"/>
    <w:rsid w:val="00696510"/>
    <w:rsid w:val="006A1F5C"/>
    <w:rsid w:val="006A4CBB"/>
    <w:rsid w:val="006B0077"/>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F3E1A"/>
    <w:rsid w:val="006F43EB"/>
    <w:rsid w:val="00700956"/>
    <w:rsid w:val="00706269"/>
    <w:rsid w:val="00706EB5"/>
    <w:rsid w:val="00707F5A"/>
    <w:rsid w:val="00711BA8"/>
    <w:rsid w:val="007147F7"/>
    <w:rsid w:val="00721E17"/>
    <w:rsid w:val="00725FB0"/>
    <w:rsid w:val="0072774F"/>
    <w:rsid w:val="00730561"/>
    <w:rsid w:val="00734172"/>
    <w:rsid w:val="007378AC"/>
    <w:rsid w:val="007644AD"/>
    <w:rsid w:val="00765BA6"/>
    <w:rsid w:val="00767C2B"/>
    <w:rsid w:val="00775064"/>
    <w:rsid w:val="00777D85"/>
    <w:rsid w:val="00777FDD"/>
    <w:rsid w:val="007803E8"/>
    <w:rsid w:val="00784FE5"/>
    <w:rsid w:val="007874F2"/>
    <w:rsid w:val="00787D50"/>
    <w:rsid w:val="00795A1B"/>
    <w:rsid w:val="007A4431"/>
    <w:rsid w:val="007A558F"/>
    <w:rsid w:val="007A7A34"/>
    <w:rsid w:val="007B2247"/>
    <w:rsid w:val="007B3301"/>
    <w:rsid w:val="007C1BB5"/>
    <w:rsid w:val="007C4B95"/>
    <w:rsid w:val="007D0007"/>
    <w:rsid w:val="007D0F91"/>
    <w:rsid w:val="007D4625"/>
    <w:rsid w:val="007D58C8"/>
    <w:rsid w:val="007D658C"/>
    <w:rsid w:val="007D67FF"/>
    <w:rsid w:val="007E0719"/>
    <w:rsid w:val="007E07D9"/>
    <w:rsid w:val="007E0C3B"/>
    <w:rsid w:val="007E363F"/>
    <w:rsid w:val="007F12FF"/>
    <w:rsid w:val="007F46D6"/>
    <w:rsid w:val="007F6789"/>
    <w:rsid w:val="007F79D1"/>
    <w:rsid w:val="00801E36"/>
    <w:rsid w:val="0080264A"/>
    <w:rsid w:val="0080582A"/>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6CC6"/>
    <w:rsid w:val="00876FDA"/>
    <w:rsid w:val="00880796"/>
    <w:rsid w:val="008856CA"/>
    <w:rsid w:val="00890AFE"/>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31E7"/>
    <w:rsid w:val="008E6F42"/>
    <w:rsid w:val="008F3DF7"/>
    <w:rsid w:val="008F6738"/>
    <w:rsid w:val="008F7F29"/>
    <w:rsid w:val="0090010A"/>
    <w:rsid w:val="00907F5F"/>
    <w:rsid w:val="0091210C"/>
    <w:rsid w:val="009123FF"/>
    <w:rsid w:val="00921E00"/>
    <w:rsid w:val="0092285F"/>
    <w:rsid w:val="00922AB8"/>
    <w:rsid w:val="00927474"/>
    <w:rsid w:val="00927B0F"/>
    <w:rsid w:val="00927D7F"/>
    <w:rsid w:val="00932CC4"/>
    <w:rsid w:val="009330D7"/>
    <w:rsid w:val="009464BD"/>
    <w:rsid w:val="009658C2"/>
    <w:rsid w:val="009701E0"/>
    <w:rsid w:val="00973ACD"/>
    <w:rsid w:val="00974FC6"/>
    <w:rsid w:val="00976C63"/>
    <w:rsid w:val="00976DCE"/>
    <w:rsid w:val="00983926"/>
    <w:rsid w:val="00986A9B"/>
    <w:rsid w:val="00992115"/>
    <w:rsid w:val="009933EC"/>
    <w:rsid w:val="00994F19"/>
    <w:rsid w:val="00996957"/>
    <w:rsid w:val="00996B5C"/>
    <w:rsid w:val="009A397A"/>
    <w:rsid w:val="009A4C02"/>
    <w:rsid w:val="009A4EBB"/>
    <w:rsid w:val="009A6BAC"/>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49CE"/>
    <w:rsid w:val="00AA7C9B"/>
    <w:rsid w:val="00AB42AA"/>
    <w:rsid w:val="00AC250E"/>
    <w:rsid w:val="00AC42AF"/>
    <w:rsid w:val="00AC5E12"/>
    <w:rsid w:val="00AD1B12"/>
    <w:rsid w:val="00AD5A3D"/>
    <w:rsid w:val="00AD7EFB"/>
    <w:rsid w:val="00AE081D"/>
    <w:rsid w:val="00AE3628"/>
    <w:rsid w:val="00AE5C11"/>
    <w:rsid w:val="00AE5D3A"/>
    <w:rsid w:val="00AE7C7D"/>
    <w:rsid w:val="00AF12FA"/>
    <w:rsid w:val="00AF3CD1"/>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C2FAF"/>
    <w:rsid w:val="00BC349B"/>
    <w:rsid w:val="00BC4248"/>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51EC6"/>
    <w:rsid w:val="00C54932"/>
    <w:rsid w:val="00C57A77"/>
    <w:rsid w:val="00C60497"/>
    <w:rsid w:val="00C60647"/>
    <w:rsid w:val="00C607D4"/>
    <w:rsid w:val="00C61A0E"/>
    <w:rsid w:val="00C628CA"/>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48EB"/>
    <w:rsid w:val="00CD4A78"/>
    <w:rsid w:val="00CE23B5"/>
    <w:rsid w:val="00CE39BF"/>
    <w:rsid w:val="00CE52D0"/>
    <w:rsid w:val="00CF68E1"/>
    <w:rsid w:val="00D0125D"/>
    <w:rsid w:val="00D012E2"/>
    <w:rsid w:val="00D10894"/>
    <w:rsid w:val="00D12331"/>
    <w:rsid w:val="00D12958"/>
    <w:rsid w:val="00D160AB"/>
    <w:rsid w:val="00D251C1"/>
    <w:rsid w:val="00D2690E"/>
    <w:rsid w:val="00D32380"/>
    <w:rsid w:val="00D36465"/>
    <w:rsid w:val="00D427C6"/>
    <w:rsid w:val="00D4542A"/>
    <w:rsid w:val="00D47A29"/>
    <w:rsid w:val="00D53A83"/>
    <w:rsid w:val="00D562A6"/>
    <w:rsid w:val="00D63CEE"/>
    <w:rsid w:val="00D67A70"/>
    <w:rsid w:val="00D75570"/>
    <w:rsid w:val="00D76FB8"/>
    <w:rsid w:val="00D84D72"/>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5F74"/>
    <w:rsid w:val="00DF63EA"/>
    <w:rsid w:val="00DF76FE"/>
    <w:rsid w:val="00DF7C46"/>
    <w:rsid w:val="00E022D8"/>
    <w:rsid w:val="00E027F8"/>
    <w:rsid w:val="00E1257B"/>
    <w:rsid w:val="00E14B43"/>
    <w:rsid w:val="00E24D15"/>
    <w:rsid w:val="00E250C8"/>
    <w:rsid w:val="00E320FA"/>
    <w:rsid w:val="00E3310C"/>
    <w:rsid w:val="00E33261"/>
    <w:rsid w:val="00E335DD"/>
    <w:rsid w:val="00E42A3E"/>
    <w:rsid w:val="00E50891"/>
    <w:rsid w:val="00E50E0C"/>
    <w:rsid w:val="00E525EC"/>
    <w:rsid w:val="00E534C7"/>
    <w:rsid w:val="00E54411"/>
    <w:rsid w:val="00E550A4"/>
    <w:rsid w:val="00E55C85"/>
    <w:rsid w:val="00E613C9"/>
    <w:rsid w:val="00E616FA"/>
    <w:rsid w:val="00E64B63"/>
    <w:rsid w:val="00E64E61"/>
    <w:rsid w:val="00E65622"/>
    <w:rsid w:val="00E65EAA"/>
    <w:rsid w:val="00E6616C"/>
    <w:rsid w:val="00E72A67"/>
    <w:rsid w:val="00E7509D"/>
    <w:rsid w:val="00E81EE7"/>
    <w:rsid w:val="00E86DBF"/>
    <w:rsid w:val="00E90573"/>
    <w:rsid w:val="00E90641"/>
    <w:rsid w:val="00E93A9E"/>
    <w:rsid w:val="00E96B03"/>
    <w:rsid w:val="00E976B7"/>
    <w:rsid w:val="00E97E71"/>
    <w:rsid w:val="00EA2421"/>
    <w:rsid w:val="00EA2B93"/>
    <w:rsid w:val="00EB2B0F"/>
    <w:rsid w:val="00EB3A2A"/>
    <w:rsid w:val="00EB4ED5"/>
    <w:rsid w:val="00EB546E"/>
    <w:rsid w:val="00EC1B70"/>
    <w:rsid w:val="00EC3C94"/>
    <w:rsid w:val="00EC43DC"/>
    <w:rsid w:val="00EC4733"/>
    <w:rsid w:val="00ED2EE0"/>
    <w:rsid w:val="00ED65C2"/>
    <w:rsid w:val="00EE10C9"/>
    <w:rsid w:val="00EE5653"/>
    <w:rsid w:val="00EE5AF1"/>
    <w:rsid w:val="00EE758D"/>
    <w:rsid w:val="00EF03A1"/>
    <w:rsid w:val="00EF2372"/>
    <w:rsid w:val="00EF2B96"/>
    <w:rsid w:val="00EF6824"/>
    <w:rsid w:val="00EF7428"/>
    <w:rsid w:val="00EF7F52"/>
    <w:rsid w:val="00F0394B"/>
    <w:rsid w:val="00F05C96"/>
    <w:rsid w:val="00F07226"/>
    <w:rsid w:val="00F07891"/>
    <w:rsid w:val="00F12733"/>
    <w:rsid w:val="00F129A2"/>
    <w:rsid w:val="00F15FD9"/>
    <w:rsid w:val="00F266FC"/>
    <w:rsid w:val="00F26F29"/>
    <w:rsid w:val="00F30566"/>
    <w:rsid w:val="00F3254B"/>
    <w:rsid w:val="00F35FD9"/>
    <w:rsid w:val="00F402BF"/>
    <w:rsid w:val="00F448CF"/>
    <w:rsid w:val="00F46111"/>
    <w:rsid w:val="00F463BB"/>
    <w:rsid w:val="00F4745A"/>
    <w:rsid w:val="00F51D72"/>
    <w:rsid w:val="00F52E79"/>
    <w:rsid w:val="00F5491B"/>
    <w:rsid w:val="00F57272"/>
    <w:rsid w:val="00F60594"/>
    <w:rsid w:val="00F63B0C"/>
    <w:rsid w:val="00F679E5"/>
    <w:rsid w:val="00F70747"/>
    <w:rsid w:val="00F71969"/>
    <w:rsid w:val="00F8383E"/>
    <w:rsid w:val="00F847A3"/>
    <w:rsid w:val="00F851E2"/>
    <w:rsid w:val="00F86819"/>
    <w:rsid w:val="00F977D6"/>
    <w:rsid w:val="00FA0F96"/>
    <w:rsid w:val="00FA1A6B"/>
    <w:rsid w:val="00FA38AA"/>
    <w:rsid w:val="00FA7A04"/>
    <w:rsid w:val="00FB20D2"/>
    <w:rsid w:val="00FB3864"/>
    <w:rsid w:val="00FB3B32"/>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header" Target="header5.xml"/><Relationship Id="rId51" Type="http://schemas.openxmlformats.org/officeDocument/2006/relationships/footer" Target="footer14.xml"/><Relationship Id="rId52" Type="http://schemas.openxmlformats.org/officeDocument/2006/relationships/header" Target="header6.xml"/><Relationship Id="rId53" Type="http://schemas.openxmlformats.org/officeDocument/2006/relationships/footer" Target="footer15.xml"/><Relationship Id="rId54" Type="http://schemas.openxmlformats.org/officeDocument/2006/relationships/fontTable" Target="fontTable.xml"/><Relationship Id="rId55" Type="http://schemas.microsoft.com/office/2011/relationships/people" Target="people.xml"/><Relationship Id="rId56" Type="http://schemas.openxmlformats.org/officeDocument/2006/relationships/theme" Target="theme/theme1.xml"/><Relationship Id="rId40" Type="http://schemas.openxmlformats.org/officeDocument/2006/relationships/image" Target="media/image14.tiff"/><Relationship Id="rId41" Type="http://schemas.openxmlformats.org/officeDocument/2006/relationships/image" Target="media/image15.emf"/><Relationship Id="rId42" Type="http://schemas.openxmlformats.org/officeDocument/2006/relationships/image" Target="media/image16.jpeg"/><Relationship Id="rId43" Type="http://schemas.openxmlformats.org/officeDocument/2006/relationships/image" Target="media/image17.jpeg"/><Relationship Id="rId44" Type="http://schemas.openxmlformats.org/officeDocument/2006/relationships/image" Target="media/image18.emf"/><Relationship Id="rId45" Type="http://schemas.openxmlformats.org/officeDocument/2006/relationships/image" Target="media/image19.tiff"/><Relationship Id="rId46" Type="http://schemas.openxmlformats.org/officeDocument/2006/relationships/image" Target="media/image20.jpeg"/><Relationship Id="rId47" Type="http://schemas.openxmlformats.org/officeDocument/2006/relationships/image" Target="media/image21.jpeg"/><Relationship Id="rId48" Type="http://schemas.openxmlformats.org/officeDocument/2006/relationships/image" Target="media/image22.jpeg"/><Relationship Id="rId49" Type="http://schemas.openxmlformats.org/officeDocument/2006/relationships/header" Target="header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jpeg"/><Relationship Id="rId35" Type="http://schemas.openxmlformats.org/officeDocument/2006/relationships/image" Target="media/image9.jpeg"/><Relationship Id="rId36" Type="http://schemas.openxmlformats.org/officeDocument/2006/relationships/image" Target="media/image10.jpg"/><Relationship Id="rId37" Type="http://schemas.openxmlformats.org/officeDocument/2006/relationships/image" Target="media/image11.emf"/><Relationship Id="rId38" Type="http://schemas.openxmlformats.org/officeDocument/2006/relationships/image" Target="media/image12.tiff"/><Relationship Id="rId39" Type="http://schemas.openxmlformats.org/officeDocument/2006/relationships/image" Target="media/image13.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ACF4AF-4070-E245-A912-A0ABC82E3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55</Pages>
  <Words>14976</Words>
  <Characters>82373</Characters>
  <Application>Microsoft Macintosh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47</cp:revision>
  <cp:lastPrinted>2016-09-12T14:06:00Z</cp:lastPrinted>
  <dcterms:created xsi:type="dcterms:W3CDTF">2017-03-14T16:11:00Z</dcterms:created>
  <dcterms:modified xsi:type="dcterms:W3CDTF">2017-05-28T18:52:00Z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