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w:t>
        </w:r>
        <w:proofErr w:type="spellStart"/>
        <w:r w:rsidRPr="00DE270F">
          <w:rPr>
            <w:iCs/>
            <w:lang w:val="es-ES"/>
          </w:rPr>
          <w:t>Image</w:t>
        </w:r>
        <w:proofErr w:type="spellEnd"/>
        <w:r w:rsidRPr="00DE270F">
          <w:rPr>
            <w:iCs/>
            <w:lang w:val="es-ES"/>
          </w:rPr>
          <w:t xml:space="preserv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Cs/>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Cs/>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Cs/>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Cs/>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Cs/>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Cs/>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Cs/>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Cs/>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165D1E">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proofErr w:type="spellStart"/>
      <w:r>
        <w:t>xxxx</w:t>
      </w:r>
      <w:proofErr w:type="spellEnd"/>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391937"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rsidP="00E022D8">
      <w:pPr>
        <w:pStyle w:val="Estilo12ptPrimeralnea05cm"/>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E022D8">
      <w:pPr>
        <w:pStyle w:val="Estilo12ptPrimeralnea05cm"/>
        <w:rPr>
          <w:iCs/>
        </w:rPr>
      </w:pPr>
      <w:r w:rsidRPr="00C61687">
        <w:rPr>
          <w:iCs/>
        </w:rPr>
        <w:t>Las cámaras fotográficas están formadas por varios componentes: un sistema de lentes, un grupo de filtros, una matriz de filtro de colores o CFA</w:t>
      </w:r>
      <w:del w:id="58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2" w:author="Pablo Blanco Peris" w:date="2017-05-24T18:43:00Z">
        <w:r w:rsidRPr="00C61687" w:rsidDel="00DE270F">
          <w:rPr>
            <w:iCs/>
          </w:rPr>
          <w:delText xml:space="preserve"> “</w:delText>
        </w:r>
      </w:del>
      <w:del w:id="583" w:author="Pablo Blanco Peris" w:date="2017-05-24T18:42:00Z">
        <w:r w:rsidRPr="00C61687" w:rsidDel="00DE270F">
          <w:rPr>
            <w:iCs/>
          </w:rPr>
          <w:delText>Digital Image Processor”</w:delText>
        </w:r>
      </w:del>
      <w:r w:rsidRPr="00C61687">
        <w:rPr>
          <w:iCs/>
        </w:rPr>
        <w:t xml:space="preserve"> </w:t>
      </w:r>
      <w:del w:id="584" w:author="Pablo Blanco Peris" w:date="2017-05-24T18:43:00Z">
        <w:r w:rsidRPr="00C61687" w:rsidDel="00DE270F">
          <w:rPr>
            <w:iCs/>
          </w:rPr>
          <w:delText>(</w:delText>
        </w:r>
      </w:del>
      <w:r w:rsidRPr="00C61687">
        <w:rPr>
          <w:iCs/>
        </w:rPr>
        <w:t>DIP</w:t>
      </w:r>
      <w:del w:id="585" w:author="Pablo Blanco Peris" w:date="2017-05-24T18:43:00Z">
        <w:r w:rsidRPr="00C61687" w:rsidDel="00DE270F">
          <w:rPr>
            <w:iCs/>
          </w:rPr>
          <w:delText>)</w:delText>
        </w:r>
      </w:del>
      <w:r w:rsidRPr="00C61687">
        <w:rPr>
          <w:iCs/>
        </w:rPr>
        <w:t>.</w:t>
      </w:r>
    </w:p>
    <w:p w14:paraId="1905A393" w14:textId="77777777" w:rsidR="00E022D8" w:rsidRPr="00C61687" w:rsidRDefault="00E022D8" w:rsidP="00E022D8">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E022D8">
      <w:pPr>
        <w:pStyle w:val="Estilo12ptPrimeralnea05cm"/>
        <w:rPr>
          <w:iCs/>
        </w:rPr>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77777777" w:rsidR="00E022D8" w:rsidRDefault="00E022D8" w:rsidP="00E022D8">
      <w:pPr>
        <w:widowControl w:val="0"/>
        <w:autoSpaceDE w:val="0"/>
        <w:autoSpaceDN w:val="0"/>
        <w:adjustRightInd w:val="0"/>
        <w:spacing w:line="280" w:lineRule="atLeast"/>
        <w:rPr>
          <w:rFonts w:ascii="Times" w:hAnsi="Times" w:cs="Times"/>
        </w:rPr>
      </w:pPr>
      <w:r>
        <w:rPr>
          <w:rFonts w:ascii="Times" w:hAnsi="Times" w:cs="Times"/>
          <w:noProof/>
          <w:lang w:val="es-ES_tradnl" w:eastAsia="es-ES_tradnl"/>
        </w:rPr>
        <w:drawing>
          <wp:inline distT="0" distB="0" distL="0" distR="0" wp14:anchorId="7630F797" wp14:editId="4F975217">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77777777" w:rsidR="00E022D8" w:rsidRPr="00401EA5" w:rsidRDefault="00E022D8" w:rsidP="00E022D8">
      <w:pPr>
        <w:jc w:val="center"/>
        <w:rPr>
          <w:i/>
          <w:iCs/>
        </w:rPr>
      </w:pPr>
    </w:p>
    <w:p w14:paraId="618410E3" w14:textId="77777777" w:rsidR="00E022D8" w:rsidRPr="00C95908" w:rsidRDefault="00E022D8" w:rsidP="00E022D8">
      <w:pPr>
        <w:pStyle w:val="Ttulo2"/>
        <w:numPr>
          <w:ilvl w:val="1"/>
          <w:numId w:val="19"/>
        </w:numPr>
        <w:ind w:left="720" w:hanging="720"/>
        <w:rPr>
          <w:bCs/>
        </w:rPr>
      </w:pPr>
      <w:bookmarkStart w:id="586" w:name="_Toc476940442"/>
      <w:bookmarkStart w:id="587" w:name="_Toc483414140"/>
      <w:r w:rsidRPr="00C95908">
        <w:rPr>
          <w:bCs/>
        </w:rPr>
        <w:t>Filtros de color</w:t>
      </w:r>
      <w:bookmarkEnd w:id="586"/>
      <w:bookmarkEnd w:id="587"/>
    </w:p>
    <w:p w14:paraId="2288CA41" w14:textId="77777777" w:rsidR="00E022D8" w:rsidRPr="00C61687" w:rsidRDefault="00E022D8" w:rsidP="00E022D8">
      <w:pPr>
        <w:pStyle w:val="Estilo12ptPrimeralnea05cm"/>
        <w:rPr>
          <w:iCs/>
        </w:rPr>
      </w:pPr>
      <w:r w:rsidRPr="00C61687">
        <w:rPr>
          <w:iCs/>
        </w:rPr>
        <w:t>Respecto a la matriz de filtros de color, o, CFA, es un componente que se encuentra sobre el sensor monocromo, y su función es adquirir la información del color de la escena.</w:t>
      </w:r>
    </w:p>
    <w:p w14:paraId="74C3E7C4" w14:textId="77777777" w:rsidR="00E022D8" w:rsidRPr="00C61687" w:rsidRDefault="00E022D8" w:rsidP="00E022D8">
      <w:pPr>
        <w:pStyle w:val="Estilo12ptPrimeralnea05cm"/>
        <w:rPr>
          <w:iCs/>
        </w:rPr>
      </w:pPr>
      <w:r w:rsidRPr="00C61687">
        <w:rPr>
          <w:iCs/>
        </w:rPr>
        <w:t>La intensidad de la luz que pasa por cada una de las celdas forma una imagen en escala de grises y, dependiendo de la configuración del filtro CFA, se interpreta como una imagen a color.</w:t>
      </w:r>
    </w:p>
    <w:p w14:paraId="1A9F4756" w14:textId="77777777" w:rsidR="00E022D8" w:rsidRDefault="00E022D8" w:rsidP="00E022D8"/>
    <w:p w14:paraId="6B806EE7" w14:textId="77777777" w:rsidR="00E022D8" w:rsidRDefault="00E022D8" w:rsidP="00E022D8">
      <w:pPr>
        <w:ind w:left="1416"/>
      </w:pPr>
      <w:r>
        <w:rPr>
          <w:noProof/>
          <w:lang w:val="es-ES_tradnl" w:eastAsia="es-ES_tradnl"/>
        </w:rPr>
        <w:lastRenderedPageBreak/>
        <w:drawing>
          <wp:inline distT="0" distB="0" distL="0" distR="0" wp14:anchorId="7B352E78" wp14:editId="4244A3EF">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t xml:space="preserve"> </w:t>
      </w:r>
    </w:p>
    <w:p w14:paraId="392B8AC1" w14:textId="77777777" w:rsidR="00E022D8" w:rsidRPr="00253CDD" w:rsidRDefault="00E022D8" w:rsidP="00E022D8">
      <w:pPr>
        <w:jc w:val="center"/>
        <w:rPr>
          <w:rStyle w:val="nfasis"/>
        </w:rPr>
      </w:pPr>
      <w:r>
        <w:rPr>
          <w:rStyle w:val="nfasis"/>
        </w:rPr>
        <w:t>Figura 1.2: Matriz de color de filtros (CFA)</w:t>
      </w:r>
    </w:p>
    <w:p w14:paraId="5676EB40" w14:textId="77777777" w:rsidR="00E022D8" w:rsidRPr="00554733" w:rsidRDefault="00E022D8" w:rsidP="00E022D8"/>
    <w:p w14:paraId="2B2BC7A0" w14:textId="77777777" w:rsidR="00E022D8" w:rsidRPr="00C61687" w:rsidRDefault="00E022D8" w:rsidP="00E022D8">
      <w:pPr>
        <w:pStyle w:val="Estilo12ptPrimeralnea05cm"/>
        <w:rPr>
          <w:iCs/>
        </w:rPr>
      </w:pPr>
      <w:r w:rsidRPr="00C61687">
        <w:rPr>
          <w:iCs/>
        </w:rPr>
        <w:t>En este punto se realiza el proceso de la interpolación cromática para obtener los valores de los colores restantes.</w:t>
      </w:r>
    </w:p>
    <w:p w14:paraId="499602A4" w14:textId="57288800" w:rsidR="00E022D8" w:rsidRPr="00C61687" w:rsidRDefault="00E022D8" w:rsidP="00E022D8">
      <w:pPr>
        <w:pStyle w:val="Estilo12ptPrimeralnea05cm"/>
        <w:rPr>
          <w:iCs/>
        </w:rPr>
      </w:pPr>
      <w:r w:rsidRPr="00C61687">
        <w:rPr>
          <w:iCs/>
        </w:rPr>
        <w:t>Generalmente, las cámaras usan el modelo</w:t>
      </w:r>
      <w:ins w:id="588" w:author="Pablo Blanco Peris" w:date="2017-05-24T18:46:00Z">
        <w:r w:rsidR="00DE270F">
          <w:rPr>
            <w:iCs/>
          </w:rPr>
          <w:t xml:space="preserve"> </w:t>
        </w:r>
      </w:ins>
      <w:del w:id="589" w:author="Pablo Blanco Peris" w:date="2017-05-24T18:46:00Z">
        <w:r w:rsidRPr="00C61687" w:rsidDel="00DE270F">
          <w:rPr>
            <w:iCs/>
          </w:rPr>
          <w:delText xml:space="preserve"> Green-Red-Green-Blue (</w:delText>
        </w:r>
      </w:del>
      <w:r w:rsidRPr="00C61687">
        <w:rPr>
          <w:iCs/>
        </w:rPr>
        <w:t>GRGB</w:t>
      </w:r>
      <w:del w:id="590" w:author="Pablo Blanco Peris" w:date="2017-05-24T18:46:00Z">
        <w:r w:rsidRPr="00C61687" w:rsidDel="00DE270F">
          <w:rPr>
            <w:iCs/>
          </w:rPr>
          <w:delText>)</w:delText>
        </w:r>
      </w:del>
      <w:r w:rsidRPr="00C61687">
        <w:rPr>
          <w:iCs/>
        </w:rPr>
        <w:t xml:space="preserve">. Pero hay varias alternativas de filtros CFA: </w:t>
      </w:r>
      <w:del w:id="591" w:author="Pablo Blanco Peris" w:date="2017-05-24T18:45:00Z">
        <w:r w:rsidRPr="00C61687" w:rsidDel="00DE270F">
          <w:rPr>
            <w:iCs/>
          </w:rPr>
          <w:delText>Cyan-Yellow-Yellow-Magenta (</w:delText>
        </w:r>
      </w:del>
      <w:r w:rsidRPr="00C61687">
        <w:rPr>
          <w:iCs/>
        </w:rPr>
        <w:t>CYYM</w:t>
      </w:r>
      <w:del w:id="592" w:author="Pablo Blanco Peris" w:date="2017-05-24T18:45:00Z">
        <w:r w:rsidRPr="00C61687" w:rsidDel="00DE270F">
          <w:rPr>
            <w:iCs/>
          </w:rPr>
          <w:delText>)</w:delText>
        </w:r>
      </w:del>
      <w:r w:rsidRPr="00C61687">
        <w:rPr>
          <w:iCs/>
        </w:rPr>
        <w:t xml:space="preserve">, </w:t>
      </w:r>
      <w:del w:id="593" w:author="Pablo Blanco Peris" w:date="2017-05-24T18:45:00Z">
        <w:r w:rsidRPr="00C61687" w:rsidDel="00DE270F">
          <w:rPr>
            <w:iCs/>
          </w:rPr>
          <w:delText>Red-Green-Blue-Emerland (</w:delText>
        </w:r>
      </w:del>
      <w:r w:rsidRPr="00C61687">
        <w:rPr>
          <w:iCs/>
        </w:rPr>
        <w:t>RGBE</w:t>
      </w:r>
      <w:ins w:id="594" w:author="Pablo Blanco Peris" w:date="2017-05-24T18:45:00Z">
        <w:r w:rsidR="00DE270F">
          <w:rPr>
            <w:iCs/>
          </w:rPr>
          <w:t xml:space="preserve"> o</w:t>
        </w:r>
      </w:ins>
      <w:del w:id="595" w:author="Pablo Blanco Peris" w:date="2017-05-24T18:45:00Z">
        <w:r w:rsidRPr="00C61687" w:rsidDel="00DE270F">
          <w:rPr>
            <w:iCs/>
          </w:rPr>
          <w:delText>)</w:delText>
        </w:r>
      </w:del>
      <w:r w:rsidRPr="00C61687">
        <w:rPr>
          <w:iCs/>
        </w:rPr>
        <w:t xml:space="preserve"> </w:t>
      </w:r>
      <w:del w:id="596" w:author="Pablo Blanco Peris" w:date="2017-05-24T18:45:00Z">
        <w:r w:rsidRPr="00C61687" w:rsidDel="00DE270F">
          <w:rPr>
            <w:iCs/>
          </w:rPr>
          <w:delText>y Cyan-Magenta-Yellow (</w:delText>
        </w:r>
      </w:del>
      <w:r w:rsidRPr="00C61687">
        <w:rPr>
          <w:iCs/>
        </w:rPr>
        <w:t>CMY</w:t>
      </w:r>
      <w:del w:id="5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598" w:name="_Toc476940443"/>
      <w:bookmarkStart w:id="599" w:name="_Toc483414141"/>
      <w:r w:rsidRPr="00C95908">
        <w:rPr>
          <w:bCs/>
        </w:rPr>
        <w:t>Tipos de sensores</w:t>
      </w:r>
      <w:bookmarkEnd w:id="598"/>
      <w:bookmarkEnd w:id="599"/>
    </w:p>
    <w:p w14:paraId="0ADFDD24" w14:textId="77777777" w:rsidR="00E022D8" w:rsidRDefault="00E022D8" w:rsidP="00E022D8"/>
    <w:p w14:paraId="493361C7" w14:textId="77777777" w:rsidR="00E022D8" w:rsidRPr="00C61687" w:rsidRDefault="00E022D8" w:rsidP="00E022D8">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E022D8">
      <w:pPr>
        <w:pStyle w:val="Estilo12ptPrimeralnea05cm"/>
        <w:rPr>
          <w:iCs/>
        </w:rPr>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00" w:name="_Toc476940444"/>
      <w:bookmarkStart w:id="601" w:name="_Toc483414142"/>
      <w:r w:rsidRPr="00AB359A">
        <w:t>Sensores CCD</w:t>
      </w:r>
      <w:bookmarkEnd w:id="600"/>
      <w:bookmarkEnd w:id="601"/>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E022D8">
      <w:pPr>
        <w:pStyle w:val="Estilo12ptPrimeralnea05cm"/>
        <w:rPr>
          <w:iCs/>
        </w:rPr>
      </w:pPr>
      <w:r w:rsidRPr="00C61687">
        <w:rPr>
          <w:iCs/>
        </w:rPr>
        <w:lastRenderedPageBreak/>
        <w:t>Este tipo de sensor es menos sensible a la luz que el CMOS, por lo que captura un rango más amplio de tonos en las fotografías.</w:t>
      </w:r>
    </w:p>
    <w:p w14:paraId="1FE37F1F" w14:textId="77777777" w:rsidR="00E022D8" w:rsidRPr="00C61687" w:rsidRDefault="00E022D8" w:rsidP="00E022D8">
      <w:pPr>
        <w:pStyle w:val="Estilo12ptPrimeralnea05cm"/>
        <w:rPr>
          <w:iCs/>
        </w:rPr>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E022D8">
      <w:pPr>
        <w:pStyle w:val="Estilo12ptPrimeralnea05cm"/>
        <w:rPr>
          <w:iCs/>
        </w:rPr>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02" w:name="_Toc476940445"/>
      <w:bookmarkStart w:id="603" w:name="_Toc483414143"/>
      <w:r w:rsidRPr="00AB359A">
        <w:t>Sensores CMOS</w:t>
      </w:r>
      <w:bookmarkEnd w:id="602"/>
      <w:bookmarkEnd w:id="603"/>
      <w:r w:rsidRPr="00AB359A">
        <w:t xml:space="preserve"> </w:t>
      </w:r>
    </w:p>
    <w:p w14:paraId="2262DAC5" w14:textId="77777777" w:rsidR="00E022D8" w:rsidRPr="00C61687" w:rsidRDefault="00E022D8" w:rsidP="00E022D8">
      <w:pPr>
        <w:pStyle w:val="Estilo12ptPrimeralnea05cm"/>
        <w:rPr>
          <w:iCs/>
        </w:rPr>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Son más sensibles a la luz que los CCD debido a que están compuestos por menos componentes, ya que se busca un acabado minimalista, es por ello que suelen ser más pequeños que los CCD y también más económicos.</w:t>
      </w:r>
    </w:p>
    <w:p w14:paraId="62B752F5" w14:textId="77777777" w:rsidR="00E022D8" w:rsidRDefault="00E022D8" w:rsidP="00E022D8">
      <w:pPr>
        <w:pStyle w:val="Estilo12ptPrimeralnea05cm"/>
        <w:rPr>
          <w:iCs/>
        </w:rPr>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04" w:name="_Toc477877511"/>
      <w:bookmarkStart w:id="605" w:name="_Toc483414144"/>
      <w:r w:rsidRPr="00A33B5E">
        <w:rPr>
          <w:bCs/>
          <w:sz w:val="30"/>
          <w:szCs w:val="28"/>
        </w:rPr>
        <w:t>Imperfecciones</w:t>
      </w:r>
      <w:r w:rsidRPr="005D1821">
        <w:t xml:space="preserve"> </w:t>
      </w:r>
      <w:r w:rsidRPr="00A33B5E">
        <w:rPr>
          <w:bCs/>
          <w:sz w:val="30"/>
          <w:szCs w:val="28"/>
        </w:rPr>
        <w:t>y ruido de la imagen</w:t>
      </w:r>
      <w:bookmarkEnd w:id="604"/>
      <w:bookmarkEnd w:id="60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06" w:name="_Toc477877512"/>
      <w:bookmarkStart w:id="607" w:name="_Toc483414145"/>
      <w:r w:rsidRPr="00A33B5E">
        <w:t>Imperfecciones</w:t>
      </w:r>
      <w:r w:rsidRPr="005D1821">
        <w:rPr>
          <w:sz w:val="24"/>
          <w:szCs w:val="24"/>
          <w:lang w:val="es-ES"/>
        </w:rPr>
        <w:t xml:space="preserve"> </w:t>
      </w:r>
      <w:r w:rsidRPr="00A33B5E">
        <w:t>del sensor</w:t>
      </w:r>
      <w:bookmarkEnd w:id="606"/>
      <w:bookmarkEnd w:id="607"/>
      <w:r w:rsidRPr="005D1821">
        <w:rPr>
          <w:sz w:val="24"/>
          <w:szCs w:val="24"/>
          <w:lang w:val="es-ES"/>
        </w:rPr>
        <w:t xml:space="preserve"> </w:t>
      </w:r>
    </w:p>
    <w:p w14:paraId="29D2B408" w14:textId="77777777" w:rsidR="00996957" w:rsidRPr="005D1821" w:rsidRDefault="00996957" w:rsidP="005D1821">
      <w:pPr>
        <w:jc w:val="both"/>
        <w:rPr>
          <w:rFonts w:ascii="Book Antiqua" w:hAnsi="Book Antiqua"/>
        </w:rPr>
      </w:pPr>
      <w:r w:rsidRPr="005D1821">
        <w:rPr>
          <w:rFonts w:ascii="Book Antiqua" w:hAnsi="Book Antiqua"/>
        </w:rPr>
        <w:t xml:space="preserve">Durante la generación de una imagen es posible que se produzcan defectos que se vean reflejados como ruido en la imagen final. </w:t>
      </w:r>
    </w:p>
    <w:p w14:paraId="13516AE7" w14:textId="77777777" w:rsidR="00996957" w:rsidRPr="005D1821" w:rsidRDefault="00996957" w:rsidP="005D1821">
      <w:pPr>
        <w:jc w:val="both"/>
        <w:rPr>
          <w:rFonts w:ascii="Book Antiqua" w:hAnsi="Book Antiqua"/>
        </w:rPr>
      </w:pPr>
      <w:r w:rsidRPr="005D1821">
        <w:rPr>
          <w:rFonts w:ascii="Book Antiqua" w:hAnsi="Book Antiqua"/>
        </w:rPr>
        <w:t xml:space="preserve">Estos defectos característicos pueden determinar la cámara que generó cierta imagen. </w:t>
      </w:r>
    </w:p>
    <w:p w14:paraId="357EEB26" w14:textId="77777777" w:rsidR="00996957" w:rsidRPr="005D1821" w:rsidRDefault="00996957" w:rsidP="005D1821">
      <w:pPr>
        <w:jc w:val="both"/>
        <w:rPr>
          <w:rFonts w:ascii="Book Antiqua" w:hAnsi="Book Antiqua"/>
        </w:rPr>
      </w:pPr>
    </w:p>
    <w:p w14:paraId="610FD25E" w14:textId="77777777" w:rsidR="00996957" w:rsidRPr="005D1821" w:rsidRDefault="00996957" w:rsidP="005D1821">
      <w:pPr>
        <w:jc w:val="both"/>
        <w:rPr>
          <w:rFonts w:ascii="Book Antiqua" w:hAnsi="Book Antiqua"/>
        </w:rPr>
      </w:pPr>
      <w:r w:rsidRPr="005D1821">
        <w:rPr>
          <w:rFonts w:ascii="Book Antiqua" w:hAnsi="Book Antiqua"/>
        </w:rPr>
        <w:lastRenderedPageBreak/>
        <w:t xml:space="preserve">Los defectos se pueden agrupar en: </w:t>
      </w:r>
    </w:p>
    <w:p w14:paraId="37063784"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Defectos de fila y columna: Pueden ser ocasionados durante el proceso de transferencia de carga. </w:t>
      </w:r>
      <w:r w:rsidRPr="005D1821">
        <w:rPr>
          <w:rFonts w:ascii="MS Mincho" w:eastAsia="MS Mincho" w:hAnsi="MS Mincho" w:cs="MS Mincho"/>
        </w:rPr>
        <w:t> </w:t>
      </w:r>
    </w:p>
    <w:p w14:paraId="048C94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Defectos de grupo: Pueden ser causados por suciedad o por fallos eléctricos.</w:t>
      </w:r>
      <w:r w:rsidRPr="005D1821">
        <w:rPr>
          <w:rFonts w:ascii="MS Mincho" w:eastAsia="MS Mincho" w:hAnsi="MS Mincho" w:cs="MS Mincho"/>
        </w:rPr>
        <w:t> </w:t>
      </w:r>
    </w:p>
    <w:p w14:paraId="2037372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Píxeles calientes: Cuando se generan altas salidas de voltaje bajo cierto tipo de condiciones.</w:t>
      </w:r>
    </w:p>
    <w:p w14:paraId="014AAE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Píxeles muertos: Son los píxeles que tienen una respuesta muy pobre a la luz, apareciendo como puntos negros en las imágenes finales. </w:t>
      </w:r>
      <w:r w:rsidRPr="005D1821">
        <w:rPr>
          <w:rFonts w:ascii="MS Mincho" w:eastAsia="MS Mincho" w:hAnsi="MS Mincho" w:cs="MS Mincho"/>
        </w:rPr>
        <w:t> </w:t>
      </w:r>
    </w:p>
    <w:p w14:paraId="2922AE13"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Diferencias entre salidas múltiples: Cuando existe más de una salida pueden presentarse variaciones entre las diferentes salidas.</w:t>
      </w:r>
    </w:p>
    <w:p w14:paraId="327CD05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Interferencia: Este defecto se produce cuando los fotones que deberían de ser recolectados por un píxel se recogen por un píxel vecino. </w:t>
      </w:r>
      <w:r w:rsidRPr="005D1821">
        <w:rPr>
          <w:rFonts w:ascii="MS Mincho" w:eastAsia="MS Mincho" w:hAnsi="MS Mincho" w:cs="MS Mincho"/>
        </w:rPr>
        <w:t> </w:t>
      </w:r>
    </w:p>
    <w:p w14:paraId="7950885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Saturación: Sucede cuando un píxel acumula más carga de la que puede contener y el exceso de la carga es pasada a los píxeles vecinos generando, de este modo, el efecto blooming. </w:t>
      </w:r>
      <w:r w:rsidRPr="005D1821">
        <w:rPr>
          <w:rFonts w:ascii="MS Mincho" w:eastAsia="MS Mincho" w:hAnsi="MS Mincho" w:cs="MS Mincho"/>
        </w:rPr>
        <w:t> </w:t>
      </w:r>
    </w:p>
    <w:p w14:paraId="218BF3D9" w14:textId="77777777" w:rsidR="00996957" w:rsidRPr="005D1821" w:rsidRDefault="00996957" w:rsidP="005D1821">
      <w:pPr>
        <w:numPr>
          <w:ilvl w:val="0"/>
          <w:numId w:val="22"/>
        </w:numPr>
        <w:jc w:val="both"/>
        <w:rPr>
          <w:rFonts w:ascii="Book Antiqua" w:hAnsi="Book Antiqua"/>
        </w:rPr>
      </w:pPr>
      <w:r w:rsidRPr="005D1821">
        <w:rPr>
          <w:rFonts w:ascii="Book Antiqua" w:hAnsi="Book Antiqua"/>
          <w:i/>
        </w:rPr>
        <w:t>“Rolling Shutter”</w:t>
      </w:r>
      <w:r w:rsidRPr="005D1821">
        <w:rPr>
          <w:rFonts w:ascii="Book Antiqua" w:hAnsi="Book Antiqua"/>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Corriente de oscuridad: Surge de las impurezas del cristal de silicio de los sensores. </w:t>
      </w:r>
      <w:r w:rsidRPr="005D1821">
        <w:rPr>
          <w:rFonts w:ascii="MS Mincho" w:eastAsia="MS Mincho" w:hAnsi="MS Mincho" w:cs="MS Mincho"/>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08" w:name="_Toc477877513"/>
      <w:bookmarkStart w:id="609" w:name="_Toc483414146"/>
      <w:r w:rsidRPr="00A33B5E">
        <w:t>Ruido en la imagen</w:t>
      </w:r>
      <w:bookmarkEnd w:id="608"/>
      <w:bookmarkEnd w:id="609"/>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5D1821" w:rsidRDefault="00996957" w:rsidP="005D1821">
      <w:pPr>
        <w:jc w:val="both"/>
        <w:rPr>
          <w:rFonts w:ascii="Book Antiqua" w:hAnsi="Book Antiqua"/>
        </w:rPr>
      </w:pPr>
      <w:r w:rsidRPr="005D1821">
        <w:rPr>
          <w:rFonts w:ascii="Book Antiqua" w:hAnsi="Book Antiqua"/>
        </w:rPr>
        <w:t>En el proceso de generación de la imagen en la cámara se puede producir gran cantidad de imperfecciones y ruido.</w:t>
      </w:r>
    </w:p>
    <w:p w14:paraId="3E280E9C" w14:textId="77777777" w:rsidR="00996957" w:rsidRPr="005D1821" w:rsidRDefault="00996957" w:rsidP="005D1821">
      <w:pPr>
        <w:jc w:val="both"/>
        <w:rPr>
          <w:rFonts w:ascii="Book Antiqua" w:hAnsi="Book Antiqua"/>
        </w:rPr>
      </w:pPr>
      <w:r w:rsidRPr="005D1821">
        <w:rPr>
          <w:rFonts w:ascii="Book Antiqua" w:hAnsi="Book Antiqua"/>
        </w:rPr>
        <w:t>El patrón de ruido consiste en cualquier patrón espacial que no cambia de una imagen a otra, compuesto por el ruido espacial, totalmente independiente del ruido de patrón fijo (FPN).</w:t>
      </w:r>
    </w:p>
    <w:p w14:paraId="21C55EE6" w14:textId="77777777" w:rsidR="00996957" w:rsidRPr="005D1821" w:rsidRDefault="00996957" w:rsidP="005D1821">
      <w:pPr>
        <w:jc w:val="both"/>
        <w:rPr>
          <w:rFonts w:ascii="Book Antiqua" w:hAnsi="Book Antiqua"/>
        </w:rPr>
      </w:pPr>
    </w:p>
    <w:p w14:paraId="2BD66A6F" w14:textId="77777777" w:rsidR="00996957" w:rsidRPr="005D1821" w:rsidRDefault="00996957" w:rsidP="005D1821">
      <w:pPr>
        <w:jc w:val="both"/>
        <w:rPr>
          <w:rFonts w:ascii="Book Antiqua" w:hAnsi="Book Antiqua"/>
        </w:rPr>
      </w:pPr>
      <w:r w:rsidRPr="005D1821">
        <w:rPr>
          <w:rFonts w:ascii="Book Antiqua" w:hAnsi="Book Antiqua"/>
        </w:rPr>
        <w:t>El ruido FPN se genera en función de: la oscuridad, la exposición y la temperatura.</w:t>
      </w:r>
    </w:p>
    <w:p w14:paraId="5BBDE5BC" w14:textId="77777777" w:rsidR="00996957" w:rsidRPr="005D1821" w:rsidRDefault="00996957" w:rsidP="005D1821">
      <w:pPr>
        <w:jc w:val="both"/>
        <w:rPr>
          <w:rFonts w:ascii="Book Antiqua" w:hAnsi="Book Antiqua"/>
        </w:rPr>
      </w:pPr>
    </w:p>
    <w:p w14:paraId="1F234D18" w14:textId="77777777" w:rsidR="00996957" w:rsidRPr="005D1821" w:rsidRDefault="00996957" w:rsidP="005D1821">
      <w:pPr>
        <w:jc w:val="both"/>
        <w:rPr>
          <w:rFonts w:ascii="Book Antiqua" w:hAnsi="Book Antiqua"/>
        </w:rPr>
      </w:pPr>
      <w:r w:rsidRPr="005D1821">
        <w:rPr>
          <w:rFonts w:ascii="Book Antiqua" w:hAnsi="Book Antiqua"/>
        </w:rPr>
        <w:t>El ruido PRNU es la parte dominante del patrón de ruido de las imágenes, compuesto por el ruido PNU y los defectos de baja frecuencia, tales como el zoom.</w:t>
      </w:r>
    </w:p>
    <w:p w14:paraId="2851457F" w14:textId="77777777" w:rsidR="00996957" w:rsidRPr="005D1821" w:rsidRDefault="00996957" w:rsidP="005D1821">
      <w:pPr>
        <w:jc w:val="both"/>
        <w:rPr>
          <w:rFonts w:ascii="Book Antiqua" w:hAnsi="Book Antiqua"/>
        </w:rPr>
      </w:pPr>
    </w:p>
    <w:p w14:paraId="50E3E051" w14:textId="77777777" w:rsidR="00996957" w:rsidRPr="005D1821" w:rsidRDefault="00996957" w:rsidP="005D1821">
      <w:pPr>
        <w:jc w:val="both"/>
        <w:rPr>
          <w:rFonts w:ascii="Book Antiqua" w:hAnsi="Book Antiqua"/>
        </w:rPr>
      </w:pPr>
      <w:r w:rsidRPr="005D1821">
        <w:rPr>
          <w:rFonts w:ascii="Book Antiqua" w:hAnsi="Book Antiqua"/>
        </w:rPr>
        <w:t xml:space="preserve">El ruido PNU es la diferencia de sensibilidad a la luz entre los píxeles de la matriz del sensor. </w:t>
      </w:r>
    </w:p>
    <w:p w14:paraId="512172B2" w14:textId="77777777" w:rsidR="00996957" w:rsidRPr="005D1821" w:rsidRDefault="00996957" w:rsidP="005D1821">
      <w:pPr>
        <w:jc w:val="both"/>
        <w:rPr>
          <w:rFonts w:ascii="Book Antiqua" w:hAnsi="Book Antiqua"/>
        </w:rPr>
      </w:pPr>
      <w:r w:rsidRPr="005D1821">
        <w:rPr>
          <w:rFonts w:ascii="Book Antiqua" w:hAnsi="Book Antiqua"/>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10" w:name="_Toc477877514"/>
      <w:bookmarkStart w:id="611" w:name="_Toc483414147"/>
      <w:r w:rsidRPr="00A33B5E">
        <w:rPr>
          <w:bCs/>
          <w:sz w:val="30"/>
          <w:szCs w:val="28"/>
        </w:rPr>
        <w:lastRenderedPageBreak/>
        <w:t>Diferencias entre Cámaras Digitales y Cámaras de Dispositivos Móviles</w:t>
      </w:r>
      <w:bookmarkEnd w:id="610"/>
      <w:bookmarkEnd w:id="611"/>
    </w:p>
    <w:p w14:paraId="3AFEC7EC" w14:textId="77777777" w:rsidR="00A33B5E" w:rsidRPr="00E84056" w:rsidRDefault="00A33B5E" w:rsidP="00A33B5E"/>
    <w:p w14:paraId="5B486ABF" w14:textId="77777777" w:rsidR="00A33B5E" w:rsidRPr="00A33B5E" w:rsidRDefault="00A33B5E" w:rsidP="00A33B5E">
      <w:pPr>
        <w:rPr>
          <w:rFonts w:ascii="Book Antiqua" w:hAnsi="Book Antiqua"/>
        </w:rPr>
      </w:pPr>
      <w:r w:rsidRPr="00A33B5E">
        <w:rPr>
          <w:rFonts w:ascii="Book Antiqua" w:hAnsi="Book Antiqua"/>
        </w:rP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0433FC34"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12" w:name="_Toc477877515"/>
      <w:bookmarkStart w:id="613" w:name="_Toc483414148"/>
      <w:r w:rsidRPr="00A33B5E">
        <w:rPr>
          <w:bCs/>
        </w:rPr>
        <w:t>Técnicas de análisis forense</w:t>
      </w:r>
      <w:bookmarkEnd w:id="612"/>
      <w:bookmarkEnd w:id="613"/>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xml:space="preserve">: consiste en recopilar todos los procesos llevados a cabo hasta conseguir la imagen falsificada, como filtros, </w:t>
      </w:r>
      <w:r w:rsidRPr="00A33B5E">
        <w:rPr>
          <w:rFonts w:ascii="Book Antiqua" w:hAnsi="Book Antiqua" w:cs="Times"/>
        </w:rPr>
        <w:lastRenderedPageBreak/>
        <w:t>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14" w:name="_Toc477877516"/>
      <w:bookmarkStart w:id="615" w:name="_Toc483414149"/>
      <w:r>
        <w:t>Técnicas de Identificación de la Fuente</w:t>
      </w:r>
      <w:bookmarkEnd w:id="614"/>
      <w:bookmarkEnd w:id="615"/>
    </w:p>
    <w:p w14:paraId="354BE1B2" w14:textId="77777777" w:rsidR="00A33B5E" w:rsidRPr="00E43ABE" w:rsidRDefault="00A33B5E" w:rsidP="00A33B5E"/>
    <w:p w14:paraId="3B1E2D7A"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El propósito de estas técnicas se centra en la identificación de la marca, modelo y dispositivo específico empleado para la adquisición de una imagen digital lo cual requiere organizar bien la información para obtener unos resultados favorables.</w:t>
      </w:r>
    </w:p>
    <w:p w14:paraId="0FC3638F"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p>
    <w:p w14:paraId="55CF2E4E"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Existen varios grupos de técnicas para este fin que se explican a continuación.</w:t>
      </w:r>
    </w:p>
    <w:p w14:paraId="08303983"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szCs w:val="24"/>
        </w:rPr>
      </w:pPr>
    </w:p>
    <w:p w14:paraId="3D1AFB88"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16" w:name="_Toc477877517"/>
      <w:bookmarkStart w:id="617" w:name="_Toc483414150"/>
      <w:r w:rsidRPr="00A33B5E">
        <w:rPr>
          <w:szCs w:val="24"/>
        </w:rPr>
        <w:t>Técnicas basadas en Metadatos</w:t>
      </w:r>
      <w:bookmarkEnd w:id="616"/>
      <w:bookmarkEnd w:id="617"/>
    </w:p>
    <w:p w14:paraId="4F3058F0" w14:textId="77777777" w:rsidR="00A33B5E" w:rsidRPr="00A33B5E" w:rsidRDefault="00A33B5E" w:rsidP="00A33B5E">
      <w:pPr>
        <w:rPr>
          <w:rFonts w:ascii="Book Antiqua" w:hAnsi="Book Antiqua"/>
        </w:rPr>
      </w:pPr>
    </w:p>
    <w:p w14:paraId="0CD0C270"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3FBFEE99"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413127FE"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Book Antiqua"/>
        </w:rPr>
        <w:t>Son las técnicas más sencillas, ya que dependen en parte de los metadatos que el fabricante quiera incluir al generar la imagen, por lo que debe apoyarse en otras técnicas.</w:t>
      </w:r>
    </w:p>
    <w:p w14:paraId="15D80EE5"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Book Antiqua"/>
        </w:rPr>
        <w:lastRenderedPageBreak/>
        <w:t xml:space="preserve">La extracción se puede realizar con un análisis binario manual o usando aplicaciones que analizan la imagen y obtienen todos los metadatos que posee de forma automática. </w:t>
      </w:r>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18" w:name="_Toc477877518"/>
      <w:bookmarkStart w:id="619" w:name="_Toc483414151"/>
      <w:r w:rsidRPr="00A33B5E">
        <w:rPr>
          <w:szCs w:val="24"/>
        </w:rPr>
        <w:t>Técnicas basadas en la Aberración de las lentes</w:t>
      </w:r>
      <w:bookmarkEnd w:id="618"/>
      <w:bookmarkEnd w:id="619"/>
    </w:p>
    <w:p w14:paraId="14E234B9" w14:textId="77777777" w:rsidR="00A33B5E" w:rsidRPr="00A33B5E" w:rsidRDefault="00A33B5E" w:rsidP="00A33B5E">
      <w:pPr>
        <w:rPr>
          <w:rFonts w:ascii="Book Antiqua" w:hAnsi="Book Antiqua"/>
        </w:rPr>
      </w:pPr>
    </w:p>
    <w:p w14:paraId="450D4C56"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Times"/>
        </w:rPr>
        <w:t xml:space="preserve">Existen diferentes tipos de aberraciones: esférica, coma, astigmatismo, curvatura de campo, distorsión radial y distorsión cromática. </w:t>
      </w:r>
      <w:r w:rsidRPr="00A33B5E">
        <w:rPr>
          <w:rFonts w:ascii="Book Antiqua" w:hAnsi="Book Antiqua" w:cs="Book Antiqua"/>
        </w:rPr>
        <w: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t>
      </w:r>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0" w:name="_Toc477877519"/>
      <w:bookmarkStart w:id="621" w:name="_Toc483414152"/>
      <w:r w:rsidRPr="00A33B5E">
        <w:rPr>
          <w:szCs w:val="24"/>
        </w:rPr>
        <w:t>Técnicas basadas en la Interpolación de la Matriz CFA</w:t>
      </w:r>
      <w:bookmarkEnd w:id="620"/>
      <w:bookmarkEnd w:id="621"/>
    </w:p>
    <w:p w14:paraId="0B6B5B43" w14:textId="77777777" w:rsidR="00A33B5E" w:rsidRPr="00A33B5E" w:rsidRDefault="00A33B5E" w:rsidP="00A33B5E">
      <w:pPr>
        <w:rPr>
          <w:rFonts w:ascii="Book Antiqua" w:hAnsi="Book Antiqua"/>
        </w:rPr>
      </w:pPr>
    </w:p>
    <w:p w14:paraId="3098CB2B"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autores consideran que la elección de la matriz de colores </w:t>
      </w:r>
      <w:r w:rsidRPr="00A33B5E">
        <w:rPr>
          <w:rFonts w:ascii="Book Antiqua" w:hAnsi="Book Antiqua" w:cs="Times"/>
          <w:color w:val="0000FF"/>
        </w:rPr>
        <w:t xml:space="preserve">CFA </w:t>
      </w:r>
      <w:r w:rsidRPr="00A33B5E">
        <w:rPr>
          <w:rFonts w:ascii="Book Antiqua" w:hAnsi="Book Antiqua" w:cs="Times"/>
        </w:rPr>
        <w:t xml:space="preserve">y la especificación de los algoritmos de interpolación cromática generan algunas de las diferencias más marcadas entre los diferentes modelos de cámaras. </w:t>
      </w:r>
    </w:p>
    <w:p w14:paraId="70B70271"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Dentro de este tipo de técnicas se engloban tres grupos: </w:t>
      </w:r>
    </w:p>
    <w:p w14:paraId="37E59061"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Huellas en la Interpolación del Color</w:t>
      </w:r>
      <w:r w:rsidRPr="00A33B5E">
        <w:rPr>
          <w:rFonts w:ascii="Book Antiqua" w:hAnsi="Book Antiqua" w:cs="Times"/>
          <w:sz w:val="24"/>
          <w:szCs w:val="24"/>
          <w:u w:val="single"/>
        </w:rPr>
        <w:t>:</w:t>
      </w:r>
      <w:r w:rsidRPr="00A33B5E">
        <w:rPr>
          <w:rFonts w:ascii="Book Antiqua" w:hAnsi="Book Antiqua" w:cs="Times"/>
          <w:sz w:val="24"/>
          <w:szCs w:val="24"/>
        </w:rPr>
        <w:t xml:space="preserve"> se presenta un algoritmo para identificar y clasificar las operaciones de interpolación cromática. </w:t>
      </w:r>
    </w:p>
    <w:p w14:paraId="7CE09F4B"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504BFA14"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Modelo de Correlación Cuadrática de Píxeles</w:t>
      </w:r>
      <w:r w:rsidRPr="00A33B5E">
        <w:rPr>
          <w:rFonts w:ascii="Book Antiqua" w:hAnsi="Book Antiqua" w:cs="Times"/>
          <w:sz w:val="24"/>
          <w:szCs w:val="24"/>
          <w:u w:val="single"/>
        </w:rPr>
        <w:t>:</w:t>
      </w:r>
      <w:r w:rsidRPr="00A33B5E">
        <w:rPr>
          <w:rFonts w:ascii="Book Antiqua" w:hAnsi="Book Antiqua" w:cs="Times"/>
          <w:sz w:val="24"/>
          <w:szCs w:val="24"/>
        </w:rPr>
        <w:t xml:space="preserve"> se utilizan las correlaciones entre píxeles en el proceso de identificación de la fuente. </w:t>
      </w:r>
    </w:p>
    <w:p w14:paraId="0DC5B898"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75476533" w14:textId="77777777" w:rsidR="00A33B5E" w:rsidRPr="00A33B5E" w:rsidRDefault="00A33B5E" w:rsidP="00A33B5E">
      <w:pPr>
        <w:pStyle w:val="Prrafodelista"/>
        <w:numPr>
          <w:ilvl w:val="0"/>
          <w:numId w:val="26"/>
        </w:numPr>
        <w:spacing w:line="240" w:lineRule="auto"/>
        <w:jc w:val="both"/>
        <w:rPr>
          <w:rFonts w:ascii="Book Antiqua" w:hAnsi="Book Antiqua"/>
          <w:sz w:val="24"/>
          <w:szCs w:val="24"/>
        </w:rPr>
      </w:pPr>
      <w:r w:rsidRPr="00A33B5E">
        <w:rPr>
          <w:rFonts w:ascii="Book Antiqua" w:hAnsi="Book Antiqua" w:cs="Times"/>
          <w:b/>
          <w:sz w:val="24"/>
          <w:szCs w:val="24"/>
          <w:u w:val="single"/>
        </w:rPr>
        <w:t>Medidas de Similitud Binarias</w:t>
      </w:r>
      <w:r w:rsidRPr="00A33B5E">
        <w:rPr>
          <w:rFonts w:ascii="Book Antiqua" w:hAnsi="Book Antiqua" w:cs="Times"/>
          <w:sz w:val="24"/>
          <w:szCs w:val="24"/>
          <w:u w:val="single"/>
        </w:rPr>
        <w:t>:</w:t>
      </w:r>
      <w:r w:rsidRPr="00A33B5E">
        <w:rPr>
          <w:rFonts w:ascii="Book Antiqua" w:hAnsi="Book Antiqua" w:cs="Times"/>
          <w:sz w:val="24"/>
          <w:szCs w:val="24"/>
        </w:rPr>
        <w:t xml:space="preserve"> se utiliza un conjunto de medidas de similitud binarias como métricas para estimar la semejanza entre los planos de bits de una imagen.</w:t>
      </w:r>
    </w:p>
    <w:p w14:paraId="4F02486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25A00FB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8872B09"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2" w:name="_Toc477877520"/>
      <w:bookmarkStart w:id="623" w:name="_Toc483414153"/>
      <w:r w:rsidRPr="00A33B5E">
        <w:rPr>
          <w:szCs w:val="24"/>
        </w:rPr>
        <w:lastRenderedPageBreak/>
        <w:t>Técnicas basadas en las Características de las Imágenes</w:t>
      </w:r>
      <w:bookmarkEnd w:id="622"/>
      <w:bookmarkEnd w:id="623"/>
    </w:p>
    <w:p w14:paraId="291AF926" w14:textId="77777777" w:rsidR="00A33B5E" w:rsidRPr="00A33B5E" w:rsidRDefault="00A33B5E" w:rsidP="00A33B5E">
      <w:pPr>
        <w:rPr>
          <w:rFonts w:ascii="Book Antiqua" w:hAnsi="Book Antiqua" w:cs="Times"/>
        </w:rPr>
      </w:pPr>
    </w:p>
    <w:p w14:paraId="0AD4FEED" w14:textId="77777777" w:rsidR="00A33B5E" w:rsidRPr="00A33B5E" w:rsidRDefault="00A33B5E" w:rsidP="00A33B5E">
      <w:pPr>
        <w:rPr>
          <w:rFonts w:ascii="Book Antiqua" w:hAnsi="Book Antiqua"/>
        </w:rPr>
      </w:pPr>
      <w:r w:rsidRPr="00A33B5E">
        <w:rPr>
          <w:rFonts w:ascii="Book Antiqua" w:hAnsi="Book Antiqua"/>
        </w:rPr>
        <w:t xml:space="preserve">En este artículo </w:t>
      </w:r>
      <w:r w:rsidRPr="00A33B5E">
        <w:rPr>
          <w:rFonts w:ascii="Book Antiqua" w:hAnsi="Book Antiqua"/>
          <w:highlight w:val="blue"/>
        </w:rPr>
        <w:t>[*]</w:t>
      </w:r>
      <w:r w:rsidRPr="00A33B5E">
        <w:rPr>
          <w:rFonts w:ascii="Book Antiqua" w:hAnsi="Book Antiqua"/>
        </w:rPr>
        <w:t xml:space="preserve">se identifican un conjunto de características que pueden ser utilizadas para la identificación de la fuente de una imagen. De las 34 propuestas se han obtenido 3 grupos: </w:t>
      </w:r>
      <w:r w:rsidRPr="00A33B5E">
        <w:rPr>
          <w:rFonts w:ascii="Book Antiqua" w:hAnsi="Book Antiqua"/>
          <w:b/>
        </w:rPr>
        <w:t>características de color</w:t>
      </w:r>
      <w:r w:rsidRPr="00A33B5E">
        <w:rPr>
          <w:rFonts w:ascii="Book Antiqua" w:hAnsi="Book Antiqua"/>
        </w:rPr>
        <w:t xml:space="preserve">, </w:t>
      </w:r>
      <w:r w:rsidRPr="00A33B5E">
        <w:rPr>
          <w:rFonts w:ascii="Book Antiqua" w:hAnsi="Book Antiqua"/>
          <w:b/>
        </w:rPr>
        <w:t>métricas de calidad de la imagen</w:t>
      </w:r>
      <w:r w:rsidRPr="00A33B5E">
        <w:rPr>
          <w:rFonts w:ascii="Book Antiqua" w:hAnsi="Book Antiqua"/>
        </w:rPr>
        <w:t xml:space="preserve"> y </w:t>
      </w:r>
      <w:r w:rsidRPr="00A33B5E">
        <w:rPr>
          <w:rFonts w:ascii="Book Antiqua" w:hAnsi="Book Antiqua"/>
          <w:b/>
        </w:rPr>
        <w:t>estadísticas en el dominio Wavelet</w:t>
      </w:r>
      <w:r w:rsidRPr="00A33B5E">
        <w:rPr>
          <w:rFonts w:ascii="Book Antiqua" w:hAnsi="Book Antiqua"/>
        </w:rPr>
        <w:t xml:space="preserve"> que se obtuvieron de dos cámaras empleadas tanto para el entrenar al clasificador como para las pruebas de clasificación. </w:t>
      </w:r>
      <w:r w:rsidRPr="00A33B5E">
        <w:rPr>
          <w:rFonts w:ascii="Book Antiqua" w:hAnsi="Book Antiqua"/>
        </w:rPr>
        <w:fldChar w:fldCharType="begin"/>
      </w:r>
      <w:r w:rsidRPr="00A33B5E">
        <w:rPr>
          <w:rFonts w:ascii="Book Antiqua" w:hAnsi="Book Antiqua"/>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[2]</w:t>
      </w:r>
      <w:r w:rsidRPr="00A33B5E">
        <w:rPr>
          <w:rFonts w:ascii="Book Antiqua" w:hAnsi="Book Antiqua"/>
        </w:rPr>
        <w:fldChar w:fldCharType="end"/>
      </w:r>
    </w:p>
    <w:p w14:paraId="28446E97" w14:textId="77777777" w:rsidR="00A33B5E" w:rsidRPr="00A33B5E" w:rsidRDefault="00A33B5E" w:rsidP="00A33B5E">
      <w:pPr>
        <w:rPr>
          <w:rFonts w:ascii="Book Antiqua" w:hAnsi="Book Antiqua"/>
        </w:rPr>
      </w:pPr>
    </w:p>
    <w:p w14:paraId="64535BF0" w14:textId="77777777" w:rsidR="00A33B5E" w:rsidRPr="00A33B5E" w:rsidRDefault="00A33B5E" w:rsidP="00A33B5E">
      <w:pPr>
        <w:rPr>
          <w:rFonts w:ascii="Book Antiqua" w:hAnsi="Book Antiqua"/>
        </w:rPr>
      </w:pPr>
      <w:r w:rsidRPr="00A33B5E">
        <w:rPr>
          <w:rFonts w:ascii="Book Antiqua" w:hAnsi="Book Antiqua"/>
        </w:rPr>
        <w:t>Otro</w:t>
      </w:r>
      <w:r w:rsidRPr="00A33B5E">
        <w:rPr>
          <w:rFonts w:ascii="Book Antiqua" w:hAnsi="Book Antiqua"/>
          <w:noProof/>
        </w:rPr>
        <w:t xml:space="preserve"> </w:t>
      </w:r>
      <w:r w:rsidRPr="00A33B5E">
        <w:rPr>
          <w:rFonts w:ascii="Book Antiqua" w:hAnsi="Book Antiqua"/>
          <w:noProof/>
        </w:rPr>
        <w:fldChar w:fldCharType="begin"/>
      </w:r>
      <w:r w:rsidRPr="00A33B5E">
        <w:rPr>
          <w:rFonts w:ascii="Book Antiqua" w:hAnsi="Book Antiqua"/>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A33B5E">
        <w:rPr>
          <w:rFonts w:ascii="Book Antiqua" w:hAnsi="Book Antiqua"/>
          <w:noProof/>
        </w:rPr>
        <w:fldChar w:fldCharType="separate"/>
      </w:r>
      <w:r w:rsidRPr="00A33B5E">
        <w:rPr>
          <w:rFonts w:ascii="Book Antiqua" w:hAnsi="Book Antiqua"/>
          <w:noProof/>
        </w:rPr>
        <w:t>[3]</w:t>
      </w:r>
      <w:r w:rsidRPr="00A33B5E">
        <w:rPr>
          <w:rFonts w:ascii="Book Antiqua" w:hAnsi="Book Antiqua"/>
          <w:noProof/>
        </w:rPr>
        <w:fldChar w:fldCharType="end"/>
      </w:r>
      <w:r w:rsidRPr="00A33B5E">
        <w:rPr>
          <w:rFonts w:ascii="Book Antiqua" w:hAnsi="Book Antiqua"/>
          <w:noProof/>
        </w:rPr>
        <w:t xml:space="preserve"> </w:t>
      </w:r>
      <w:r w:rsidRPr="00A33B5E">
        <w:rPr>
          <w:rFonts w:ascii="Book Antiqua" w:hAnsi="Book Antiqua"/>
        </w:rPr>
        <w: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p>
    <w:p w14:paraId="6CFAF228" w14:textId="77777777" w:rsidR="00A33B5E" w:rsidRPr="00A33B5E" w:rsidRDefault="00A33B5E" w:rsidP="00A33B5E">
      <w:pPr>
        <w:rPr>
          <w:rFonts w:ascii="Book Antiqua" w:hAnsi="Book Antiqua"/>
        </w:rPr>
      </w:pPr>
    </w:p>
    <w:p w14:paraId="7228DEEA" w14:textId="77777777" w:rsidR="00A33B5E" w:rsidRPr="00A33B5E" w:rsidRDefault="00A33B5E" w:rsidP="00A33B5E">
      <w:pPr>
        <w:rPr>
          <w:rFonts w:ascii="Book Antiqua" w:hAnsi="Book Antiqua"/>
        </w:rPr>
      </w:pPr>
      <w:r w:rsidRPr="00A33B5E">
        <w:rPr>
          <w:rFonts w:ascii="Book Antiqua" w:hAnsi="Book Antiqua"/>
        </w:rPr>
        <w:t xml:space="preserve">En </w:t>
      </w:r>
      <w:r w:rsidRPr="00A33B5E">
        <w:rPr>
          <w:rFonts w:ascii="Book Antiqua" w:hAnsi="Book Antiqua"/>
        </w:rPr>
        <w:fldChar w:fldCharType="begin"/>
      </w:r>
      <w:r w:rsidRPr="00A33B5E">
        <w:rPr>
          <w:rFonts w:ascii="Book Antiqua" w:hAnsi="Book Antiqua"/>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[4]</w:t>
      </w:r>
      <w:r w:rsidRPr="00A33B5E">
        <w:rPr>
          <w:rFonts w:ascii="Book Antiqua" w:hAnsi="Book Antiqua"/>
        </w:rPr>
        <w:fldChar w:fldCharType="end"/>
      </w:r>
      <w:r w:rsidRPr="00A33B5E">
        <w:rPr>
          <w:rFonts w:ascii="Book Antiqua" w:hAnsi="Book Antiqua"/>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4" w:name="_Toc477877521"/>
      <w:bookmarkStart w:id="625" w:name="_Toc483414154"/>
      <w:r w:rsidRPr="00A33B5E">
        <w:rPr>
          <w:szCs w:val="24"/>
        </w:rPr>
        <w:t>Técnicas basadas en el Uso de las Imperfecciones del Sensor</w:t>
      </w:r>
      <w:bookmarkEnd w:id="624"/>
      <w:bookmarkEnd w:id="625"/>
    </w:p>
    <w:p w14:paraId="79B67C94" w14:textId="77777777" w:rsidR="00A33B5E" w:rsidRPr="00A33B5E" w:rsidRDefault="00A33B5E" w:rsidP="00A33B5E">
      <w:pPr>
        <w:rPr>
          <w:rFonts w:ascii="Book Antiqua" w:hAnsi="Book Antiqua"/>
        </w:rPr>
      </w:pPr>
    </w:p>
    <w:p w14:paraId="68D628BB" w14:textId="77777777" w:rsidR="00A33B5E" w:rsidRPr="00A33B5E" w:rsidRDefault="00A33B5E" w:rsidP="00A33B5E">
      <w:pPr>
        <w:rPr>
          <w:rFonts w:ascii="Book Antiqua" w:hAnsi="Book Antiqua" w:cs="Times"/>
        </w:rPr>
      </w:pPr>
      <w:r w:rsidRPr="00A33B5E">
        <w:rPr>
          <w:rFonts w:ascii="Book Antiqua" w:hAnsi="Book Antiqua" w:cs="Times"/>
        </w:rPr>
        <w:t xml:space="preserve">Estas técnicas se basan en el estudio de las huellas que los defectos del sensor pueden dejar sobre las imágenes. Estas técnicas se dividen en dos ramas: </w:t>
      </w:r>
    </w:p>
    <w:p w14:paraId="7AE58E95" w14:textId="77777777" w:rsidR="00A33B5E" w:rsidRPr="00A33B5E" w:rsidRDefault="00A33B5E" w:rsidP="00A33B5E">
      <w:pPr>
        <w:rPr>
          <w:rFonts w:ascii="Book Antiqua" w:hAnsi="Book Antiqua" w:cs="Times"/>
        </w:rPr>
      </w:pPr>
    </w:p>
    <w:p w14:paraId="539BE59C" w14:textId="77777777" w:rsidR="00A33B5E" w:rsidRPr="00A33B5E" w:rsidRDefault="00A33B5E" w:rsidP="00A33B5E">
      <w:pPr>
        <w:pStyle w:val="Prrafodelista"/>
        <w:numPr>
          <w:ilvl w:val="0"/>
          <w:numId w:val="27"/>
        </w:numPr>
        <w:spacing w:line="240" w:lineRule="auto"/>
        <w:jc w:val="both"/>
        <w:rPr>
          <w:rFonts w:ascii="Book Antiqua" w:hAnsi="Book Antiqua"/>
          <w:sz w:val="24"/>
          <w:szCs w:val="24"/>
        </w:rPr>
      </w:pPr>
      <w:r w:rsidRPr="00A33B5E">
        <w:rPr>
          <w:rFonts w:ascii="Book Antiqua" w:hAnsi="Book Antiqua" w:cs="Times"/>
          <w:sz w:val="24"/>
          <w:szCs w:val="24"/>
        </w:rPr>
        <w:t xml:space="preserve">Defectos de píxel: incluye el estudio de los puntos defectuosos, píxeles muertos y defectos del clúster. El estudio realizado en este artículo </w:t>
      </w:r>
      <w:r w:rsidRPr="00A33B5E">
        <w:rPr>
          <w:rFonts w:ascii="Book Antiqua" w:hAnsi="Book Antiqua" w:cs="Times"/>
          <w:sz w:val="24"/>
          <w:szCs w:val="24"/>
          <w:highlight w:val="yellow"/>
        </w:rPr>
        <w:t>[*]</w:t>
      </w:r>
      <w:r w:rsidRPr="00A33B5E">
        <w:rPr>
          <w:rFonts w:ascii="Book Antiqua" w:hAnsi="Book Antiqua" w:cs="Times"/>
          <w:sz w:val="24"/>
          <w:szCs w:val="24"/>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t>
      </w:r>
    </w:p>
    <w:p w14:paraId="1EC478B3" w14:textId="77777777" w:rsidR="00A33B5E" w:rsidRPr="00A33B5E" w:rsidRDefault="00A33B5E" w:rsidP="00A33B5E">
      <w:pPr>
        <w:rPr>
          <w:rFonts w:ascii="Book Antiqua" w:hAnsi="Book Antiqua"/>
        </w:rPr>
      </w:pPr>
      <w:r w:rsidRPr="00A33B5E">
        <w:rPr>
          <w:rFonts w:ascii="Book Antiqua" w:hAnsi="Book Antiqua" w:cs="Times"/>
        </w:rPr>
        <w:t xml:space="preserve"> </w:t>
      </w:r>
    </w:p>
    <w:p w14:paraId="72573B7F" w14:textId="77777777" w:rsidR="00A33B5E" w:rsidRPr="00A33B5E" w:rsidRDefault="00A33B5E" w:rsidP="00A33B5E">
      <w:pPr>
        <w:rPr>
          <w:rFonts w:ascii="Book Antiqua" w:hAnsi="Book Antiqua"/>
        </w:rPr>
      </w:pPr>
    </w:p>
    <w:p w14:paraId="17927A7D" w14:textId="77777777" w:rsidR="00A33B5E" w:rsidRDefault="00A33B5E" w:rsidP="00A33B5E">
      <w:pPr>
        <w:pStyle w:val="Prrafodelista"/>
        <w:numPr>
          <w:ilvl w:val="0"/>
          <w:numId w:val="27"/>
        </w:numPr>
        <w:spacing w:line="240" w:lineRule="auto"/>
        <w:jc w:val="both"/>
        <w:rPr>
          <w:rFonts w:ascii="Book Antiqua" w:eastAsia="Times New Roman" w:hAnsi="Book Antiqua" w:cs="Times New Roman"/>
          <w:sz w:val="24"/>
          <w:szCs w:val="24"/>
        </w:rPr>
      </w:pPr>
      <w:r w:rsidRPr="00A33B5E">
        <w:rPr>
          <w:rFonts w:ascii="Book Antiqua" w:hAnsi="Book Antiqua" w:cs="Times"/>
          <w:sz w:val="24"/>
          <w:szCs w:val="24"/>
        </w:rPr>
        <w:t xml:space="preserve">Patrón de ruido del sensor [Sensor Pattern Noise (SPN)]: [*] </w:t>
      </w:r>
      <w:r w:rsidRPr="00A33B5E">
        <w:rPr>
          <w:rFonts w:ascii="Book Antiqua" w:eastAsia="Times New Roman" w:hAnsi="Book Antiqua" w:cs="Times New Roman"/>
          <w:sz w:val="24"/>
          <w:szCs w:val="24"/>
        </w:rPr>
        <w: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t>
      </w:r>
    </w:p>
    <w:p w14:paraId="6971D0EB" w14:textId="77777777" w:rsidR="00A33B5E" w:rsidRDefault="00A33B5E" w:rsidP="00A33B5E">
      <w:pPr>
        <w:jc w:val="both"/>
        <w:rPr>
          <w:rFonts w:ascii="Book Antiqua" w:hAnsi="Book Antiqua"/>
        </w:rPr>
      </w:pPr>
    </w:p>
    <w:p w14:paraId="4E68BA76" w14:textId="77777777" w:rsidR="00A33B5E" w:rsidRPr="00A33B5E" w:rsidRDefault="00A33B5E" w:rsidP="00A33B5E">
      <w:pPr>
        <w:jc w:val="both"/>
        <w:rPr>
          <w:rFonts w:ascii="Book Antiqua" w:hAnsi="Book Antiqua"/>
        </w:rPr>
      </w:pPr>
    </w:p>
    <w:p w14:paraId="22C61AB5"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highlight w:val="yellow"/>
        </w:rPr>
        <w:t>[*]</w:t>
      </w:r>
      <w:r w:rsidRPr="00A33B5E">
        <w:rPr>
          <w:rFonts w:ascii="Book Antiqua" w:hAnsi="Book Antiqua" w:cs="Times"/>
          <w:sz w:val="24"/>
        </w:rPr>
        <w:t xml:space="preserve"> </w:t>
      </w:r>
      <w:hyperlink r:id="rId36" w:history="1">
        <w:r w:rsidRPr="00A33B5E">
          <w:rPr>
            <w:rStyle w:val="Hipervnculo"/>
            <w:rFonts w:ascii="Book Antiqua" w:hAnsi="Book Antiqua" w:cs="Times"/>
            <w:sz w:val="24"/>
          </w:rPr>
          <w:t>http://proceedings.spiedigitallibrary.org/proceeding.aspx?articleid=897930</w:t>
        </w:r>
      </w:hyperlink>
    </w:p>
    <w:p w14:paraId="24FB636D"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rPr>
        <w:t xml:space="preserve">[*] </w:t>
      </w:r>
      <w:hyperlink r:id="rId37" w:history="1">
        <w:r w:rsidRPr="00A33B5E">
          <w:rPr>
            <w:rStyle w:val="Hipervnculo"/>
            <w:rFonts w:ascii="Book Antiqua" w:hAnsi="Book Antiqua" w:cs="Times"/>
            <w:sz w:val="24"/>
          </w:rPr>
          <w:t>http://ieeexplore.ieee.org/document/1634362/</w:t>
        </w:r>
      </w:hyperlink>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626" w:author="Pablo Blanco Peris" w:date="2017-05-24T18:55:00Z">
          <w:pPr>
            <w:pStyle w:val="Ttulo1"/>
            <w:numPr>
              <w:numId w:val="19"/>
            </w:numPr>
            <w:ind w:left="284" w:hanging="284"/>
          </w:pPr>
        </w:pPrChange>
      </w:pPr>
      <w:bookmarkStart w:id="627" w:name="_Toc477877522"/>
      <w:bookmarkStart w:id="628" w:name="_Toc483414155"/>
      <w:r w:rsidRPr="00F4745A">
        <w:rPr>
          <w:bCs/>
          <w:smallCaps w:val="0"/>
        </w:rPr>
        <w:lastRenderedPageBreak/>
        <w:t>TÉCNICAS DE FALSIFICACIÓN</w:t>
      </w:r>
      <w:bookmarkEnd w:id="627"/>
      <w:bookmarkEnd w:id="628"/>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629"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630"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631"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632"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633"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634"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635"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636" w:author="Pablo Blanco Peris" w:date="2017-05-27T12:05:00Z"/>
          <w:rFonts w:ascii="Book Antiqua" w:hAnsi="Book Antiqua"/>
        </w:rPr>
      </w:pPr>
      <w:bookmarkStart w:id="637" w:name="_GoBack"/>
      <w:bookmarkEnd w:id="637"/>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638" w:author="Pablo Blanco Peris" w:date="2017-05-24T19:07:00Z">
            <w:rPr>
              <w:rStyle w:val="nfasis"/>
              <w:rFonts w:ascii="Book Antiqua" w:hAnsi="Book Antiqua"/>
            </w:rPr>
          </w:rPrChange>
        </w:rPr>
      </w:pPr>
      <w:del w:id="639" w:author="Pablo Blanco Peris" w:date="2017-05-24T18:53:00Z">
        <w:r w:rsidRPr="00DE0197" w:rsidDel="008F6738">
          <w:rPr>
            <w:rStyle w:val="nfasis"/>
            <w:rFonts w:ascii="Book Antiqua" w:hAnsi="Book Antiqua"/>
            <w:sz w:val="20"/>
            <w:rPrChange w:id="640" w:author="Pablo Blanco Peris" w:date="2017-05-24T19:07:00Z">
              <w:rPr>
                <w:rStyle w:val="nfasis"/>
                <w:rFonts w:ascii="Book Antiqua" w:hAnsi="Book Antiqua"/>
              </w:rPr>
            </w:rPrChange>
          </w:rPr>
          <w:delText xml:space="preserve">Imagen </w:delText>
        </w:r>
      </w:del>
      <w:ins w:id="641" w:author="Pablo Blanco Peris" w:date="2017-05-24T18:53:00Z">
        <w:r w:rsidR="008F6738" w:rsidRPr="00DE0197">
          <w:rPr>
            <w:rStyle w:val="nfasis"/>
            <w:rFonts w:ascii="Book Antiqua" w:hAnsi="Book Antiqua"/>
            <w:sz w:val="20"/>
            <w:rPrChange w:id="642" w:author="Pablo Blanco Peris" w:date="2017-05-24T19:07:00Z">
              <w:rPr>
                <w:rStyle w:val="nfasis"/>
                <w:rFonts w:ascii="Book Antiqua" w:hAnsi="Book Antiqua"/>
              </w:rPr>
            </w:rPrChange>
          </w:rPr>
          <w:t>Figura 3</w:t>
        </w:r>
      </w:ins>
      <w:del w:id="643" w:author="Pablo Blanco Peris" w:date="2017-05-24T18:53:00Z">
        <w:r w:rsidRPr="00DE0197" w:rsidDel="008F6738">
          <w:rPr>
            <w:rStyle w:val="nfasis"/>
            <w:rFonts w:ascii="Book Antiqua" w:hAnsi="Book Antiqua"/>
            <w:sz w:val="20"/>
            <w:rPrChange w:id="644"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645"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646"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647" w:author="Pablo Blanco Peris" w:date="2017-05-24T19:07:00Z">
        <w:r w:rsidRPr="00F4745A" w:rsidDel="00DE0197">
          <w:rPr>
            <w:rFonts w:ascii="Book Antiqua" w:hAnsi="Book Antiqua"/>
          </w:rPr>
          <w:delText>abajo a la izquierda</w:delText>
        </w:r>
      </w:del>
      <w:ins w:id="648"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649" w:author="Pablo Blanco Peris" w:date="2017-05-24T19:07:00Z">
        <w:r w:rsidRPr="00F4745A" w:rsidDel="00DE0197">
          <w:rPr>
            <w:rFonts w:ascii="Book Antiqua" w:hAnsi="Book Antiqua"/>
          </w:rPr>
          <w:delText>imagen inferior derecha</w:delText>
        </w:r>
      </w:del>
      <w:ins w:id="650"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651" w:author="Pablo Blanco Peris" w:date="2017-05-24T17:59:00Z">
          <w:pPr/>
        </w:pPrChange>
      </w:pPr>
    </w:p>
    <w:p w14:paraId="4A1554DA" w14:textId="77777777" w:rsidR="00F4745A" w:rsidRPr="00F4745A" w:rsidRDefault="00F4745A">
      <w:pPr>
        <w:jc w:val="both"/>
        <w:rPr>
          <w:rFonts w:ascii="Book Antiqua" w:hAnsi="Book Antiqua"/>
        </w:rPr>
        <w:pPrChange w:id="652" w:author="Pablo Blanco Peris" w:date="2017-05-24T17:59:00Z">
          <w:pPr/>
        </w:pPrChange>
      </w:pPr>
    </w:p>
    <w:p w14:paraId="2F64F927" w14:textId="77777777" w:rsidR="00F4745A" w:rsidRPr="00F4745A" w:rsidRDefault="00F4745A">
      <w:pPr>
        <w:jc w:val="both"/>
        <w:rPr>
          <w:rFonts w:ascii="Book Antiqua" w:hAnsi="Book Antiqua"/>
        </w:rPr>
        <w:pPrChange w:id="653"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654" w:author="Pablo Blanco Peris" w:date="2017-05-24T19:07:00Z">
            <w:rPr>
              <w:rFonts w:ascii="Book Antiqua" w:hAnsi="Book Antiqua"/>
            </w:rPr>
          </w:rPrChange>
        </w:rPr>
      </w:pPr>
      <w:ins w:id="655" w:author="Pablo Blanco Peris" w:date="2017-05-24T16:49:00Z">
        <w:r w:rsidRPr="00DE0197">
          <w:rPr>
            <w:rFonts w:ascii="Book Antiqua" w:hAnsi="Book Antiqua"/>
            <w:i/>
            <w:sz w:val="21"/>
            <w:rPrChange w:id="656" w:author="Pablo Blanco Peris" w:date="2017-05-24T19:07:00Z">
              <w:rPr>
                <w:rFonts w:ascii="Book Antiqua" w:hAnsi="Book Antiqua"/>
              </w:rPr>
            </w:rPrChange>
          </w:rPr>
          <w:t>(</w:t>
        </w:r>
      </w:ins>
      <w:r w:rsidR="00484217" w:rsidRPr="00DE0197">
        <w:rPr>
          <w:rFonts w:ascii="Book Antiqua" w:hAnsi="Book Antiqua"/>
          <w:i/>
          <w:sz w:val="21"/>
          <w:rPrChange w:id="657" w:author="Pablo Blanco Peris" w:date="2017-05-24T19:07:00Z">
            <w:rPr>
              <w:rFonts w:ascii="Book Antiqua" w:hAnsi="Book Antiqua"/>
            </w:rPr>
          </w:rPrChange>
        </w:rPr>
        <w:t>a</w:t>
      </w:r>
      <w:ins w:id="658" w:author="Pablo Blanco Peris" w:date="2017-05-24T16:49:00Z">
        <w:r w:rsidRPr="00DE0197">
          <w:rPr>
            <w:rFonts w:ascii="Book Antiqua" w:hAnsi="Book Antiqua"/>
            <w:i/>
            <w:sz w:val="21"/>
            <w:rPrChange w:id="659"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660" w:author="Pablo Blanco Peris" w:date="2017-05-24T19:07:00Z">
            <w:rPr>
              <w:rFonts w:ascii="Book Antiqua" w:hAnsi="Book Antiqua"/>
            </w:rPr>
          </w:rPrChange>
        </w:rPr>
      </w:pPr>
      <w:r w:rsidRPr="00F4745A">
        <w:rPr>
          <w:rFonts w:ascii="Book Antiqua" w:hAnsi="Book Antiqua"/>
        </w:rPr>
        <w:tab/>
      </w:r>
      <w:ins w:id="661" w:author="Pablo Blanco Peris" w:date="2017-05-24T16:49:00Z">
        <w:r w:rsidR="00E96B03" w:rsidRPr="00DE0197">
          <w:rPr>
            <w:rFonts w:ascii="Book Antiqua" w:hAnsi="Book Antiqua"/>
            <w:i/>
            <w:sz w:val="20"/>
            <w:rPrChange w:id="662" w:author="Pablo Blanco Peris" w:date="2017-05-24T19:07:00Z">
              <w:rPr>
                <w:rFonts w:ascii="Book Antiqua" w:hAnsi="Book Antiqua"/>
              </w:rPr>
            </w:rPrChange>
          </w:rPr>
          <w:t>(</w:t>
        </w:r>
      </w:ins>
      <w:r w:rsidR="00484217" w:rsidRPr="00DE0197">
        <w:rPr>
          <w:rFonts w:ascii="Book Antiqua" w:hAnsi="Book Antiqua"/>
          <w:i/>
          <w:sz w:val="20"/>
          <w:rPrChange w:id="663" w:author="Pablo Blanco Peris" w:date="2017-05-24T19:07:00Z">
            <w:rPr>
              <w:rFonts w:ascii="Book Antiqua" w:hAnsi="Book Antiqua"/>
            </w:rPr>
          </w:rPrChange>
        </w:rPr>
        <w:t>b</w:t>
      </w:r>
      <w:ins w:id="664" w:author="Pablo Blanco Peris" w:date="2017-05-24T16:49:00Z">
        <w:r w:rsidR="00E96B03" w:rsidRPr="00DE0197">
          <w:rPr>
            <w:rFonts w:ascii="Book Antiqua" w:hAnsi="Book Antiqua"/>
            <w:i/>
            <w:sz w:val="20"/>
            <w:rPrChange w:id="665" w:author="Pablo Blanco Peris" w:date="2017-05-24T19:07:00Z">
              <w:rPr>
                <w:rFonts w:ascii="Book Antiqua" w:hAnsi="Book Antiqua"/>
              </w:rPr>
            </w:rPrChange>
          </w:rPr>
          <w:t>)</w:t>
        </w:r>
      </w:ins>
      <w:r w:rsidRPr="00DE0197">
        <w:rPr>
          <w:rFonts w:ascii="Book Antiqua" w:hAnsi="Book Antiqua"/>
          <w:i/>
          <w:sz w:val="20"/>
          <w:rPrChange w:id="666" w:author="Pablo Blanco Peris" w:date="2017-05-24T19:07:00Z">
            <w:rPr>
              <w:rFonts w:ascii="Book Antiqua" w:hAnsi="Book Antiqua"/>
            </w:rPr>
          </w:rPrChange>
        </w:rPr>
        <w:tab/>
      </w:r>
      <w:ins w:id="667" w:author="Pablo Blanco Peris" w:date="2017-05-24T16:49:00Z">
        <w:r w:rsidR="00E96B03" w:rsidRPr="00DE0197">
          <w:rPr>
            <w:rFonts w:ascii="Book Antiqua" w:hAnsi="Book Antiqua"/>
            <w:i/>
            <w:sz w:val="20"/>
            <w:rPrChange w:id="668" w:author="Pablo Blanco Peris" w:date="2017-05-24T19:07:00Z">
              <w:rPr>
                <w:rFonts w:ascii="Book Antiqua" w:hAnsi="Book Antiqua"/>
              </w:rPr>
            </w:rPrChange>
          </w:rPr>
          <w:t>(</w:t>
        </w:r>
      </w:ins>
      <w:r w:rsidR="00484217" w:rsidRPr="00DE0197">
        <w:rPr>
          <w:rFonts w:ascii="Book Antiqua" w:hAnsi="Book Antiqua"/>
          <w:i/>
          <w:sz w:val="20"/>
          <w:rPrChange w:id="669" w:author="Pablo Blanco Peris" w:date="2017-05-24T19:07:00Z">
            <w:rPr>
              <w:rFonts w:ascii="Book Antiqua" w:hAnsi="Book Antiqua"/>
            </w:rPr>
          </w:rPrChange>
        </w:rPr>
        <w:t>c</w:t>
      </w:r>
      <w:ins w:id="670" w:author="Pablo Blanco Peris" w:date="2017-05-24T16:49:00Z">
        <w:r w:rsidR="00E96B03" w:rsidRPr="00DE0197">
          <w:rPr>
            <w:rFonts w:ascii="Book Antiqua" w:hAnsi="Book Antiqua"/>
            <w:i/>
            <w:sz w:val="20"/>
            <w:rPrChange w:id="671"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672" w:author="Pablo Blanco Peris" w:date="2017-05-24T19:07:00Z">
            <w:rPr>
              <w:rStyle w:val="nfasis"/>
              <w:rFonts w:ascii="Book Antiqua" w:hAnsi="Book Antiqua"/>
            </w:rPr>
          </w:rPrChange>
        </w:rPr>
        <w:pPrChange w:id="673" w:author="Pablo Blanco Peris" w:date="2017-05-24T19:07:00Z">
          <w:pPr>
            <w:tabs>
              <w:tab w:val="left" w:pos="504"/>
              <w:tab w:val="left" w:pos="1278"/>
            </w:tabs>
          </w:pPr>
        </w:pPrChange>
      </w:pPr>
      <w:del w:id="674" w:author="Pablo Blanco Peris" w:date="2017-05-24T19:07:00Z">
        <w:r w:rsidRPr="00DE0197" w:rsidDel="00DE0197">
          <w:rPr>
            <w:rStyle w:val="nfasis"/>
            <w:rFonts w:ascii="Book Antiqua" w:hAnsi="Book Antiqua"/>
            <w:sz w:val="20"/>
            <w:rPrChange w:id="675" w:author="Pablo Blanco Peris" w:date="2017-05-24T19:07:00Z">
              <w:rPr>
                <w:rStyle w:val="nfasis"/>
                <w:rFonts w:ascii="Book Antiqua" w:hAnsi="Book Antiqua"/>
              </w:rPr>
            </w:rPrChange>
          </w:rPr>
          <w:delText xml:space="preserve">Imagen </w:delText>
        </w:r>
      </w:del>
      <w:ins w:id="676"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677"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678" w:author="Pablo Blanco Peris" w:date="2017-05-24T19:07:00Z">
            <w:rPr>
              <w:rStyle w:val="nfasis"/>
              <w:rFonts w:ascii="Book Antiqua" w:hAnsi="Book Antiqua"/>
            </w:rPr>
          </w:rPrChange>
        </w:rPr>
        <w:t>3.2: Imagen</w:t>
      </w:r>
      <w:ins w:id="679" w:author="Pablo Blanco Peris" w:date="2017-05-24T18:56:00Z">
        <w:r w:rsidR="008F6738" w:rsidRPr="00DE0197">
          <w:rPr>
            <w:rStyle w:val="nfasis"/>
            <w:rFonts w:ascii="Book Antiqua" w:hAnsi="Book Antiqua"/>
            <w:sz w:val="20"/>
            <w:rPrChange w:id="680" w:author="Pablo Blanco Peris" w:date="2017-05-24T19:07:00Z">
              <w:rPr>
                <w:rStyle w:val="nfasis"/>
                <w:rFonts w:ascii="Book Antiqua" w:hAnsi="Book Antiqua"/>
              </w:rPr>
            </w:rPrChange>
          </w:rPr>
          <w:t xml:space="preserve"> (</w:t>
        </w:r>
      </w:ins>
      <w:del w:id="681" w:author="Pablo Blanco Peris" w:date="2017-05-24T18:56:00Z">
        <w:r w:rsidRPr="00DE0197" w:rsidDel="008F6738">
          <w:rPr>
            <w:rStyle w:val="nfasis"/>
            <w:rFonts w:ascii="Book Antiqua" w:hAnsi="Book Antiqua"/>
            <w:sz w:val="20"/>
            <w:rPrChange w:id="682"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683" w:author="Pablo Blanco Peris" w:date="2017-05-24T19:07:00Z">
            <w:rPr>
              <w:rStyle w:val="nfasis"/>
              <w:rFonts w:ascii="Book Antiqua" w:hAnsi="Book Antiqua"/>
            </w:rPr>
          </w:rPrChange>
        </w:rPr>
        <w:t>a</w:t>
      </w:r>
      <w:ins w:id="684" w:author="Pablo Blanco Peris" w:date="2017-05-24T18:56:00Z">
        <w:r w:rsidR="008F6738" w:rsidRPr="00DE0197">
          <w:rPr>
            <w:rStyle w:val="nfasis"/>
            <w:rFonts w:ascii="Book Antiqua" w:hAnsi="Book Antiqua"/>
            <w:sz w:val="20"/>
            <w:rPrChange w:id="685" w:author="Pablo Blanco Peris" w:date="2017-05-24T19:07:00Z">
              <w:rPr>
                <w:rStyle w:val="nfasis"/>
                <w:rFonts w:ascii="Book Antiqua" w:hAnsi="Book Antiqua"/>
              </w:rPr>
            </w:rPrChange>
          </w:rPr>
          <w:t>)</w:t>
        </w:r>
      </w:ins>
      <w:r w:rsidRPr="00DE0197">
        <w:rPr>
          <w:rStyle w:val="nfasis"/>
          <w:rFonts w:ascii="Book Antiqua" w:hAnsi="Book Antiqua"/>
          <w:sz w:val="20"/>
          <w:rPrChange w:id="686"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687" w:author="Pablo Blanco Peris" w:date="2017-05-24T19:07:00Z">
          <w:pPr>
            <w:tabs>
              <w:tab w:val="left" w:pos="504"/>
              <w:tab w:val="left" w:pos="1278"/>
            </w:tabs>
          </w:pPr>
        </w:pPrChange>
      </w:pPr>
      <w:r w:rsidRPr="00DE0197">
        <w:rPr>
          <w:rStyle w:val="nfasis"/>
          <w:rFonts w:ascii="Book Antiqua" w:hAnsi="Book Antiqua"/>
          <w:sz w:val="20"/>
          <w:rPrChange w:id="688" w:author="Pablo Blanco Peris" w:date="2017-05-24T19:07:00Z">
            <w:rPr>
              <w:rStyle w:val="nfasis"/>
              <w:rFonts w:ascii="Book Antiqua" w:hAnsi="Book Antiqua"/>
            </w:rPr>
          </w:rPrChange>
        </w:rPr>
        <w:t xml:space="preserve">del </w:t>
      </w:r>
      <w:ins w:id="689" w:author="Pablo Blanco Peris" w:date="2017-05-24T18:56:00Z">
        <w:r w:rsidR="008F6738" w:rsidRPr="00DE0197">
          <w:rPr>
            <w:rStyle w:val="nfasis"/>
            <w:rFonts w:ascii="Book Antiqua" w:hAnsi="Book Antiqua"/>
            <w:sz w:val="20"/>
            <w:rPrChange w:id="690" w:author="Pablo Blanco Peris" w:date="2017-05-24T19:07:00Z">
              <w:rPr>
                <w:rStyle w:val="nfasis"/>
                <w:rFonts w:ascii="Book Antiqua" w:hAnsi="Book Antiqua"/>
              </w:rPr>
            </w:rPrChange>
          </w:rPr>
          <w:t>empalme de imágenes</w:t>
        </w:r>
      </w:ins>
      <w:del w:id="691" w:author="Pablo Blanco Peris" w:date="2017-05-24T18:56:00Z">
        <w:r w:rsidRPr="00DE0197" w:rsidDel="008F6738">
          <w:rPr>
            <w:rStyle w:val="nfasis"/>
            <w:rFonts w:ascii="Book Antiqua" w:hAnsi="Book Antiqua"/>
            <w:sz w:val="20"/>
            <w:rPrChange w:id="692"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693" w:author="Pablo Blanco Peris" w:date="2017-05-24T19:07:00Z">
            <w:rPr>
              <w:rStyle w:val="nfasis"/>
              <w:rFonts w:ascii="Book Antiqua" w:hAnsi="Book Antiqua"/>
            </w:rPr>
          </w:rPrChange>
        </w:rPr>
        <w:t xml:space="preserve">, entre las imágenes </w:t>
      </w:r>
      <w:ins w:id="694" w:author="Pablo Blanco Peris" w:date="2017-05-24T18:56:00Z">
        <w:r w:rsidR="008F6738" w:rsidRPr="00DE0197">
          <w:rPr>
            <w:rStyle w:val="nfasis"/>
            <w:rFonts w:ascii="Book Antiqua" w:hAnsi="Book Antiqua"/>
            <w:sz w:val="20"/>
            <w:rPrChange w:id="695"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696" w:author="Pablo Blanco Peris" w:date="2017-05-24T19:07:00Z">
            <w:rPr>
              <w:rStyle w:val="nfasis"/>
              <w:rFonts w:ascii="Book Antiqua" w:hAnsi="Book Antiqua"/>
            </w:rPr>
          </w:rPrChange>
        </w:rPr>
        <w:t>b</w:t>
      </w:r>
      <w:ins w:id="697" w:author="Pablo Blanco Peris" w:date="2017-05-24T18:56:00Z">
        <w:r w:rsidR="008F6738" w:rsidRPr="00DE0197">
          <w:rPr>
            <w:rStyle w:val="nfasis"/>
            <w:rFonts w:ascii="Book Antiqua" w:hAnsi="Book Antiqua"/>
            <w:sz w:val="20"/>
            <w:rPrChange w:id="698" w:author="Pablo Blanco Peris" w:date="2017-05-24T19:07:00Z">
              <w:rPr>
                <w:rStyle w:val="nfasis"/>
                <w:rFonts w:ascii="Book Antiqua" w:hAnsi="Book Antiqua"/>
              </w:rPr>
            </w:rPrChange>
          </w:rPr>
          <w:t>)</w:t>
        </w:r>
      </w:ins>
      <w:r w:rsidRPr="00DE0197">
        <w:rPr>
          <w:rStyle w:val="nfasis"/>
          <w:rFonts w:ascii="Book Antiqua" w:hAnsi="Book Antiqua"/>
          <w:sz w:val="20"/>
          <w:rPrChange w:id="699" w:author="Pablo Blanco Peris" w:date="2017-05-24T19:07:00Z">
            <w:rPr>
              <w:rStyle w:val="nfasis"/>
              <w:rFonts w:ascii="Book Antiqua" w:hAnsi="Book Antiqua"/>
            </w:rPr>
          </w:rPrChange>
        </w:rPr>
        <w:t xml:space="preserve"> y </w:t>
      </w:r>
      <w:ins w:id="700" w:author="Pablo Blanco Peris" w:date="2017-05-24T18:56:00Z">
        <w:r w:rsidR="008F6738" w:rsidRPr="00DE0197">
          <w:rPr>
            <w:rStyle w:val="nfasis"/>
            <w:rFonts w:ascii="Book Antiqua" w:hAnsi="Book Antiqua"/>
            <w:sz w:val="20"/>
            <w:rPrChange w:id="701"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702" w:author="Pablo Blanco Peris" w:date="2017-05-24T19:07:00Z">
            <w:rPr>
              <w:rStyle w:val="nfasis"/>
              <w:rFonts w:ascii="Book Antiqua" w:hAnsi="Book Antiqua"/>
            </w:rPr>
          </w:rPrChange>
        </w:rPr>
        <w:t>c</w:t>
      </w:r>
      <w:ins w:id="703" w:author="Pablo Blanco Peris" w:date="2017-05-24T18:57:00Z">
        <w:r w:rsidR="008F6738" w:rsidRPr="00DE0197">
          <w:rPr>
            <w:rStyle w:val="nfasis"/>
            <w:rFonts w:ascii="Book Antiqua" w:hAnsi="Book Antiqua"/>
            <w:sz w:val="20"/>
            <w:rPrChange w:id="704" w:author="Pablo Blanco Peris" w:date="2017-05-24T19:07:00Z">
              <w:rPr>
                <w:rStyle w:val="nfasis"/>
                <w:rFonts w:ascii="Book Antiqua" w:hAnsi="Book Antiqua"/>
              </w:rPr>
            </w:rPrChange>
          </w:rPr>
          <w:t>)</w:t>
        </w:r>
      </w:ins>
      <w:r w:rsidRPr="00DE0197">
        <w:rPr>
          <w:rStyle w:val="nfasis"/>
          <w:rFonts w:ascii="Book Antiqua" w:hAnsi="Book Antiqua"/>
          <w:sz w:val="20"/>
          <w:rPrChange w:id="705"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06" w:author="Pablo Blanco Peris" w:date="2017-05-24T19:06:00Z"/>
          <w:rFonts w:ascii="Book Antiqua" w:hAnsi="Book Antiqua" w:cs="Courier New"/>
          <w:color w:val="212121"/>
          <w:lang w:eastAsia="es-ES_tradnl"/>
        </w:rPr>
        <w:pPrChange w:id="707"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708"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709" w:author="Pablo Blanco Peris" w:date="2017-05-24T19:14:00Z">
        <w:r>
          <w:rPr>
            <w:rFonts w:ascii="Book Antiqua" w:hAnsi="Book Antiqua" w:cs="Courier New"/>
            <w:color w:val="212121"/>
            <w:lang w:eastAsia="es-ES_tradnl"/>
          </w:rPr>
          <w:t>, falsificación mediante empalme de imágenes.</w:t>
        </w:r>
      </w:ins>
      <w:del w:id="710"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711"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12" w:author="Pablo Blanco Peris" w:date="2017-05-24T19:06:00Z"/>
          <w:rFonts w:ascii="Book Antiqua" w:hAnsi="Book Antiqua" w:cs="Courier New"/>
          <w:color w:val="212121"/>
          <w:lang w:eastAsia="es-ES_tradnl"/>
        </w:rPr>
        <w:pPrChange w:id="713"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714" w:author="Pablo Blanco Peris" w:date="2017-05-24T19:06:00Z">
          <w:pPr/>
        </w:pPrChange>
      </w:pPr>
      <w:del w:id="715"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716"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717" w:name="_Toc477877523"/>
      <w:r w:rsidRPr="00F4745A">
        <w:t xml:space="preserve"> </w:t>
      </w:r>
      <w:bookmarkStart w:id="718" w:name="_Toc483414156"/>
      <w:r w:rsidRPr="005907EE">
        <w:rPr>
          <w:bCs/>
          <w:sz w:val="30"/>
          <w:szCs w:val="28"/>
        </w:rPr>
        <w:t>Retoque de imágenes</w:t>
      </w:r>
      <w:bookmarkEnd w:id="717"/>
      <w:bookmarkEnd w:id="718"/>
    </w:p>
    <w:p w14:paraId="75940454" w14:textId="77777777" w:rsidR="000E5722" w:rsidRPr="00F4745A" w:rsidRDefault="000E5722">
      <w:pPr>
        <w:jc w:val="both"/>
        <w:rPr>
          <w:rFonts w:ascii="Book Antiqua" w:hAnsi="Book Antiqua"/>
        </w:rPr>
        <w:pPrChange w:id="719"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720"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721"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722" w:name="_Toc477877524"/>
      <w:r w:rsidRPr="00DE7EEA">
        <w:rPr>
          <w:bCs/>
          <w:sz w:val="30"/>
          <w:szCs w:val="28"/>
        </w:rPr>
        <w:t xml:space="preserve"> </w:t>
      </w:r>
      <w:bookmarkStart w:id="723" w:name="_Toc483414157"/>
      <w:r w:rsidRPr="005907EE">
        <w:rPr>
          <w:bCs/>
          <w:sz w:val="30"/>
          <w:szCs w:val="28"/>
        </w:rPr>
        <w:t>Copia-pega</w:t>
      </w:r>
      <w:bookmarkEnd w:id="722"/>
      <w:bookmarkEnd w:id="723"/>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724"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725"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726"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727"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728" w:author="Pablo Blanco Peris" w:date="2017-05-24T17:59:00Z">
          <w:pPr>
            <w:widowControl w:val="0"/>
            <w:autoSpaceDE w:val="0"/>
            <w:autoSpaceDN w:val="0"/>
            <w:adjustRightInd w:val="0"/>
          </w:pPr>
        </w:pPrChange>
      </w:pPr>
    </w:p>
    <w:p w14:paraId="778FCFEE" w14:textId="7B1C86A2" w:rsidR="00016E4A" w:rsidRDefault="00016E4A" w:rsidP="00317B23">
      <w:pPr>
        <w:rPr>
          <w:rFonts w:ascii="Book Antiqua" w:hAnsi="Book Antiqua" w:cs="Times"/>
        </w:rPr>
        <w:pPrChange w:id="729"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730" w:author="Pablo Blanco Peris" w:date="2017-05-27T11:13:00Z">
        <w:r w:rsidR="00317B23">
          <w:rPr>
            <w:rFonts w:ascii="Book Antiqua" w:hAnsi="Book Antiqua" w:cs="Times"/>
          </w:rPr>
          <w:fldChar w:fldCharType="begin"/>
        </w:r>
        <w:r w:rsidR="00317B23">
          <w:rPr>
            <w:rFonts w:ascii="Book Antiqua" w:hAnsi="Book Antiqua" w:cs="Times"/>
          </w:rPr>
          <w: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731"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732"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733"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rsidP="00B608AF">
      <w:pPr>
        <w:pStyle w:val="Prrafodelista"/>
        <w:widowControl w:val="0"/>
        <w:numPr>
          <w:ilvl w:val="0"/>
          <w:numId w:val="30"/>
        </w:numPr>
        <w:tabs>
          <w:tab w:val="left" w:pos="2600"/>
          <w:tab w:val="left" w:pos="5620"/>
        </w:tabs>
        <w:autoSpaceDE w:val="0"/>
        <w:autoSpaceDN w:val="0"/>
        <w:adjustRightInd w:val="0"/>
        <w:rPr>
          <w:ins w:id="734" w:author="Pablo Blanco Peris" w:date="2017-05-27T12:01:00Z"/>
          <w:rFonts w:ascii="Book Antiqua" w:hAnsi="Book Antiqua" w:cs="Times"/>
          <w:i/>
          <w:sz w:val="20"/>
          <w:szCs w:val="20"/>
          <w:rPrChange w:id="735" w:author="Pablo Blanco Peris" w:date="2017-05-27T12:02:00Z">
            <w:rPr>
              <w:ins w:id="736" w:author="Pablo Blanco Peris" w:date="2017-05-27T12:01:00Z"/>
            </w:rPr>
          </w:rPrChange>
        </w:rPr>
        <w:pPrChange w:id="737" w:author="Pablo Blanco Peris" w:date="2017-05-27T12:01:00Z">
          <w:pPr>
            <w:widowControl w:val="0"/>
            <w:tabs>
              <w:tab w:val="left" w:pos="2600"/>
              <w:tab w:val="left" w:pos="5620"/>
            </w:tabs>
            <w:autoSpaceDE w:val="0"/>
            <w:autoSpaceDN w:val="0"/>
            <w:adjustRightInd w:val="0"/>
          </w:pPr>
        </w:pPrChange>
      </w:pPr>
      <w:del w:id="738" w:author="Pablo Blanco Peris" w:date="2017-05-27T12:01:00Z">
        <w:r w:rsidRPr="00B608AF" w:rsidDel="00B608AF">
          <w:rPr>
            <w:rFonts w:ascii="Book Antiqua" w:hAnsi="Book Antiqua" w:cs="Times"/>
            <w:i/>
            <w:sz w:val="20"/>
            <w:szCs w:val="20"/>
            <w:rPrChange w:id="739" w:author="Pablo Blanco Peris" w:date="2017-05-27T12:02:00Z">
              <w:rPr/>
            </w:rPrChange>
          </w:rPr>
          <w:lastRenderedPageBreak/>
          <w:tab/>
          <w:delText>a</w:delText>
        </w:r>
        <w:r w:rsidRPr="00B608AF" w:rsidDel="00B608AF">
          <w:rPr>
            <w:rFonts w:ascii="Book Antiqua" w:hAnsi="Book Antiqua" w:cs="Times"/>
            <w:i/>
            <w:sz w:val="20"/>
            <w:szCs w:val="20"/>
            <w:rPrChange w:id="740" w:author="Pablo Blanco Peris" w:date="2017-05-27T12:02:00Z">
              <w:rPr/>
            </w:rPrChange>
          </w:rPr>
          <w:tab/>
        </w:r>
      </w:del>
      <w:ins w:id="741" w:author="Pablo Blanco Peris" w:date="2017-05-24T16:49:00Z">
        <w:r w:rsidR="00E96B03" w:rsidRPr="00B608AF">
          <w:rPr>
            <w:rFonts w:ascii="Book Antiqua" w:hAnsi="Book Antiqua" w:cs="Times"/>
            <w:i/>
            <w:sz w:val="20"/>
            <w:szCs w:val="20"/>
            <w:rPrChange w:id="742" w:author="Pablo Blanco Peris" w:date="2017-05-27T12:02:00Z">
              <w:rPr/>
            </w:rPrChange>
          </w:rPr>
          <w:t>(</w:t>
        </w:r>
      </w:ins>
      <w:r w:rsidRPr="00B608AF">
        <w:rPr>
          <w:rFonts w:ascii="Book Antiqua" w:hAnsi="Book Antiqua" w:cs="Times"/>
          <w:i/>
          <w:sz w:val="20"/>
          <w:szCs w:val="20"/>
          <w:rPrChange w:id="743" w:author="Pablo Blanco Peris" w:date="2017-05-27T12:02:00Z">
            <w:rPr/>
          </w:rPrChange>
        </w:rPr>
        <w:t>b</w:t>
      </w:r>
      <w:ins w:id="744" w:author="Pablo Blanco Peris" w:date="2017-05-24T16:48:00Z">
        <w:r w:rsidR="00E96B03" w:rsidRPr="00B608AF">
          <w:rPr>
            <w:rFonts w:ascii="Book Antiqua" w:hAnsi="Book Antiqua" w:cs="Times"/>
            <w:i/>
            <w:sz w:val="20"/>
            <w:szCs w:val="20"/>
            <w:rPrChange w:id="745" w:author="Pablo Blanco Peris" w:date="2017-05-27T12:02:00Z">
              <w:rPr/>
            </w:rPrChange>
          </w:rPr>
          <w:t>)</w:t>
        </w:r>
      </w:ins>
    </w:p>
    <w:p w14:paraId="54294DA7" w14:textId="77777777" w:rsidR="00B608AF" w:rsidRPr="00B608AF" w:rsidRDefault="00B608AF" w:rsidP="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746" w:author="Pablo Blanco Peris" w:date="2017-05-27T12:02:00Z">
            <w:rPr/>
          </w:rPrChange>
        </w:rPr>
        <w:pPrChange w:id="747"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rsidP="00B608AF">
      <w:pPr>
        <w:widowControl w:val="0"/>
        <w:tabs>
          <w:tab w:val="left" w:pos="2600"/>
          <w:tab w:val="left" w:pos="5620"/>
        </w:tabs>
        <w:autoSpaceDE w:val="0"/>
        <w:autoSpaceDN w:val="0"/>
        <w:adjustRightInd w:val="0"/>
        <w:jc w:val="center"/>
        <w:rPr>
          <w:rFonts w:ascii="Book Antiqua" w:hAnsi="Book Antiqua" w:cs="Times"/>
          <w:i/>
          <w:sz w:val="20"/>
          <w:szCs w:val="20"/>
          <w:rPrChange w:id="748" w:author="Pablo Blanco Peris" w:date="2017-05-27T12:02:00Z">
            <w:rPr>
              <w:rFonts w:ascii="Book Antiqua" w:hAnsi="Book Antiqua" w:cs="Times"/>
            </w:rPr>
          </w:rPrChange>
        </w:rPr>
        <w:pPrChange w:id="749"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750" w:author="Pablo Blanco Peris" w:date="2017-05-27T12:02:00Z">
            <w:rPr>
              <w:rFonts w:ascii="Book Antiqua" w:hAnsi="Book Antiqua" w:cs="Times"/>
            </w:rPr>
          </w:rPrChange>
        </w:rPr>
        <w:t xml:space="preserve">Figura </w:t>
      </w:r>
      <w:ins w:id="751" w:author="Pablo Blanco Peris" w:date="2017-05-27T12:01:00Z">
        <w:r w:rsidR="00B608AF">
          <w:rPr>
            <w:rFonts w:ascii="Book Antiqua" w:hAnsi="Book Antiqua" w:cs="Times"/>
            <w:i/>
            <w:sz w:val="20"/>
            <w:szCs w:val="20"/>
            <w:rPrChange w:id="752" w:author="Pablo Blanco Peris" w:date="2017-05-27T12:02:00Z">
              <w:rPr>
                <w:rFonts w:ascii="Book Antiqua" w:hAnsi="Book Antiqua" w:cs="Times"/>
                <w:i/>
                <w:sz w:val="20"/>
                <w:szCs w:val="20"/>
              </w:rPr>
            </w:rPrChange>
          </w:rPr>
          <w:t>3.3</w:t>
        </w:r>
        <w:r w:rsidR="00B608AF" w:rsidRPr="00B608AF">
          <w:rPr>
            <w:rFonts w:ascii="Book Antiqua" w:hAnsi="Book Antiqua" w:cs="Times"/>
            <w:i/>
            <w:sz w:val="20"/>
            <w:szCs w:val="20"/>
            <w:rPrChange w:id="753" w:author="Pablo Blanco Peris" w:date="2017-05-27T12:02:00Z">
              <w:rPr>
                <w:rFonts w:ascii="Book Antiqua" w:hAnsi="Book Antiqua" w:cs="Times"/>
              </w:rPr>
            </w:rPrChange>
          </w:rPr>
          <w:t>: Ejemplo de</w:t>
        </w:r>
      </w:ins>
      <w:ins w:id="754" w:author="Pablo Blanco Peris" w:date="2017-05-27T12:04:00Z">
        <w:r w:rsidR="00B608AF">
          <w:rPr>
            <w:rFonts w:ascii="Book Antiqua" w:hAnsi="Book Antiqua" w:cs="Times"/>
            <w:i/>
            <w:sz w:val="20"/>
            <w:szCs w:val="20"/>
          </w:rPr>
          <w:t xml:space="preserve"> duplicación por técnica de </w:t>
        </w:r>
      </w:ins>
      <w:ins w:id="755" w:author="Pablo Blanco Peris" w:date="2017-05-27T12:01:00Z">
        <w:r w:rsidR="00B608AF" w:rsidRPr="00B608AF">
          <w:rPr>
            <w:rFonts w:ascii="Book Antiqua" w:hAnsi="Book Antiqua" w:cs="Times"/>
            <w:i/>
            <w:sz w:val="20"/>
            <w:szCs w:val="20"/>
            <w:rPrChange w:id="756" w:author="Pablo Blanco Peris" w:date="2017-05-27T12:02:00Z">
              <w:rPr>
                <w:rFonts w:ascii="Book Antiqua" w:hAnsi="Book Antiqua" w:cs="Times"/>
              </w:rPr>
            </w:rPrChange>
          </w:rPr>
          <w:t>copia-pega.</w:t>
        </w:r>
      </w:ins>
      <w:del w:id="757" w:author="Pablo Blanco Peris" w:date="2017-05-27T12:01:00Z">
        <w:r w:rsidRPr="00B608AF" w:rsidDel="008562B6">
          <w:rPr>
            <w:rFonts w:ascii="Book Antiqua" w:hAnsi="Book Antiqua" w:cs="Times"/>
            <w:i/>
            <w:sz w:val="20"/>
            <w:szCs w:val="20"/>
            <w:rPrChange w:id="758"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759" w:author="Pablo Blanco Peris" w:date="2017-05-27T12:05:00Z"/>
          <w:rFonts w:ascii="Book Antiqua" w:hAnsi="Book Antiqua" w:cs="Times"/>
        </w:rPr>
      </w:pPr>
    </w:p>
    <w:p w14:paraId="29D9F877" w14:textId="77777777" w:rsidR="00A35FB0" w:rsidDel="000E7F8E" w:rsidRDefault="00A35FB0" w:rsidP="00F4745A">
      <w:pPr>
        <w:rPr>
          <w:del w:id="760"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761"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762" w:author="Pablo Blanco Peris" w:date="2017-05-27T11:13:00Z" w:name="move483646922"/>
    </w:p>
    <w:p w14:paraId="5C9132DE" w14:textId="77777777" w:rsidR="00165D1E" w:rsidRPr="00B9729B" w:rsidDel="00165D1E" w:rsidRDefault="00165D1E" w:rsidP="00165D1E">
      <w:pPr>
        <w:rPr>
          <w:del w:id="763" w:author="Pablo Blanco Peris" w:date="2017-05-27T11:13:00Z"/>
          <w:lang w:val="es-ES_tradnl" w:eastAsia="es-ES_tradnl"/>
        </w:rPr>
      </w:pPr>
      <w:moveTo w:id="764" w:author="Pablo Blanco Peris" w:date="2017-05-27T11:13:00Z">
        <w:r>
          <w:rPr>
            <w:lang w:val="es-ES_tradnl" w:eastAsia="es-ES_tradnl"/>
          </w:rPr>
          <w:fldChar w:fldCharType="begin"/>
        </w:r>
        <w:r>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Pr>
            <w:lang w:val="es-ES_tradnl" w:eastAsia="es-ES_tradnl"/>
          </w:rPr>
          <w:fldChar w:fldCharType="separate"/>
        </w:r>
        <w:r>
          <w:rPr>
            <w:noProof/>
            <w:lang w:val="es-ES_tradnl" w:eastAsia="es-ES_tradnl"/>
          </w:rPr>
          <w:t>[6]</w:t>
        </w:r>
        <w:r>
          <w:rPr>
            <w:lang w:val="es-ES_tradnl" w:eastAsia="es-ES_tradnl"/>
          </w:rPr>
          <w:fldChar w:fldCharType="end"/>
        </w:r>
      </w:moveTo>
    </w:p>
    <w:p w14:paraId="49594E55" w14:textId="77777777" w:rsidR="00165D1E" w:rsidDel="00165D1E" w:rsidRDefault="00165D1E" w:rsidP="00165D1E">
      <w:pPr>
        <w:rPr>
          <w:del w:id="765" w:author="Pablo Blanco Peris" w:date="2017-05-27T11:13:00Z"/>
          <w:rFonts w:ascii="Book Antiqua" w:hAnsi="Book Antiqua" w:cs="Times"/>
        </w:rPr>
      </w:pPr>
    </w:p>
    <w:moveToRangeEnd w:id="762"/>
    <w:p w14:paraId="73A9AB0B" w14:textId="5BB5A798" w:rsidR="00A35FB0" w:rsidRDefault="00CB2599" w:rsidP="00165D1E">
      <w:pPr>
        <w:rPr>
          <w:rFonts w:ascii="Book Antiqua" w:hAnsi="Book Antiqua" w:cs="Times"/>
        </w:rPr>
        <w:pPrChange w:id="766" w:author="Pablo Blanco Peris" w:date="2017-05-27T11:13:00Z">
          <w:pPr/>
        </w:pPrChange>
      </w:pPr>
      <w:r>
        <w:rPr>
          <w:rFonts w:ascii="Book Antiqua" w:hAnsi="Book Antiqua" w:cs="Times"/>
        </w:rPr>
        <w:t xml:space="preserve"> se muestran dos imágenes, al comparar ambas se nota como en la imagen </w:t>
      </w:r>
      <w:del w:id="767" w:author="Pablo Blanco Peris" w:date="2017-05-27T12:02:00Z">
        <w:r w:rsidDel="00B608AF">
          <w:rPr>
            <w:rFonts w:ascii="Book Antiqua" w:hAnsi="Book Antiqua" w:cs="Times"/>
          </w:rPr>
          <w:delText>“b</w:delText>
        </w:r>
      </w:del>
      <w:ins w:id="768" w:author="Pablo Blanco Peris" w:date="2017-05-27T12:02:00Z">
        <w:r w:rsidR="00B608AF">
          <w:rPr>
            <w:rFonts w:ascii="Book Antiqua" w:hAnsi="Book Antiqua" w:cs="Times"/>
          </w:rPr>
          <w:t>(b)</w:t>
        </w:r>
      </w:ins>
      <w:del w:id="769"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770" w:author="Pablo Blanco Peris" w:date="2017-05-27T12:03:00Z">
        <w:r w:rsidR="00B608AF">
          <w:rPr>
            <w:rFonts w:ascii="Book Antiqua" w:hAnsi="Book Antiqua" w:cs="Times"/>
          </w:rPr>
          <w:t>(a)</w:t>
        </w:r>
      </w:ins>
      <w:del w:id="771"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772" w:author="Pablo Blanco Peris" w:date="2017-05-27T12:03:00Z">
            <w:rPr>
              <w:rFonts w:ascii="Book Antiqua" w:hAnsi="Book Antiqua" w:cs="Times"/>
            </w:rPr>
          </w:rPrChange>
        </w:rPr>
      </w:pPr>
      <w:ins w:id="773" w:author="Pablo Blanco Peris" w:date="2017-05-24T16:49:00Z">
        <w:r w:rsidRPr="00B608AF">
          <w:rPr>
            <w:rFonts w:ascii="Book Antiqua" w:hAnsi="Book Antiqua" w:cs="Times"/>
            <w:i/>
            <w:sz w:val="20"/>
            <w:rPrChange w:id="774" w:author="Pablo Blanco Peris" w:date="2017-05-27T12:03:00Z">
              <w:rPr>
                <w:rFonts w:ascii="Book Antiqua" w:hAnsi="Book Antiqua" w:cs="Times"/>
              </w:rPr>
            </w:rPrChange>
          </w:rPr>
          <w:t>(</w:t>
        </w:r>
      </w:ins>
      <w:r w:rsidR="00A35FB0" w:rsidRPr="00B608AF">
        <w:rPr>
          <w:rFonts w:ascii="Book Antiqua" w:hAnsi="Book Antiqua" w:cs="Times"/>
          <w:i/>
          <w:sz w:val="20"/>
          <w:rPrChange w:id="775" w:author="Pablo Blanco Peris" w:date="2017-05-27T12:03:00Z">
            <w:rPr>
              <w:rFonts w:ascii="Book Antiqua" w:hAnsi="Book Antiqua" w:cs="Times"/>
            </w:rPr>
          </w:rPrChange>
        </w:rPr>
        <w:t>a</w:t>
      </w:r>
      <w:ins w:id="776" w:author="Pablo Blanco Peris" w:date="2017-05-24T16:49:00Z">
        <w:r w:rsidRPr="00B608AF">
          <w:rPr>
            <w:rFonts w:ascii="Book Antiqua" w:hAnsi="Book Antiqua" w:cs="Times"/>
            <w:i/>
            <w:sz w:val="20"/>
            <w:rPrChange w:id="777"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778" w:author="Pablo Blanco Peris" w:date="2017-05-27T12:03:00Z">
            <w:rPr>
              <w:rFonts w:ascii="Book Antiqua" w:hAnsi="Book Antiqua" w:cs="Times"/>
            </w:rPr>
          </w:rPrChange>
        </w:rPr>
      </w:pPr>
      <w:ins w:id="779" w:author="Pablo Blanco Peris" w:date="2017-05-24T16:49:00Z">
        <w:r w:rsidRPr="00B608AF">
          <w:rPr>
            <w:rFonts w:ascii="Book Antiqua" w:hAnsi="Book Antiqua" w:cs="Times"/>
            <w:i/>
            <w:sz w:val="20"/>
            <w:rPrChange w:id="780" w:author="Pablo Blanco Peris" w:date="2017-05-27T12:03:00Z">
              <w:rPr>
                <w:rFonts w:ascii="Book Antiqua" w:hAnsi="Book Antiqua" w:cs="Times"/>
              </w:rPr>
            </w:rPrChange>
          </w:rPr>
          <w:lastRenderedPageBreak/>
          <w:t>(</w:t>
        </w:r>
      </w:ins>
      <w:r w:rsidR="00A35FB0" w:rsidRPr="00B608AF">
        <w:rPr>
          <w:rFonts w:ascii="Book Antiqua" w:hAnsi="Book Antiqua" w:cs="Times"/>
          <w:i/>
          <w:sz w:val="20"/>
          <w:rPrChange w:id="781" w:author="Pablo Blanco Peris" w:date="2017-05-27T12:03:00Z">
            <w:rPr>
              <w:rFonts w:ascii="Book Antiqua" w:hAnsi="Book Antiqua" w:cs="Times"/>
            </w:rPr>
          </w:rPrChange>
        </w:rPr>
        <w:t>b</w:t>
      </w:r>
      <w:ins w:id="782" w:author="Pablo Blanco Peris" w:date="2017-05-24T16:49:00Z">
        <w:r w:rsidRPr="00B608AF">
          <w:rPr>
            <w:rFonts w:ascii="Book Antiqua" w:hAnsi="Book Antiqua" w:cs="Times"/>
            <w:i/>
            <w:sz w:val="20"/>
            <w:rPrChange w:id="783"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rsidP="00175C15">
      <w:pPr>
        <w:jc w:val="center"/>
        <w:rPr>
          <w:rFonts w:ascii="Book Antiqua" w:hAnsi="Book Antiqua" w:cs="Times"/>
          <w:i/>
          <w:sz w:val="20"/>
          <w:rPrChange w:id="784" w:author="Pablo Blanco Peris" w:date="2017-05-27T12:03:00Z">
            <w:rPr>
              <w:rFonts w:ascii="Book Antiqua" w:hAnsi="Book Antiqua" w:cs="Times"/>
            </w:rPr>
          </w:rPrChange>
        </w:rPr>
        <w:pPrChange w:id="785" w:author="Pablo Blanco Peris" w:date="2017-05-27T12:05:00Z">
          <w:pPr/>
        </w:pPrChange>
      </w:pPr>
      <w:r w:rsidRPr="00B608AF">
        <w:rPr>
          <w:rFonts w:ascii="Book Antiqua" w:hAnsi="Book Antiqua" w:cs="Times"/>
          <w:i/>
          <w:sz w:val="20"/>
          <w:rPrChange w:id="786" w:author="Pablo Blanco Peris" w:date="2017-05-27T12:03:00Z">
            <w:rPr>
              <w:rFonts w:ascii="Book Antiqua" w:hAnsi="Book Antiqua" w:cs="Times"/>
            </w:rPr>
          </w:rPrChange>
        </w:rPr>
        <w:t xml:space="preserve">Figura </w:t>
      </w:r>
      <w:ins w:id="787" w:author="Pablo Blanco Peris" w:date="2017-05-27T12:03:00Z">
        <w:r w:rsidR="00B608AF">
          <w:rPr>
            <w:rFonts w:ascii="Book Antiqua" w:hAnsi="Book Antiqua" w:cs="Times"/>
            <w:i/>
            <w:sz w:val="20"/>
          </w:rPr>
          <w:t>3.4: Ejemplo de ocultaci</w:t>
        </w:r>
      </w:ins>
      <w:ins w:id="788" w:author="Pablo Blanco Peris" w:date="2017-05-27T12:04:00Z">
        <w:r w:rsidR="00B608AF">
          <w:rPr>
            <w:rFonts w:ascii="Book Antiqua" w:hAnsi="Book Antiqua" w:cs="Times"/>
            <w:i/>
            <w:sz w:val="20"/>
          </w:rPr>
          <w:t>ón de información mediante copia-pega</w:t>
        </w:r>
      </w:ins>
      <w:del w:id="789" w:author="Pablo Blanco Peris" w:date="2017-05-27T12:03:00Z">
        <w:r w:rsidRPr="00B608AF" w:rsidDel="00B608AF">
          <w:rPr>
            <w:rFonts w:ascii="Book Antiqua" w:hAnsi="Book Antiqua" w:cs="Times"/>
            <w:i/>
            <w:sz w:val="20"/>
            <w:rPrChange w:id="790"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791" w:author="Pablo Blanco Peris" w:date="2017-05-27T11:13:00Z" w:name="move483646922"/>
    </w:p>
    <w:p w14:paraId="52E0771B" w14:textId="18985DAC" w:rsidR="00A35FB0" w:rsidRPr="00B9729B" w:rsidDel="00165D1E" w:rsidRDefault="00A900D0" w:rsidP="00F4745A">
      <w:pPr>
        <w:rPr>
          <w:lang w:val="es-ES_tradnl" w:eastAsia="es-ES_tradnl"/>
        </w:rPr>
      </w:pPr>
      <w:moveFrom w:id="792" w:author="Pablo Blanco Peris" w:date="2017-05-27T11:13:00Z">
        <w:r w:rsidDel="00165D1E">
          <w:rPr>
            <w:lang w:val="es-ES_tradnl" w:eastAsia="es-ES_tradnl"/>
          </w:rPr>
          <w:fldChar w:fldCharType="begin"/>
        </w:r>
        <w:r w:rsidDel="00165D1E">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Del="00165D1E">
          <w:rPr>
            <w:lang w:val="es-ES_tradnl" w:eastAsia="es-ES_tradnl"/>
          </w:rPr>
          <w:fldChar w:fldCharType="separate"/>
        </w:r>
        <w:r w:rsidDel="00165D1E">
          <w:rPr>
            <w:noProof/>
            <w:lang w:val="es-ES_tradnl" w:eastAsia="es-ES_tradnl"/>
          </w:rPr>
          <w:t>[6]</w:t>
        </w:r>
        <w:r w:rsidDel="00165D1E">
          <w:rPr>
            <w:lang w:val="es-ES_tradnl" w:eastAsia="es-ES_tradnl"/>
          </w:rPr>
          <w:fldChar w:fldCharType="end"/>
        </w:r>
      </w:moveFrom>
    </w:p>
    <w:moveFromRangeEnd w:id="791"/>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793" w:author="Pablo Blanco Peris" w:date="2017-05-27T11:13:00Z"/>
          <w:rFonts w:ascii="Book Antiqua" w:hAnsi="Book Antiqua" w:cs="Times"/>
        </w:rPr>
      </w:pPr>
      <w:del w:id="794"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795" w:author="Pablo Blanco Peris" w:date="2017-05-24T17:19:00Z">
        <w:r w:rsidDel="00AE5C11">
          <w:rPr>
            <w:rFonts w:ascii="Book Antiqua" w:hAnsi="Book Antiqua" w:cs="Times"/>
            <w:noProof/>
          </w:rPr>
          <w:delText>, p.</w:delText>
        </w:r>
      </w:del>
      <w:del w:id="796"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797" w:name="_Toc477877525"/>
      <w:r w:rsidRPr="00DE7EEA">
        <w:rPr>
          <w:bCs/>
          <w:sz w:val="30"/>
          <w:szCs w:val="28"/>
        </w:rPr>
        <w:t xml:space="preserve"> </w:t>
      </w:r>
      <w:bookmarkStart w:id="798" w:name="_Toc483414158"/>
      <w:r w:rsidRPr="00DE7EEA">
        <w:rPr>
          <w:bCs/>
          <w:sz w:val="30"/>
          <w:szCs w:val="28"/>
        </w:rPr>
        <w:t>Falsificación mediante empalme</w:t>
      </w:r>
      <w:bookmarkEnd w:id="797"/>
      <w:bookmarkEnd w:id="798"/>
    </w:p>
    <w:p w14:paraId="1863F737" w14:textId="77777777" w:rsidR="00F4745A" w:rsidRPr="00F4745A" w:rsidRDefault="00F4745A">
      <w:pPr>
        <w:jc w:val="both"/>
        <w:rPr>
          <w:rFonts w:ascii="Book Antiqua" w:hAnsi="Book Antiqua" w:cs="Times"/>
        </w:rPr>
        <w:pPrChange w:id="799" w:author="Pablo Blanco Peris" w:date="2017-05-24T17:59:00Z">
          <w:pPr/>
        </w:pPrChange>
      </w:pPr>
      <w:r w:rsidRPr="00F4745A">
        <w:rPr>
          <w:rFonts w:ascii="Book Antiqua" w:hAnsi="Book Antiqua" w:cs="Times"/>
        </w:rPr>
        <w: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t>
      </w:r>
    </w:p>
    <w:p w14:paraId="4E0FAC9B" w14:textId="77777777" w:rsidR="00A33B5E" w:rsidRDefault="00A33B5E" w:rsidP="005D1821">
      <w:pPr>
        <w:pStyle w:val="Estilo12ptPrimeralnea05cm"/>
        <w:rPr>
          <w:iCs/>
          <w:szCs w:val="24"/>
        </w:rPr>
      </w:pPr>
    </w:p>
    <w:p w14:paraId="4A5D95EB" w14:textId="2876899F" w:rsidR="005907EE" w:rsidRDefault="00F30566">
      <w:pPr>
        <w:pStyle w:val="Ttulo1"/>
        <w:numPr>
          <w:ilvl w:val="0"/>
          <w:numId w:val="19"/>
        </w:numPr>
        <w:ind w:left="284" w:hanging="284"/>
        <w:rPr>
          <w:ins w:id="800" w:author="Pablo Blanco Peris" w:date="2017-05-24T19:15:00Z"/>
          <w:bCs/>
          <w:smallCaps w:val="0"/>
        </w:rPr>
      </w:pPr>
      <w:bookmarkStart w:id="801" w:name="_Toc483414159"/>
      <w:r>
        <w:rPr>
          <w:bCs/>
          <w:smallCaps w:val="0"/>
        </w:rPr>
        <w:lastRenderedPageBreak/>
        <w:t>TÉCNICAS DE IDENTIFICACIÓN DE MANIPULACIONES DE IMÁGENES DIGITALES</w:t>
      </w:r>
      <w:bookmarkEnd w:id="801"/>
    </w:p>
    <w:p w14:paraId="150F269C" w14:textId="77777777" w:rsidR="001B0516" w:rsidRDefault="001B0516">
      <w:pPr>
        <w:rPr>
          <w:ins w:id="802" w:author="Pablo Blanco Peris" w:date="2017-05-24T19:15:00Z"/>
        </w:rPr>
        <w:pPrChange w:id="803" w:author="Pablo Blanco Peris" w:date="2017-05-24T19:15:00Z">
          <w:pPr>
            <w:pStyle w:val="Ttulo1"/>
            <w:numPr>
              <w:numId w:val="19"/>
            </w:numPr>
            <w:ind w:left="284" w:hanging="284"/>
          </w:pPr>
        </w:pPrChange>
      </w:pPr>
    </w:p>
    <w:p w14:paraId="15722253" w14:textId="4CA9379A" w:rsidR="001B0516" w:rsidRDefault="001B0516">
      <w:pPr>
        <w:jc w:val="both"/>
        <w:rPr>
          <w:ins w:id="804" w:author="Pablo Blanco Peris" w:date="2017-05-24T19:17:00Z"/>
          <w:rFonts w:cs="Times"/>
        </w:rPr>
        <w:pPrChange w:id="805" w:author="Pablo Blanco Peris" w:date="2017-05-24T19:15:00Z">
          <w:pPr>
            <w:pStyle w:val="Ttulo1"/>
            <w:numPr>
              <w:numId w:val="19"/>
            </w:numPr>
            <w:ind w:left="284" w:hanging="284"/>
          </w:pPr>
        </w:pPrChange>
      </w:pPr>
      <w:ins w:id="806" w:author="Pablo Blanco Peris" w:date="2017-05-24T19:15:00Z">
        <w:r>
          <w:rPr>
            <w:rFonts w:ascii="Book Antiqua" w:hAnsi="Book Antiqua" w:cs="Times"/>
          </w:rPr>
          <w:t>Desafortunadamente hoy en día existe mucha facilidad a la hora de manipular contenido multimedia</w:t>
        </w:r>
      </w:ins>
      <w:ins w:id="807"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808" w:author="Pablo Blanco Peris" w:date="2017-05-24T19:19:00Z"/>
          <w:rFonts w:cs="Times"/>
        </w:rPr>
        <w:pPrChange w:id="809" w:author="Pablo Blanco Peris" w:date="2017-05-24T19:15:00Z">
          <w:pPr>
            <w:pStyle w:val="Ttulo1"/>
            <w:numPr>
              <w:numId w:val="19"/>
            </w:numPr>
            <w:ind w:left="284" w:hanging="284"/>
          </w:pPr>
        </w:pPrChange>
      </w:pPr>
      <w:ins w:id="810" w:author="Pablo Blanco Peris" w:date="2017-05-24T19:18:00Z">
        <w:r>
          <w:rPr>
            <w:rFonts w:ascii="Book Antiqua" w:hAnsi="Book Antiqua" w:cs="Times"/>
          </w:rPr>
          <w:t xml:space="preserve">Este hecho tuvo como consecuencia el interés de muchos investigadores </w:t>
        </w:r>
      </w:ins>
      <w:ins w:id="811"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812" w:author="Pablo Blanco Peris" w:date="2017-05-24T19:23:00Z"/>
          <w:rFonts w:cs="Times"/>
        </w:rPr>
        <w:pPrChange w:id="813" w:author="Pablo Blanco Peris" w:date="2017-05-24T19:15:00Z">
          <w:pPr>
            <w:pStyle w:val="Ttulo1"/>
            <w:numPr>
              <w:numId w:val="19"/>
            </w:numPr>
            <w:ind w:left="284" w:hanging="284"/>
          </w:pPr>
        </w:pPrChange>
      </w:pPr>
      <w:ins w:id="814" w:author="Pablo Blanco Peris" w:date="2017-05-24T19:19:00Z">
        <w:r>
          <w:rPr>
            <w:rFonts w:ascii="Book Antiqua" w:hAnsi="Book Antiqua" w:cs="Times"/>
          </w:rPr>
          <w:t xml:space="preserve">Desde entonces, una gran cantidad de algoritmos han sido desarrollados, analizados y probados con </w:t>
        </w:r>
      </w:ins>
      <w:ins w:id="815" w:author="Pablo Blanco Peris" w:date="2017-05-24T19:20:00Z">
        <w:r>
          <w:rPr>
            <w:rFonts w:ascii="Book Antiqua" w:hAnsi="Book Antiqua" w:cs="Times"/>
          </w:rPr>
          <w:t>intención</w:t>
        </w:r>
      </w:ins>
      <w:ins w:id="816" w:author="Pablo Blanco Peris" w:date="2017-05-24T19:19:00Z">
        <w:r>
          <w:rPr>
            <w:rFonts w:ascii="Book Antiqua" w:hAnsi="Book Antiqua" w:cs="Times"/>
          </w:rPr>
          <w:t xml:space="preserve"> </w:t>
        </w:r>
      </w:ins>
      <w:ins w:id="817" w:author="Pablo Blanco Peris" w:date="2017-05-24T19:20:00Z">
        <w:r>
          <w:rPr>
            <w:rFonts w:ascii="Book Antiqua" w:hAnsi="Book Antiqua" w:cs="Times"/>
          </w:rPr>
          <w:t xml:space="preserve">de </w:t>
        </w:r>
      </w:ins>
      <w:ins w:id="818" w:author="Pablo Blanco Peris" w:date="2017-05-24T19:22:00Z">
        <w:r w:rsidR="00352FC9">
          <w:rPr>
            <w:rFonts w:ascii="Book Antiqua" w:hAnsi="Book Antiqua" w:cs="Times"/>
          </w:rPr>
          <w:t xml:space="preserve">verificar la integridad de las </w:t>
        </w:r>
      </w:ins>
      <w:ins w:id="819" w:author="Pablo Blanco Peris" w:date="2017-05-24T19:23:00Z">
        <w:r w:rsidR="00352FC9">
          <w:rPr>
            <w:rFonts w:ascii="Book Antiqua" w:hAnsi="Book Antiqua" w:cs="Times"/>
          </w:rPr>
          <w:t>imágenes</w:t>
        </w:r>
      </w:ins>
      <w:ins w:id="820" w:author="Pablo Blanco Peris" w:date="2017-05-24T19:22:00Z">
        <w:r w:rsidR="00352FC9">
          <w:rPr>
            <w:rFonts w:ascii="Book Antiqua" w:hAnsi="Book Antiqua" w:cs="Times"/>
          </w:rPr>
          <w:t xml:space="preserve"> </w:t>
        </w:r>
      </w:ins>
      <w:ins w:id="821" w:author="Pablo Blanco Peris" w:date="2017-05-24T19:23:00Z">
        <w:r w:rsidR="00352FC9">
          <w:rPr>
            <w:rFonts w:ascii="Book Antiqua" w:hAnsi="Book Antiqua" w:cs="Times"/>
          </w:rPr>
          <w:t>digitales a día de hoy.</w:t>
        </w:r>
      </w:ins>
    </w:p>
    <w:p w14:paraId="0C5DC064" w14:textId="77777777" w:rsidR="00352FC9" w:rsidRDefault="00352FC9">
      <w:pPr>
        <w:jc w:val="both"/>
        <w:rPr>
          <w:ins w:id="822" w:author="Pablo Blanco Peris" w:date="2017-05-24T19:23:00Z"/>
          <w:rFonts w:cs="Times"/>
        </w:rPr>
        <w:pPrChange w:id="823" w:author="Pablo Blanco Peris" w:date="2017-05-24T19:15:00Z">
          <w:pPr>
            <w:pStyle w:val="Ttulo1"/>
            <w:numPr>
              <w:numId w:val="19"/>
            </w:numPr>
            <w:ind w:left="284" w:hanging="284"/>
          </w:pPr>
        </w:pPrChange>
      </w:pPr>
    </w:p>
    <w:p w14:paraId="03AA6EFC" w14:textId="1F09CD0B" w:rsidR="00352FC9" w:rsidRDefault="00352FC9">
      <w:pPr>
        <w:jc w:val="both"/>
        <w:rPr>
          <w:ins w:id="824" w:author="Pablo Blanco Peris" w:date="2017-05-24T19:19:00Z"/>
          <w:rFonts w:cs="Times"/>
        </w:rPr>
        <w:pPrChange w:id="825" w:author="Pablo Blanco Peris" w:date="2017-05-24T19:15:00Z">
          <w:pPr>
            <w:pStyle w:val="Ttulo1"/>
            <w:numPr>
              <w:numId w:val="19"/>
            </w:numPr>
            <w:ind w:left="284" w:hanging="284"/>
          </w:pPr>
        </w:pPrChange>
      </w:pPr>
      <w:ins w:id="826" w:author="Pablo Blanco Peris" w:date="2017-05-24T19:23:00Z">
        <w:r>
          <w:rPr>
            <w:rFonts w:ascii="Book Antiqua" w:hAnsi="Book Antiqua" w:cs="Times"/>
          </w:rPr>
          <w:t xml:space="preserve">Debido a las diferentes técnicas de manipulación de imágenes, se han desarrollado diferentes </w:t>
        </w:r>
      </w:ins>
      <w:ins w:id="827" w:author="Pablo Blanco Peris" w:date="2017-05-24T19:24:00Z">
        <w:r>
          <w:rPr>
            <w:rFonts w:ascii="Book Antiqua" w:hAnsi="Book Antiqua" w:cs="Times"/>
          </w:rPr>
          <w:t>métodos</w:t>
        </w:r>
      </w:ins>
      <w:ins w:id="828" w:author="Pablo Blanco Peris" w:date="2017-05-24T19:23:00Z">
        <w:r>
          <w:rPr>
            <w:rFonts w:ascii="Book Antiqua" w:hAnsi="Book Antiqua" w:cs="Times"/>
          </w:rPr>
          <w:t xml:space="preserve"> </w:t>
        </w:r>
      </w:ins>
      <w:ins w:id="829" w:author="Pablo Blanco Peris" w:date="2017-05-24T19:24:00Z">
        <w:r>
          <w:rPr>
            <w:rFonts w:ascii="Book Antiqua" w:hAnsi="Book Antiqua" w:cs="Times"/>
          </w:rPr>
          <w:t>de detección.</w:t>
        </w:r>
      </w:ins>
    </w:p>
    <w:p w14:paraId="63524666" w14:textId="17A265C6" w:rsidR="001B0516" w:rsidRPr="001B0516" w:rsidRDefault="001B0516">
      <w:pPr>
        <w:jc w:val="both"/>
        <w:rPr>
          <w:rFonts w:cs="Times"/>
          <w:smallCaps/>
          <w:rPrChange w:id="830" w:author="Pablo Blanco Peris" w:date="2017-05-24T19:15:00Z">
            <w:rPr>
              <w:bCs/>
              <w:smallCaps w:val="0"/>
            </w:rPr>
          </w:rPrChange>
        </w:rPr>
        <w:pPrChange w:id="831"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832" w:name="_Toc483414160"/>
      <w:r>
        <w:rPr>
          <w:bCs/>
          <w:sz w:val="30"/>
          <w:szCs w:val="28"/>
        </w:rPr>
        <w:t>Técnicas de identificación de manipulaciones copia-pega</w:t>
      </w:r>
      <w:bookmarkEnd w:id="832"/>
    </w:p>
    <w:p w14:paraId="61715976" w14:textId="77777777" w:rsidR="00F30566" w:rsidRDefault="00F30566" w:rsidP="00F30566"/>
    <w:p w14:paraId="5A8FCEDB" w14:textId="77777777" w:rsidR="00194F2C" w:rsidRDefault="00194F2C">
      <w:pPr>
        <w:jc w:val="both"/>
        <w:rPr>
          <w:rFonts w:ascii="Book Antiqua" w:hAnsi="Book Antiqua" w:cs="Times"/>
        </w:rPr>
        <w:pPrChange w:id="833" w:author="Pablo Blanco Peris" w:date="2017-05-24T17:58:00Z">
          <w:pPr/>
        </w:pPrChange>
      </w:pPr>
      <w:r>
        <w:rPr>
          <w:rFonts w:ascii="Book Antiqua" w:hAnsi="Book Antiqua" w:cs="Times"/>
        </w:rPr>
        <w:t>Existen varios métodos para detectar este tipo de manipulaciones.</w:t>
      </w:r>
    </w:p>
    <w:p w14:paraId="7CB4F891" w14:textId="4922763F" w:rsidR="00974FC6" w:rsidRDefault="00194F2C">
      <w:pPr>
        <w:jc w:val="both"/>
        <w:rPr>
          <w:rFonts w:ascii="Book Antiqua" w:hAnsi="Book Antiqua" w:cs="Times"/>
        </w:rPr>
        <w:pPrChange w:id="834"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r w:rsidR="00843D83">
        <w:rPr>
          <w:rFonts w:ascii="Book Antiqua" w:hAnsi="Book Antiqua" w:cs="Times"/>
        </w:rPr>
        <w: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00843D83">
        <w:rPr>
          <w:rFonts w:ascii="Book Antiqua" w:hAnsi="Book Antiqua" w:cs="Times"/>
        </w:rPr>
        <w:fldChar w:fldCharType="separate"/>
      </w:r>
      <w:r w:rsidR="00843D83">
        <w:rPr>
          <w:rFonts w:ascii="Book Antiqua" w:hAnsi="Book Antiqua" w:cs="Times"/>
          <w:noProof/>
        </w:rPr>
        <w:t>[7]</w:t>
      </w:r>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835"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836"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837"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838"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839" w:author="Pablo Blanco Peris" w:date="2017-05-24T17:58:00Z">
          <w:pPr/>
        </w:pPrChange>
      </w:pPr>
    </w:p>
    <w:p w14:paraId="406AE628" w14:textId="68496A0F" w:rsidR="00557814" w:rsidRDefault="00EF2372">
      <w:pPr>
        <w:jc w:val="both"/>
        <w:rPr>
          <w:rFonts w:ascii="Book Antiqua" w:hAnsi="Book Antiqua" w:cs="Times"/>
        </w:rPr>
        <w:pPrChange w:id="840"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r w:rsidR="00932CC4">
        <w:rPr>
          <w:rFonts w:ascii="Book Antiqua" w:hAnsi="Book Antiqua" w:cs="Time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932CC4">
        <w:rPr>
          <w:rFonts w:ascii="Book Antiqua" w:hAnsi="Book Antiqua" w:cs="Times"/>
        </w:rPr>
        <w:fldChar w:fldCharType="separate"/>
      </w:r>
      <w:r w:rsidR="00932CC4">
        <w:rPr>
          <w:rFonts w:ascii="Book Antiqua" w:hAnsi="Book Antiqua" w:cs="Times"/>
          <w:noProof/>
        </w:rPr>
        <w:t>[6]</w:t>
      </w:r>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w:t>
      </w:r>
      <w:r w:rsidR="00BE16CA">
        <w:rPr>
          <w:rFonts w:ascii="Book Antiqua" w:hAnsi="Book Antiqua" w:cs="Times"/>
        </w:rPr>
        <w:lastRenderedPageBreak/>
        <w:t>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841" w:author="Pablo Blanco Peris" w:date="2017-05-24T17:58:00Z">
          <w:pPr/>
        </w:pPrChange>
      </w:pPr>
    </w:p>
    <w:p w14:paraId="67CFE9E2" w14:textId="2F5FE2E1" w:rsidR="00557814" w:rsidRPr="00557814" w:rsidRDefault="00557814">
      <w:pPr>
        <w:jc w:val="both"/>
        <w:rPr>
          <w:rFonts w:ascii="Book Antiqua" w:hAnsi="Book Antiqua" w:cs="Times"/>
          <w:lang w:val="es-ES_tradnl"/>
        </w:rPr>
        <w:pPrChange w:id="842"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r w:rsidR="007A7A34">
        <w:rPr>
          <w:rFonts w:ascii="Book Antiqua" w:hAnsi="Book Antiqua" w:cs="Times"/>
          <w:lang w:val="es-ES_tradnl"/>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007A7A34">
        <w:rPr>
          <w:rFonts w:ascii="Book Antiqua" w:hAnsi="Book Antiqua" w:cs="Times"/>
          <w:lang w:val="es-ES_tradnl"/>
        </w:rPr>
        <w:fldChar w:fldCharType="separate"/>
      </w:r>
      <w:r w:rsidR="007A7A34">
        <w:rPr>
          <w:rFonts w:ascii="Book Antiqua" w:hAnsi="Book Antiqua" w:cs="Times"/>
          <w:noProof/>
          <w:lang w:val="es-ES_tradnl"/>
        </w:rPr>
        <w:t>[8]</w:t>
      </w:r>
      <w:r w:rsidR="007A7A34">
        <w:rPr>
          <w:rFonts w:ascii="Book Antiqua" w:hAnsi="Book Antiqua" w:cs="Times"/>
          <w:lang w:val="es-ES_tradnl"/>
        </w:rPr>
        <w:fldChar w:fldCharType="end"/>
      </w:r>
    </w:p>
    <w:p w14:paraId="4DFE3DD0" w14:textId="7130FECA" w:rsidR="00932CC4" w:rsidRPr="00E96B03" w:rsidRDefault="00932CC4">
      <w:pPr>
        <w:jc w:val="both"/>
        <w:rPr>
          <w:rFonts w:ascii="Book Antiqua" w:hAnsi="Book Antiqua"/>
        </w:rPr>
        <w:pPrChange w:id="843"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r w:rsidRPr="00E96B03">
        <w:rPr>
          <w:rFonts w:ascii="Book Antiqua" w:hAnsi="Book Antiqua"/>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E96B03">
        <w:rPr>
          <w:rFonts w:ascii="Book Antiqua" w:hAnsi="Book Antiqua"/>
        </w:rPr>
        <w:fldChar w:fldCharType="separate"/>
      </w:r>
      <w:r w:rsidRPr="00E96B03">
        <w:rPr>
          <w:rFonts w:ascii="Book Antiqua" w:hAnsi="Book Antiqua"/>
          <w:noProof/>
        </w:rPr>
        <w:t>[6]</w:t>
      </w:r>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844"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845"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32C1A4F9"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846" w:author="Pablo Blanco Peris" w:date="2017-05-24T17:58:00Z">
            <w:rPr>
              <w:lang w:val="es-ES_tradnl" w:eastAsia="es-ES_tradnl"/>
            </w:rPr>
          </w:rPrChange>
        </w:rPr>
        <w:t>ω = 0.6</w:t>
      </w:r>
    </w:p>
    <w:p w14:paraId="6AF91289" w14:textId="77777777" w:rsidR="00F30566" w:rsidRPr="00DE7EEA" w:rsidRDefault="00F30566" w:rsidP="00F30566">
      <w:pPr>
        <w:pStyle w:val="Ttulo2"/>
        <w:rPr>
          <w:bCs/>
          <w:sz w:val="30"/>
          <w:szCs w:val="28"/>
        </w:rPr>
      </w:pPr>
      <w:bookmarkStart w:id="847" w:name="_Toc483414161"/>
      <w:r w:rsidRPr="00DE7EEA">
        <w:rPr>
          <w:bCs/>
          <w:sz w:val="30"/>
          <w:szCs w:val="28"/>
        </w:rPr>
        <w:t>4.2 Integridad de imagen JPEG</w:t>
      </w:r>
      <w:bookmarkEnd w:id="847"/>
    </w:p>
    <w:p w14:paraId="7049017C" w14:textId="77777777" w:rsidR="00F30566" w:rsidRPr="00DE7EEA" w:rsidRDefault="00F30566" w:rsidP="00F30566">
      <w:pPr>
        <w:pStyle w:val="Ttulo2"/>
        <w:rPr>
          <w:bCs/>
          <w:sz w:val="30"/>
          <w:szCs w:val="28"/>
        </w:rPr>
      </w:pPr>
      <w:bookmarkStart w:id="848" w:name="_Toc483414162"/>
      <w:r w:rsidRPr="00DE7EEA">
        <w:rPr>
          <w:bCs/>
          <w:sz w:val="30"/>
          <w:szCs w:val="28"/>
        </w:rPr>
        <w:t>4.3 Otros formatos</w:t>
      </w:r>
      <w:bookmarkEnd w:id="848"/>
    </w:p>
    <w:p w14:paraId="034D2986" w14:textId="3BCAEBA8" w:rsidR="005907EE" w:rsidRDefault="00F30566" w:rsidP="00F30566">
      <w:r w:rsidRPr="00DE7EEA">
        <w:rPr>
          <w:bCs/>
          <w:sz w:val="30"/>
          <w:szCs w:val="28"/>
        </w:rPr>
        <w:t>4.4 Técnicas que emplean formato JPEG</w:t>
      </w:r>
    </w:p>
    <w:p w14:paraId="430CE745" w14:textId="77777777" w:rsidR="00F30566" w:rsidRPr="005907EE" w:rsidRDefault="00F30566">
      <w:pPr>
        <w:pStyle w:val="Ttulo1"/>
        <w:numPr>
          <w:ilvl w:val="0"/>
          <w:numId w:val="19"/>
        </w:numPr>
        <w:ind w:left="284" w:hanging="284"/>
        <w:rPr>
          <w:bCs/>
          <w:smallCaps w:val="0"/>
        </w:rPr>
      </w:pPr>
      <w:bookmarkStart w:id="849" w:name="_Toc483414163"/>
      <w:r w:rsidRPr="005907EE">
        <w:rPr>
          <w:bCs/>
          <w:smallCaps w:val="0"/>
        </w:rPr>
        <w:lastRenderedPageBreak/>
        <w:t>FORMATO COMPRESIÓN JPG</w:t>
      </w:r>
      <w:bookmarkEnd w:id="849"/>
    </w:p>
    <w:p w14:paraId="61111097" w14:textId="77777777" w:rsidR="00F30566" w:rsidRDefault="00F30566" w:rsidP="00F30566"/>
    <w:p w14:paraId="66B6587B" w14:textId="77777777" w:rsidR="00F30566" w:rsidRPr="00DE7EEA" w:rsidRDefault="00F30566" w:rsidP="00F30566">
      <w:pPr>
        <w:pStyle w:val="Ttulo2"/>
        <w:rPr>
          <w:bCs/>
          <w:sz w:val="30"/>
          <w:szCs w:val="28"/>
        </w:rPr>
      </w:pPr>
      <w:bookmarkStart w:id="850" w:name="_Toc483414164"/>
      <w:r w:rsidRPr="00DE7EEA">
        <w:rPr>
          <w:bCs/>
          <w:sz w:val="30"/>
          <w:szCs w:val="28"/>
        </w:rPr>
        <w:t>4.1 Estándar JPEG</w:t>
      </w:r>
      <w:bookmarkEnd w:id="850"/>
    </w:p>
    <w:p w14:paraId="7C6D4889" w14:textId="77777777" w:rsidR="00F30566" w:rsidRDefault="00F30566" w:rsidP="00F30566"/>
    <w:p w14:paraId="0784B884"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61293C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1016053"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77777777" w:rsidR="00F30566" w:rsidRPr="00DE7EEA" w:rsidRDefault="00F30566" w:rsidP="00F30566">
      <w:pPr>
        <w:pStyle w:val="Ttulo2"/>
        <w:rPr>
          <w:bCs/>
          <w:sz w:val="30"/>
          <w:szCs w:val="28"/>
        </w:rPr>
      </w:pPr>
      <w:bookmarkStart w:id="851" w:name="_Toc483414165"/>
      <w:r w:rsidRPr="00DE7EEA">
        <w:rPr>
          <w:bCs/>
          <w:sz w:val="30"/>
          <w:szCs w:val="28"/>
        </w:rPr>
        <w:t>4.2 Integridad de imagen JPEG</w:t>
      </w:r>
      <w:bookmarkEnd w:id="851"/>
    </w:p>
    <w:p w14:paraId="3302452A" w14:textId="77777777" w:rsidR="00F30566" w:rsidRPr="00DE7EEA" w:rsidRDefault="00F30566" w:rsidP="00F30566">
      <w:pPr>
        <w:pStyle w:val="Ttulo2"/>
        <w:rPr>
          <w:bCs/>
          <w:sz w:val="30"/>
          <w:szCs w:val="28"/>
        </w:rPr>
      </w:pPr>
      <w:bookmarkStart w:id="852" w:name="_Toc483414166"/>
      <w:r w:rsidRPr="00DE7EEA">
        <w:rPr>
          <w:bCs/>
          <w:sz w:val="30"/>
          <w:szCs w:val="28"/>
        </w:rPr>
        <w:t>4.3 Otros formatos</w:t>
      </w:r>
      <w:bookmarkEnd w:id="852"/>
    </w:p>
    <w:p w14:paraId="7924350B" w14:textId="77777777" w:rsidR="00F30566" w:rsidRPr="00DE7EEA" w:rsidRDefault="00F30566" w:rsidP="00F30566">
      <w:pPr>
        <w:pStyle w:val="Ttulo2"/>
        <w:rPr>
          <w:bCs/>
          <w:sz w:val="30"/>
          <w:szCs w:val="28"/>
        </w:rPr>
      </w:pPr>
      <w:bookmarkStart w:id="853" w:name="_Toc483414167"/>
      <w:r w:rsidRPr="00DE7EEA">
        <w:rPr>
          <w:bCs/>
          <w:sz w:val="30"/>
          <w:szCs w:val="28"/>
        </w:rPr>
        <w:t>4.4 Técnicas que emplean formato JPEG</w:t>
      </w:r>
      <w:bookmarkEnd w:id="853"/>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AE5C11" w:rsidDel="00AE5C11" w:rsidRDefault="00156A1D">
      <w:pPr>
        <w:pStyle w:val="Bibliografa1"/>
        <w:rPr>
          <w:del w:id="854" w:author="Pablo Blanco Peris" w:date="2017-05-24T17:20:00Z"/>
          <w:rFonts w:ascii="Book Antiqua" w:hAnsi="Book Antiqua"/>
          <w:rPrChange w:id="855" w:author="Pablo Blanco Peris" w:date="2017-05-24T17:20:00Z">
            <w:rPr>
              <w:del w:id="856" w:author="Pablo Blanco Peris" w:date="2017-05-24T17:20:00Z"/>
            </w:rPr>
          </w:rPrChange>
        </w:rPr>
      </w:pPr>
      <w:r>
        <w:fldChar w:fldCharType="begin"/>
      </w:r>
      <w:r w:rsidR="007A7A34">
        <w:instrText xml:space="preserve"> ADDIN ZOTERO_BIBL {"custom":[]} CSL_BIBLIOGRAPHY </w:instrText>
      </w:r>
      <w:r>
        <w:fldChar w:fldCharType="separate"/>
      </w:r>
      <w:del w:id="857" w:author="Pablo Blanco Peris" w:date="2017-05-24T17:20:00Z">
        <w:r w:rsidR="00843D83" w:rsidRPr="00AE5C11" w:rsidDel="00AE5C11">
          <w:rPr>
            <w:rFonts w:ascii="Book Antiqua" w:hAnsi="Book Antiqua"/>
            <w:iCs w:val="0"/>
            <w:rPrChange w:id="858" w:author="Pablo Blanco Peris" w:date="2017-05-24T17:20:00Z">
              <w:rPr>
                <w:iCs w:val="0"/>
              </w:rPr>
            </w:rPrChange>
          </w:rPr>
          <w:delText>[1]</w:delText>
        </w:r>
        <w:r w:rsidR="00843D83" w:rsidRPr="00AE5C11" w:rsidDel="00AE5C11">
          <w:rPr>
            <w:rFonts w:ascii="Book Antiqua" w:hAnsi="Book Antiqua"/>
            <w:iCs w:val="0"/>
            <w:rPrChange w:id="859" w:author="Pablo Blanco Peris" w:date="2017-05-24T17:20:00Z">
              <w:rPr>
                <w:iCs w:val="0"/>
              </w:rPr>
            </w:rPrChange>
          </w:rPr>
          <w:tab/>
          <w:delText>M. A. R. García, «Análisis forense en imágenes digitales», 2009.</w:delText>
        </w:r>
      </w:del>
    </w:p>
    <w:p w14:paraId="58EAD503" w14:textId="2D336475" w:rsidR="00843D83" w:rsidRPr="00AE5C11" w:rsidDel="00AE5C11" w:rsidRDefault="00843D83">
      <w:pPr>
        <w:pStyle w:val="Bibliografa1"/>
        <w:rPr>
          <w:del w:id="860" w:author="Pablo Blanco Peris" w:date="2017-05-24T17:20:00Z"/>
          <w:rFonts w:ascii="Book Antiqua" w:hAnsi="Book Antiqua"/>
          <w:rPrChange w:id="861" w:author="Pablo Blanco Peris" w:date="2017-05-24T17:20:00Z">
            <w:rPr>
              <w:del w:id="862" w:author="Pablo Blanco Peris" w:date="2017-05-24T17:20:00Z"/>
            </w:rPr>
          </w:rPrChange>
        </w:rPr>
      </w:pPr>
      <w:del w:id="863" w:author="Pablo Blanco Peris" w:date="2017-05-24T17:20:00Z">
        <w:r w:rsidRPr="00AE5C11" w:rsidDel="00AE5C11">
          <w:rPr>
            <w:rFonts w:ascii="Book Antiqua" w:hAnsi="Book Antiqua"/>
            <w:iCs w:val="0"/>
            <w:rPrChange w:id="864" w:author="Pablo Blanco Peris" w:date="2017-05-24T17:20:00Z">
              <w:rPr>
                <w:iCs w:val="0"/>
              </w:rPr>
            </w:rPrChange>
          </w:rPr>
          <w:delText>[2]</w:delText>
        </w:r>
        <w:r w:rsidRPr="00AE5C11" w:rsidDel="00AE5C11">
          <w:rPr>
            <w:rFonts w:ascii="Book Antiqua" w:hAnsi="Book Antiqua"/>
            <w:iCs w:val="0"/>
            <w:rPrChange w:id="865" w:author="Pablo Blanco Peris" w:date="2017-05-24T17:20:00Z">
              <w:rPr>
                <w:iCs w:val="0"/>
              </w:rPr>
            </w:rPrChange>
          </w:rPr>
          <w:tab/>
          <w:delText xml:space="preserve">Q. Liu </w:delText>
        </w:r>
        <w:r w:rsidRPr="00AE5C11" w:rsidDel="00AE5C11">
          <w:rPr>
            <w:rFonts w:ascii="Book Antiqua" w:hAnsi="Book Antiqua"/>
            <w:i/>
            <w:iCs w:val="0"/>
            <w:rPrChange w:id="866" w:author="Pablo Blanco Peris" w:date="2017-05-24T17:20:00Z">
              <w:rPr>
                <w:i/>
                <w:iCs w:val="0"/>
              </w:rPr>
            </w:rPrChange>
          </w:rPr>
          <w:delText>et al.</w:delText>
        </w:r>
        <w:r w:rsidRPr="00AE5C11" w:rsidDel="00AE5C11">
          <w:rPr>
            <w:rFonts w:ascii="Book Antiqua" w:hAnsi="Book Antiqua"/>
            <w:iCs w:val="0"/>
            <w:rPrChange w:id="867" w:author="Pablo Blanco Peris" w:date="2017-05-24T17:20:00Z">
              <w:rPr>
                <w:iCs w:val="0"/>
              </w:rPr>
            </w:rPrChange>
          </w:rPr>
          <w:delText xml:space="preserve">, «Detection of JPEG double compression and identification of smartphone image source and post-capture manipulation», </w:delText>
        </w:r>
        <w:r w:rsidRPr="00AE5C11" w:rsidDel="00AE5C11">
          <w:rPr>
            <w:rFonts w:ascii="Book Antiqua" w:hAnsi="Book Antiqua"/>
            <w:i/>
            <w:iCs w:val="0"/>
            <w:rPrChange w:id="868" w:author="Pablo Blanco Peris" w:date="2017-05-24T17:20:00Z">
              <w:rPr>
                <w:i/>
                <w:iCs w:val="0"/>
              </w:rPr>
            </w:rPrChange>
          </w:rPr>
          <w:delText>Appl. Intell.</w:delText>
        </w:r>
        <w:r w:rsidRPr="00AE5C11" w:rsidDel="00AE5C11">
          <w:rPr>
            <w:rFonts w:ascii="Book Antiqua" w:hAnsi="Book Antiqua"/>
            <w:iCs w:val="0"/>
            <w:rPrChange w:id="869" w:author="Pablo Blanco Peris" w:date="2017-05-24T17:20:00Z">
              <w:rPr>
                <w:iCs w:val="0"/>
              </w:rPr>
            </w:rPrChange>
          </w:rPr>
          <w:delText>, vol. 39, n.</w:delText>
        </w:r>
        <w:r w:rsidRPr="00AE5C11" w:rsidDel="00AE5C11">
          <w:rPr>
            <w:rFonts w:ascii="Book Antiqua" w:hAnsi="Book Antiqua"/>
            <w:iCs w:val="0"/>
            <w:vertAlign w:val="superscript"/>
            <w:rPrChange w:id="870" w:author="Pablo Blanco Peris" w:date="2017-05-24T17:20:00Z">
              <w:rPr>
                <w:iCs w:val="0"/>
                <w:vertAlign w:val="superscript"/>
              </w:rPr>
            </w:rPrChange>
          </w:rPr>
          <w:delText>o</w:delText>
        </w:r>
        <w:r w:rsidRPr="00AE5C11" w:rsidDel="00AE5C11">
          <w:rPr>
            <w:rFonts w:ascii="Book Antiqua" w:hAnsi="Book Antiqua"/>
            <w:iCs w:val="0"/>
            <w:rPrChange w:id="871" w:author="Pablo Blanco Peris" w:date="2017-05-24T17:20:00Z">
              <w:rPr>
                <w:iCs w:val="0"/>
              </w:rPr>
            </w:rPrChange>
          </w:rPr>
          <w:delText xml:space="preserve"> 4, pp. 705-726, 2013.</w:delText>
        </w:r>
      </w:del>
    </w:p>
    <w:p w14:paraId="43FAB0C7" w14:textId="1241C3FA" w:rsidR="00843D83" w:rsidRPr="00AE5C11" w:rsidDel="00AE5C11" w:rsidRDefault="00843D83">
      <w:pPr>
        <w:pStyle w:val="Bibliografa1"/>
        <w:rPr>
          <w:del w:id="872" w:author="Pablo Blanco Peris" w:date="2017-05-24T17:20:00Z"/>
          <w:rFonts w:ascii="Book Antiqua" w:hAnsi="Book Antiqua"/>
          <w:rPrChange w:id="873" w:author="Pablo Blanco Peris" w:date="2017-05-24T17:20:00Z">
            <w:rPr>
              <w:del w:id="874" w:author="Pablo Blanco Peris" w:date="2017-05-24T17:20:00Z"/>
            </w:rPr>
          </w:rPrChange>
        </w:rPr>
      </w:pPr>
      <w:del w:id="875" w:author="Pablo Blanco Peris" w:date="2017-05-24T17:20:00Z">
        <w:r w:rsidRPr="00AE5C11" w:rsidDel="00AE5C11">
          <w:rPr>
            <w:rFonts w:ascii="Book Antiqua" w:hAnsi="Book Antiqua"/>
            <w:iCs w:val="0"/>
            <w:rPrChange w:id="876" w:author="Pablo Blanco Peris" w:date="2017-05-24T17:20:00Z">
              <w:rPr>
                <w:iCs w:val="0"/>
              </w:rPr>
            </w:rPrChange>
          </w:rPr>
          <w:delText>[3]</w:delText>
        </w:r>
        <w:r w:rsidRPr="00AE5C11" w:rsidDel="00AE5C11">
          <w:rPr>
            <w:rFonts w:ascii="Book Antiqua" w:hAnsi="Book Antiqua"/>
            <w:iCs w:val="0"/>
            <w:rPrChange w:id="877" w:author="Pablo Blanco Peris" w:date="2017-05-24T17:20:00Z">
              <w:rPr>
                <w:iCs w:val="0"/>
              </w:rPr>
            </w:rPrChange>
          </w:rPr>
          <w:tab/>
          <w:delText xml:space="preserve">M. Boutell y J. Luo, «Beyond Pixels: Exploiting Camera Metadata for Photo Classification», </w:delText>
        </w:r>
        <w:r w:rsidRPr="00AE5C11" w:rsidDel="00AE5C11">
          <w:rPr>
            <w:rFonts w:ascii="Book Antiqua" w:hAnsi="Book Antiqua"/>
            <w:i/>
            <w:iCs w:val="0"/>
            <w:rPrChange w:id="878" w:author="Pablo Blanco Peris" w:date="2017-05-24T17:20:00Z">
              <w:rPr>
                <w:i/>
                <w:iCs w:val="0"/>
              </w:rPr>
            </w:rPrChange>
          </w:rPr>
          <w:delText>Pattern Recogn</w:delText>
        </w:r>
        <w:r w:rsidRPr="00AE5C11" w:rsidDel="00AE5C11">
          <w:rPr>
            <w:rFonts w:ascii="Book Antiqua" w:hAnsi="Book Antiqua"/>
            <w:iCs w:val="0"/>
            <w:rPrChange w:id="879" w:author="Pablo Blanco Peris" w:date="2017-05-24T17:20:00Z">
              <w:rPr>
                <w:iCs w:val="0"/>
              </w:rPr>
            </w:rPrChange>
          </w:rPr>
          <w:delText>, vol. 38, n.</w:delText>
        </w:r>
        <w:r w:rsidRPr="00AE5C11" w:rsidDel="00AE5C11">
          <w:rPr>
            <w:rFonts w:ascii="Book Antiqua" w:hAnsi="Book Antiqua"/>
            <w:iCs w:val="0"/>
            <w:vertAlign w:val="superscript"/>
            <w:rPrChange w:id="880" w:author="Pablo Blanco Peris" w:date="2017-05-24T17:20:00Z">
              <w:rPr>
                <w:iCs w:val="0"/>
                <w:vertAlign w:val="superscript"/>
              </w:rPr>
            </w:rPrChange>
          </w:rPr>
          <w:delText>o</w:delText>
        </w:r>
        <w:r w:rsidRPr="00AE5C11" w:rsidDel="00AE5C11">
          <w:rPr>
            <w:rFonts w:ascii="Book Antiqua" w:hAnsi="Book Antiqua"/>
            <w:iCs w:val="0"/>
            <w:rPrChange w:id="881" w:author="Pablo Blanco Peris" w:date="2017-05-24T17:20:00Z">
              <w:rPr>
                <w:iCs w:val="0"/>
              </w:rPr>
            </w:rPrChange>
          </w:rPr>
          <w:delText xml:space="preserve"> 6, pp. 935–946, jun. 2005.</w:delText>
        </w:r>
      </w:del>
    </w:p>
    <w:p w14:paraId="035C9039" w14:textId="706DCB42" w:rsidR="00843D83" w:rsidRPr="00AE5C11" w:rsidDel="00AE5C11" w:rsidRDefault="00843D83">
      <w:pPr>
        <w:pStyle w:val="Bibliografa1"/>
        <w:rPr>
          <w:del w:id="882" w:author="Pablo Blanco Peris" w:date="2017-05-24T17:20:00Z"/>
          <w:rFonts w:ascii="Book Antiqua" w:hAnsi="Book Antiqua"/>
          <w:rPrChange w:id="883" w:author="Pablo Blanco Peris" w:date="2017-05-24T17:20:00Z">
            <w:rPr>
              <w:del w:id="884" w:author="Pablo Blanco Peris" w:date="2017-05-24T17:20:00Z"/>
            </w:rPr>
          </w:rPrChange>
        </w:rPr>
      </w:pPr>
      <w:del w:id="885" w:author="Pablo Blanco Peris" w:date="2017-05-24T17:20:00Z">
        <w:r w:rsidRPr="00AE5C11" w:rsidDel="00AE5C11">
          <w:rPr>
            <w:rFonts w:ascii="Book Antiqua" w:hAnsi="Book Antiqua"/>
            <w:iCs w:val="0"/>
            <w:rPrChange w:id="886" w:author="Pablo Blanco Peris" w:date="2017-05-24T17:20:00Z">
              <w:rPr>
                <w:iCs w:val="0"/>
              </w:rPr>
            </w:rPrChange>
          </w:rPr>
          <w:delText>[4]</w:delText>
        </w:r>
        <w:r w:rsidRPr="00AE5C11" w:rsidDel="00AE5C11">
          <w:rPr>
            <w:rFonts w:ascii="Book Antiqua" w:hAnsi="Book Antiqua"/>
            <w:iCs w:val="0"/>
            <w:rPrChange w:id="887" w:author="Pablo Blanco Peris" w:date="2017-05-24T17:20:00Z">
              <w:rPr>
                <w:iCs w:val="0"/>
              </w:rPr>
            </w:rPrChange>
          </w:rPr>
          <w:tab/>
          <w:delText xml:space="preserve">C. L. Lai y Y. S. Chen, </w:delText>
        </w:r>
        <w:r w:rsidRPr="00AE5C11" w:rsidDel="00AE5C11">
          <w:rPr>
            <w:rFonts w:ascii="Book Antiqua" w:hAnsi="Book Antiqua"/>
            <w:i/>
            <w:iCs w:val="0"/>
            <w:rPrChange w:id="888" w:author="Pablo Blanco Peris" w:date="2017-05-24T17:20:00Z">
              <w:rPr>
                <w:i/>
                <w:iCs w:val="0"/>
              </w:rPr>
            </w:rPrChange>
          </w:rPr>
          <w:delText>2009 Int. Conf. Mach. Learn. Cybern.</w:delText>
        </w:r>
        <w:r w:rsidRPr="00AE5C11" w:rsidDel="00AE5C11">
          <w:rPr>
            <w:rFonts w:ascii="Book Antiqua" w:hAnsi="Book Antiqua"/>
            <w:iCs w:val="0"/>
            <w:rPrChange w:id="889" w:author="Pablo Blanco Peris" w:date="2017-05-24T17:20:00Z">
              <w:rPr>
                <w:iCs w:val="0"/>
              </w:rPr>
            </w:rPrChange>
          </w:rPr>
          <w:delText>, vol. 5, pp. 2991–2998, jul. 2009.</w:delText>
        </w:r>
      </w:del>
    </w:p>
    <w:p w14:paraId="11158A97" w14:textId="2EA04A0C" w:rsidR="00843D83" w:rsidRPr="00AE5C11" w:rsidDel="00AE5C11" w:rsidRDefault="00843D83">
      <w:pPr>
        <w:pStyle w:val="Bibliografa1"/>
        <w:rPr>
          <w:del w:id="890" w:author="Pablo Blanco Peris" w:date="2017-05-24T17:20:00Z"/>
          <w:rFonts w:ascii="Book Antiqua" w:hAnsi="Book Antiqua"/>
          <w:rPrChange w:id="891" w:author="Pablo Blanco Peris" w:date="2017-05-24T17:20:00Z">
            <w:rPr>
              <w:del w:id="892" w:author="Pablo Blanco Peris" w:date="2017-05-24T17:20:00Z"/>
            </w:rPr>
          </w:rPrChange>
        </w:rPr>
      </w:pPr>
      <w:del w:id="893" w:author="Pablo Blanco Peris" w:date="2017-05-24T17:20:00Z">
        <w:r w:rsidRPr="00AE5C11" w:rsidDel="00AE5C11">
          <w:rPr>
            <w:rFonts w:ascii="Book Antiqua" w:hAnsi="Book Antiqua"/>
            <w:iCs w:val="0"/>
            <w:rPrChange w:id="894" w:author="Pablo Blanco Peris" w:date="2017-05-24T17:20:00Z">
              <w:rPr>
                <w:iCs w:val="0"/>
              </w:rPr>
            </w:rPrChange>
          </w:rPr>
          <w:delText>[5]</w:delText>
        </w:r>
        <w:r w:rsidRPr="00AE5C11" w:rsidDel="00AE5C11">
          <w:rPr>
            <w:rFonts w:ascii="Book Antiqua" w:hAnsi="Book Antiqua"/>
            <w:iCs w:val="0"/>
            <w:rPrChange w:id="895" w:author="Pablo Blanco Peris" w:date="2017-05-24T17:20:00Z">
              <w:rPr>
                <w:iCs w:val="0"/>
              </w:rPr>
            </w:rPrChange>
          </w:rPr>
          <w:tab/>
          <w:delText xml:space="preserve">M. A. Qureshi y M. Deriche, «A bibliography of pixel-based blind image forgery detection techniques», </w:delText>
        </w:r>
        <w:r w:rsidRPr="00AE5C11" w:rsidDel="00AE5C11">
          <w:rPr>
            <w:rFonts w:ascii="Book Antiqua" w:hAnsi="Book Antiqua"/>
            <w:i/>
            <w:iCs w:val="0"/>
            <w:rPrChange w:id="896" w:author="Pablo Blanco Peris" w:date="2017-05-24T17:20:00Z">
              <w:rPr>
                <w:i/>
                <w:iCs w:val="0"/>
              </w:rPr>
            </w:rPrChange>
          </w:rPr>
          <w:delText>Signal Process. Image Commun.</w:delText>
        </w:r>
        <w:r w:rsidRPr="00AE5C11" w:rsidDel="00AE5C11">
          <w:rPr>
            <w:rFonts w:ascii="Book Antiqua" w:hAnsi="Book Antiqua"/>
            <w:iCs w:val="0"/>
            <w:rPrChange w:id="897" w:author="Pablo Blanco Peris" w:date="2017-05-24T17:20:00Z">
              <w:rPr>
                <w:iCs w:val="0"/>
              </w:rPr>
            </w:rPrChange>
          </w:rPr>
          <w:delText>, vol. 39, Part A, pp. 46-74, nov. 2015.</w:delText>
        </w:r>
      </w:del>
    </w:p>
    <w:p w14:paraId="027278F5" w14:textId="596883C9" w:rsidR="00843D83" w:rsidRPr="00AE5C11" w:rsidDel="00AE5C11" w:rsidRDefault="00843D83">
      <w:pPr>
        <w:pStyle w:val="Bibliografa1"/>
        <w:rPr>
          <w:del w:id="898" w:author="Pablo Blanco Peris" w:date="2017-05-24T17:20:00Z"/>
          <w:rFonts w:ascii="Book Antiqua" w:hAnsi="Book Antiqua"/>
          <w:rPrChange w:id="899" w:author="Pablo Blanco Peris" w:date="2017-05-24T17:20:00Z">
            <w:rPr>
              <w:del w:id="900" w:author="Pablo Blanco Peris" w:date="2017-05-24T17:20:00Z"/>
            </w:rPr>
          </w:rPrChange>
        </w:rPr>
      </w:pPr>
      <w:del w:id="901" w:author="Pablo Blanco Peris" w:date="2017-05-24T17:20:00Z">
        <w:r w:rsidRPr="00AE5C11" w:rsidDel="00AE5C11">
          <w:rPr>
            <w:rFonts w:ascii="Book Antiqua" w:hAnsi="Book Antiqua"/>
            <w:iCs w:val="0"/>
            <w:rPrChange w:id="902" w:author="Pablo Blanco Peris" w:date="2017-05-24T17:20:00Z">
              <w:rPr>
                <w:iCs w:val="0"/>
              </w:rPr>
            </w:rPrChange>
          </w:rPr>
          <w:delText>[6]</w:delText>
        </w:r>
        <w:r w:rsidRPr="00AE5C11" w:rsidDel="00AE5C11">
          <w:rPr>
            <w:rFonts w:ascii="Book Antiqua" w:hAnsi="Book Antiqua"/>
            <w:iCs w:val="0"/>
            <w:rPrChange w:id="903" w:author="Pablo Blanco Peris" w:date="2017-05-24T17:20:00Z">
              <w:rPr>
                <w:iCs w:val="0"/>
              </w:rPr>
            </w:rPrChange>
          </w:rPr>
          <w:tab/>
          <w:delText xml:space="preserve">H. Huang, W. Guo, y Y. Zhang, «Detection of Copy-Move Forgery in Digital Images Using SIFT Algorithm», en </w:delText>
        </w:r>
        <w:r w:rsidRPr="00AE5C11" w:rsidDel="00AE5C11">
          <w:rPr>
            <w:rFonts w:ascii="Book Antiqua" w:hAnsi="Book Antiqua"/>
            <w:i/>
            <w:iCs w:val="0"/>
            <w:rPrChange w:id="904" w:author="Pablo Blanco Peris" w:date="2017-05-24T17:20:00Z">
              <w:rPr>
                <w:i/>
                <w:iCs w:val="0"/>
              </w:rPr>
            </w:rPrChange>
          </w:rPr>
          <w:delText>2008 IEEE Pacific-Asia Workshop on Computational Intelligence and Industrial Application</w:delText>
        </w:r>
        <w:r w:rsidRPr="00AE5C11" w:rsidDel="00AE5C11">
          <w:rPr>
            <w:rFonts w:ascii="Book Antiqua" w:hAnsi="Book Antiqua"/>
            <w:iCs w:val="0"/>
            <w:rPrChange w:id="905" w:author="Pablo Blanco Peris" w:date="2017-05-24T17:20:00Z">
              <w:rPr>
                <w:iCs w:val="0"/>
              </w:rPr>
            </w:rPrChange>
          </w:rPr>
          <w:delText>, 2008, vol. 2, pp. 272-276.</w:delText>
        </w:r>
      </w:del>
    </w:p>
    <w:p w14:paraId="7C970805" w14:textId="3A5A3A59" w:rsidR="00843D83" w:rsidRPr="00AE5C11" w:rsidDel="00AE5C11" w:rsidRDefault="00843D83">
      <w:pPr>
        <w:pStyle w:val="Bibliografa1"/>
        <w:rPr>
          <w:del w:id="906" w:author="Pablo Blanco Peris" w:date="2017-05-24T17:20:00Z"/>
          <w:rFonts w:ascii="Book Antiqua" w:hAnsi="Book Antiqua"/>
          <w:rPrChange w:id="907" w:author="Pablo Blanco Peris" w:date="2017-05-24T17:20:00Z">
            <w:rPr>
              <w:del w:id="908" w:author="Pablo Blanco Peris" w:date="2017-05-24T17:20:00Z"/>
            </w:rPr>
          </w:rPrChange>
        </w:rPr>
      </w:pPr>
      <w:del w:id="909" w:author="Pablo Blanco Peris" w:date="2017-05-24T17:20:00Z">
        <w:r w:rsidRPr="00AE5C11" w:rsidDel="00AE5C11">
          <w:rPr>
            <w:rFonts w:ascii="Book Antiqua" w:hAnsi="Book Antiqua"/>
            <w:iCs w:val="0"/>
            <w:rPrChange w:id="910" w:author="Pablo Blanco Peris" w:date="2017-05-24T17:20:00Z">
              <w:rPr>
                <w:iCs w:val="0"/>
              </w:rPr>
            </w:rPrChange>
          </w:rPr>
          <w:delText>[7]</w:delText>
        </w:r>
        <w:r w:rsidRPr="00AE5C11" w:rsidDel="00AE5C11">
          <w:rPr>
            <w:rFonts w:ascii="Book Antiqua" w:hAnsi="Book Antiqua"/>
            <w:iCs w:val="0"/>
            <w:rPrChange w:id="911" w:author="Pablo Blanco Peris" w:date="2017-05-24T17:20:00Z">
              <w:rPr>
                <w:iCs w:val="0"/>
              </w:rPr>
            </w:rPrChange>
          </w:rPr>
          <w:tab/>
          <w:delText xml:space="preserve">J.-C. Lee, «Copy-move image forgery detection based on Gabor magnitude», </w:delText>
        </w:r>
        <w:r w:rsidRPr="00AE5C11" w:rsidDel="00AE5C11">
          <w:rPr>
            <w:rFonts w:ascii="Book Antiqua" w:hAnsi="Book Antiqua"/>
            <w:i/>
            <w:iCs w:val="0"/>
            <w:rPrChange w:id="912" w:author="Pablo Blanco Peris" w:date="2017-05-24T17:20:00Z">
              <w:rPr>
                <w:i/>
                <w:iCs w:val="0"/>
              </w:rPr>
            </w:rPrChange>
          </w:rPr>
          <w:delText>J. Vis. Commun. Image Represent.</w:delText>
        </w:r>
        <w:r w:rsidRPr="00AE5C11" w:rsidDel="00AE5C11">
          <w:rPr>
            <w:rFonts w:ascii="Book Antiqua" w:hAnsi="Book Antiqua"/>
            <w:iCs w:val="0"/>
            <w:rPrChange w:id="913" w:author="Pablo Blanco Peris" w:date="2017-05-24T17:20:00Z">
              <w:rPr>
                <w:iCs w:val="0"/>
              </w:rPr>
            </w:rPrChange>
          </w:rPr>
          <w:delText>, vol. 31, pp. 320-334, 2015.</w:delText>
        </w:r>
      </w:del>
    </w:p>
    <w:p w14:paraId="491BB0CA" w14:textId="327D28EC" w:rsidR="00843D83" w:rsidRPr="00AE5C11" w:rsidDel="00AE5C11" w:rsidRDefault="00843D83">
      <w:pPr>
        <w:pStyle w:val="Bibliografa1"/>
        <w:rPr>
          <w:del w:id="914" w:author="Pablo Blanco Peris" w:date="2017-05-24T17:20:00Z"/>
          <w:rFonts w:ascii="Book Antiqua" w:hAnsi="Book Antiqua"/>
          <w:rPrChange w:id="915" w:author="Pablo Blanco Peris" w:date="2017-05-24T17:20:00Z">
            <w:rPr>
              <w:del w:id="916" w:author="Pablo Blanco Peris" w:date="2017-05-24T17:20:00Z"/>
            </w:rPr>
          </w:rPrChange>
        </w:rPr>
      </w:pPr>
      <w:del w:id="917" w:author="Pablo Blanco Peris" w:date="2017-05-24T17:20:00Z">
        <w:r w:rsidRPr="00AE5C11" w:rsidDel="00AE5C11">
          <w:rPr>
            <w:rFonts w:ascii="Book Antiqua" w:hAnsi="Book Antiqua"/>
            <w:iCs w:val="0"/>
            <w:rPrChange w:id="918" w:author="Pablo Blanco Peris" w:date="2017-05-24T17:20:00Z">
              <w:rPr>
                <w:iCs w:val="0"/>
              </w:rPr>
            </w:rPrChange>
          </w:rPr>
          <w:delText>[8]</w:delText>
        </w:r>
        <w:r w:rsidRPr="00AE5C11" w:rsidDel="00AE5C11">
          <w:rPr>
            <w:rFonts w:ascii="Book Antiqua" w:hAnsi="Book Antiqua"/>
            <w:iCs w:val="0"/>
            <w:rPrChange w:id="919" w:author="Pablo Blanco Peris" w:date="2017-05-24T17:20:00Z">
              <w:rPr>
                <w:iCs w:val="0"/>
              </w:rPr>
            </w:rPrChange>
          </w:rPr>
          <w:tab/>
          <w:delText>M. M. D. Villasenor y L. C. Fernández, «Clasificación de objetos en imágenes usando SIFT».</w:delText>
        </w:r>
      </w:del>
    </w:p>
    <w:p w14:paraId="71205220" w14:textId="77777777" w:rsidR="00AE5C11" w:rsidRPr="00AE5C11" w:rsidRDefault="00AE5C11">
      <w:pPr>
        <w:pStyle w:val="Bibliografa1"/>
        <w:rPr>
          <w:ins w:id="920" w:author="Pablo Blanco Peris" w:date="2017-05-24T17:20:00Z"/>
          <w:rFonts w:ascii="Book Antiqua" w:hAnsi="Book Antiqua"/>
          <w:rPrChange w:id="921" w:author="Pablo Blanco Peris" w:date="2017-05-24T17:20:00Z">
            <w:rPr>
              <w:ins w:id="922" w:author="Pablo Blanco Peris" w:date="2017-05-24T17:20:00Z"/>
            </w:rPr>
          </w:rPrChange>
        </w:rPr>
        <w:pPrChange w:id="923" w:author="Pablo Blanco Peris" w:date="2017-05-24T17:20:00Z">
          <w:pPr>
            <w:widowControl w:val="0"/>
            <w:autoSpaceDE w:val="0"/>
            <w:autoSpaceDN w:val="0"/>
            <w:adjustRightInd w:val="0"/>
          </w:pPr>
        </w:pPrChange>
      </w:pPr>
      <w:ins w:id="924" w:author="Pablo Blanco Peris" w:date="2017-05-24T17:20:00Z">
        <w:r w:rsidRPr="00AE5C11">
          <w:rPr>
            <w:rFonts w:ascii="Book Antiqua" w:hAnsi="Book Antiqua"/>
            <w:rPrChange w:id="925" w:author="Pablo Blanco Peris" w:date="2017-05-24T17:20:00Z">
              <w:rPr>
                <w:iCs/>
              </w:rPr>
            </w:rPrChange>
          </w:rPr>
          <w:t>[1]</w:t>
        </w:r>
        <w:r w:rsidRPr="00AE5C11">
          <w:rPr>
            <w:rFonts w:ascii="Book Antiqua" w:hAnsi="Book Antiqua"/>
            <w:rPrChange w:id="926" w:author="Pablo Blanco Peris" w:date="2017-05-24T17:20:00Z">
              <w:rPr>
                <w:iCs/>
              </w:rPr>
            </w:rPrChange>
          </w:rPr>
          <w:tab/>
          <w:t>M. A. R. García, «Análisis forense en imágenes digitales», 2009.</w:t>
        </w:r>
      </w:ins>
    </w:p>
    <w:p w14:paraId="7FFB8544" w14:textId="77777777" w:rsidR="00AE5C11" w:rsidRPr="00AE5C11" w:rsidRDefault="00AE5C11">
      <w:pPr>
        <w:pStyle w:val="Bibliografa1"/>
        <w:rPr>
          <w:ins w:id="927" w:author="Pablo Blanco Peris" w:date="2017-05-24T17:20:00Z"/>
          <w:rFonts w:ascii="Book Antiqua" w:hAnsi="Book Antiqua"/>
          <w:rPrChange w:id="928" w:author="Pablo Blanco Peris" w:date="2017-05-24T17:20:00Z">
            <w:rPr>
              <w:ins w:id="929" w:author="Pablo Blanco Peris" w:date="2017-05-24T17:20:00Z"/>
            </w:rPr>
          </w:rPrChange>
        </w:rPr>
        <w:pPrChange w:id="930" w:author="Pablo Blanco Peris" w:date="2017-05-24T17:20:00Z">
          <w:pPr>
            <w:widowControl w:val="0"/>
            <w:autoSpaceDE w:val="0"/>
            <w:autoSpaceDN w:val="0"/>
            <w:adjustRightInd w:val="0"/>
          </w:pPr>
        </w:pPrChange>
      </w:pPr>
      <w:ins w:id="931" w:author="Pablo Blanco Peris" w:date="2017-05-24T17:20:00Z">
        <w:r w:rsidRPr="00AE5C11">
          <w:rPr>
            <w:rFonts w:ascii="Book Antiqua" w:hAnsi="Book Antiqua"/>
            <w:rPrChange w:id="932" w:author="Pablo Blanco Peris" w:date="2017-05-24T17:20:00Z">
              <w:rPr>
                <w:iCs/>
              </w:rPr>
            </w:rPrChange>
          </w:rPr>
          <w:t>[2]</w:t>
        </w:r>
        <w:r w:rsidRPr="00AE5C11">
          <w:rPr>
            <w:rFonts w:ascii="Book Antiqua" w:hAnsi="Book Antiqua"/>
            <w:rPrChange w:id="933" w:author="Pablo Blanco Peris" w:date="2017-05-24T17:20:00Z">
              <w:rPr>
                <w:iCs/>
              </w:rPr>
            </w:rPrChange>
          </w:rPr>
          <w:tab/>
          <w:t xml:space="preserve">Q. Liu </w:t>
        </w:r>
        <w:r w:rsidRPr="00AE5C11">
          <w:rPr>
            <w:rFonts w:ascii="Book Antiqua" w:hAnsi="Book Antiqua"/>
            <w:i/>
            <w:rPrChange w:id="934" w:author="Pablo Blanco Peris" w:date="2017-05-24T17:20:00Z">
              <w:rPr>
                <w:i/>
              </w:rPr>
            </w:rPrChange>
          </w:rPr>
          <w:t>et al.</w:t>
        </w:r>
        <w:r w:rsidRPr="00AE5C11">
          <w:rPr>
            <w:rFonts w:ascii="Book Antiqua" w:hAnsi="Book Antiqua"/>
            <w:rPrChange w:id="935" w:author="Pablo Blanco Peris" w:date="2017-05-24T17:20:00Z">
              <w:rPr>
                <w:iCs/>
              </w:rPr>
            </w:rPrChange>
          </w:rPr>
          <w:t xml:space="preserve">, «Detection of JPEG double compression and identification of smartphone image source and post-capture manipulation», </w:t>
        </w:r>
        <w:r w:rsidRPr="00AE5C11">
          <w:rPr>
            <w:rFonts w:ascii="Book Antiqua" w:hAnsi="Book Antiqua"/>
            <w:i/>
            <w:rPrChange w:id="936" w:author="Pablo Blanco Peris" w:date="2017-05-24T17:20:00Z">
              <w:rPr>
                <w:i/>
              </w:rPr>
            </w:rPrChange>
          </w:rPr>
          <w:t>Appl. Intell.</w:t>
        </w:r>
        <w:r w:rsidRPr="00AE5C11">
          <w:rPr>
            <w:rFonts w:ascii="Book Antiqua" w:hAnsi="Book Antiqua"/>
            <w:rPrChange w:id="937" w:author="Pablo Blanco Peris" w:date="2017-05-24T17:20:00Z">
              <w:rPr>
                <w:iCs/>
              </w:rPr>
            </w:rPrChange>
          </w:rPr>
          <w:t>, vol. 39, n.</w:t>
        </w:r>
        <w:r w:rsidRPr="00AE5C11">
          <w:rPr>
            <w:rFonts w:ascii="Book Antiqua" w:hAnsi="Book Antiqua"/>
            <w:vertAlign w:val="superscript"/>
            <w:rPrChange w:id="938" w:author="Pablo Blanco Peris" w:date="2017-05-24T17:20:00Z">
              <w:rPr>
                <w:iCs/>
                <w:vertAlign w:val="superscript"/>
              </w:rPr>
            </w:rPrChange>
          </w:rPr>
          <w:t>o</w:t>
        </w:r>
        <w:r w:rsidRPr="00AE5C11">
          <w:rPr>
            <w:rFonts w:ascii="Book Antiqua" w:hAnsi="Book Antiqua"/>
            <w:rPrChange w:id="939" w:author="Pablo Blanco Peris" w:date="2017-05-24T17:20:00Z">
              <w:rPr>
                <w:iCs/>
              </w:rPr>
            </w:rPrChange>
          </w:rPr>
          <w:t xml:space="preserve"> 4, pp. 705-726, 2013.</w:t>
        </w:r>
      </w:ins>
    </w:p>
    <w:p w14:paraId="6F34746A" w14:textId="77777777" w:rsidR="00AE5C11" w:rsidRPr="00AE5C11" w:rsidRDefault="00AE5C11">
      <w:pPr>
        <w:pStyle w:val="Bibliografa1"/>
        <w:rPr>
          <w:ins w:id="940" w:author="Pablo Blanco Peris" w:date="2017-05-24T17:20:00Z"/>
          <w:rFonts w:ascii="Book Antiqua" w:hAnsi="Book Antiqua"/>
          <w:rPrChange w:id="941" w:author="Pablo Blanco Peris" w:date="2017-05-24T17:20:00Z">
            <w:rPr>
              <w:ins w:id="942" w:author="Pablo Blanco Peris" w:date="2017-05-24T17:20:00Z"/>
            </w:rPr>
          </w:rPrChange>
        </w:rPr>
        <w:pPrChange w:id="943" w:author="Pablo Blanco Peris" w:date="2017-05-24T17:20:00Z">
          <w:pPr>
            <w:widowControl w:val="0"/>
            <w:autoSpaceDE w:val="0"/>
            <w:autoSpaceDN w:val="0"/>
            <w:adjustRightInd w:val="0"/>
          </w:pPr>
        </w:pPrChange>
      </w:pPr>
      <w:ins w:id="944" w:author="Pablo Blanco Peris" w:date="2017-05-24T17:20:00Z">
        <w:r w:rsidRPr="00AE5C11">
          <w:rPr>
            <w:rFonts w:ascii="Book Antiqua" w:hAnsi="Book Antiqua"/>
            <w:rPrChange w:id="945" w:author="Pablo Blanco Peris" w:date="2017-05-24T17:20:00Z">
              <w:rPr>
                <w:iCs/>
              </w:rPr>
            </w:rPrChange>
          </w:rPr>
          <w:lastRenderedPageBreak/>
          <w:t>[3]</w:t>
        </w:r>
        <w:r w:rsidRPr="00AE5C11">
          <w:rPr>
            <w:rFonts w:ascii="Book Antiqua" w:hAnsi="Book Antiqua"/>
            <w:rPrChange w:id="946" w:author="Pablo Blanco Peris" w:date="2017-05-24T17:20:00Z">
              <w:rPr>
                <w:iCs/>
              </w:rPr>
            </w:rPrChange>
          </w:rPr>
          <w:tab/>
          <w:t xml:space="preserve">M. Boutell y J. Luo, «Beyond Pixels: Exploiting Camera Metadata for Photo Classification», </w:t>
        </w:r>
        <w:r w:rsidRPr="00AE5C11">
          <w:rPr>
            <w:rFonts w:ascii="Book Antiqua" w:hAnsi="Book Antiqua"/>
            <w:i/>
            <w:rPrChange w:id="947" w:author="Pablo Blanco Peris" w:date="2017-05-24T17:20:00Z">
              <w:rPr>
                <w:i/>
              </w:rPr>
            </w:rPrChange>
          </w:rPr>
          <w:t>Pattern Recogn</w:t>
        </w:r>
        <w:r w:rsidRPr="00AE5C11">
          <w:rPr>
            <w:rFonts w:ascii="Book Antiqua" w:hAnsi="Book Antiqua"/>
            <w:rPrChange w:id="948" w:author="Pablo Blanco Peris" w:date="2017-05-24T17:20:00Z">
              <w:rPr>
                <w:iCs/>
              </w:rPr>
            </w:rPrChange>
          </w:rPr>
          <w:t>, vol. 38, n.</w:t>
        </w:r>
        <w:r w:rsidRPr="00AE5C11">
          <w:rPr>
            <w:rFonts w:ascii="Book Antiqua" w:hAnsi="Book Antiqua"/>
            <w:vertAlign w:val="superscript"/>
            <w:rPrChange w:id="949" w:author="Pablo Blanco Peris" w:date="2017-05-24T17:20:00Z">
              <w:rPr>
                <w:iCs/>
                <w:vertAlign w:val="superscript"/>
              </w:rPr>
            </w:rPrChange>
          </w:rPr>
          <w:t>o</w:t>
        </w:r>
        <w:r w:rsidRPr="00AE5C11">
          <w:rPr>
            <w:rFonts w:ascii="Book Antiqua" w:hAnsi="Book Antiqua"/>
            <w:rPrChange w:id="950" w:author="Pablo Blanco Peris" w:date="2017-05-24T17:20:00Z">
              <w:rPr>
                <w:iCs/>
              </w:rPr>
            </w:rPrChange>
          </w:rPr>
          <w:t xml:space="preserve"> 6, pp. 935–946, jun. 2005.</w:t>
        </w:r>
      </w:ins>
    </w:p>
    <w:p w14:paraId="4A630A4E" w14:textId="77777777" w:rsidR="00AE5C11" w:rsidRPr="00AE5C11" w:rsidRDefault="00AE5C11">
      <w:pPr>
        <w:pStyle w:val="Bibliografa1"/>
        <w:rPr>
          <w:ins w:id="951" w:author="Pablo Blanco Peris" w:date="2017-05-24T17:20:00Z"/>
          <w:rFonts w:ascii="Book Antiqua" w:hAnsi="Book Antiqua"/>
          <w:rPrChange w:id="952" w:author="Pablo Blanco Peris" w:date="2017-05-24T17:20:00Z">
            <w:rPr>
              <w:ins w:id="953" w:author="Pablo Blanco Peris" w:date="2017-05-24T17:20:00Z"/>
            </w:rPr>
          </w:rPrChange>
        </w:rPr>
        <w:pPrChange w:id="954" w:author="Pablo Blanco Peris" w:date="2017-05-24T17:20:00Z">
          <w:pPr>
            <w:widowControl w:val="0"/>
            <w:autoSpaceDE w:val="0"/>
            <w:autoSpaceDN w:val="0"/>
            <w:adjustRightInd w:val="0"/>
          </w:pPr>
        </w:pPrChange>
      </w:pPr>
      <w:ins w:id="955" w:author="Pablo Blanco Peris" w:date="2017-05-24T17:20:00Z">
        <w:r w:rsidRPr="00AE5C11">
          <w:rPr>
            <w:rFonts w:ascii="Book Antiqua" w:hAnsi="Book Antiqua"/>
            <w:rPrChange w:id="956" w:author="Pablo Blanco Peris" w:date="2017-05-24T17:20:00Z">
              <w:rPr>
                <w:iCs/>
              </w:rPr>
            </w:rPrChange>
          </w:rPr>
          <w:t>[4]</w:t>
        </w:r>
        <w:r w:rsidRPr="00AE5C11">
          <w:rPr>
            <w:rFonts w:ascii="Book Antiqua" w:hAnsi="Book Antiqua"/>
            <w:rPrChange w:id="957" w:author="Pablo Blanco Peris" w:date="2017-05-24T17:20:00Z">
              <w:rPr>
                <w:iCs/>
              </w:rPr>
            </w:rPrChange>
          </w:rPr>
          <w:tab/>
          <w:t xml:space="preserve">C. L. Lai y Y. S. Chen, </w:t>
        </w:r>
        <w:r w:rsidRPr="00AE5C11">
          <w:rPr>
            <w:rFonts w:ascii="Book Antiqua" w:hAnsi="Book Antiqua"/>
            <w:i/>
            <w:rPrChange w:id="958" w:author="Pablo Blanco Peris" w:date="2017-05-24T17:20:00Z">
              <w:rPr>
                <w:i/>
              </w:rPr>
            </w:rPrChange>
          </w:rPr>
          <w:t>2009 Int. Conf. Mach. Learn. Cybern.</w:t>
        </w:r>
        <w:r w:rsidRPr="00AE5C11">
          <w:rPr>
            <w:rFonts w:ascii="Book Antiqua" w:hAnsi="Book Antiqua"/>
            <w:rPrChange w:id="959" w:author="Pablo Blanco Peris" w:date="2017-05-24T17:20:00Z">
              <w:rPr>
                <w:iCs/>
              </w:rPr>
            </w:rPrChange>
          </w:rPr>
          <w:t>, vol. 5, pp. 2991–2998, jul. 2009.</w:t>
        </w:r>
      </w:ins>
    </w:p>
    <w:p w14:paraId="548F3FA8" w14:textId="77777777" w:rsidR="00AE5C11" w:rsidRPr="00AE5C11" w:rsidRDefault="00AE5C11">
      <w:pPr>
        <w:pStyle w:val="Bibliografa1"/>
        <w:rPr>
          <w:ins w:id="960" w:author="Pablo Blanco Peris" w:date="2017-05-24T17:20:00Z"/>
          <w:rFonts w:ascii="Book Antiqua" w:hAnsi="Book Antiqua"/>
          <w:rPrChange w:id="961" w:author="Pablo Blanco Peris" w:date="2017-05-24T17:20:00Z">
            <w:rPr>
              <w:ins w:id="962" w:author="Pablo Blanco Peris" w:date="2017-05-24T17:20:00Z"/>
            </w:rPr>
          </w:rPrChange>
        </w:rPr>
        <w:pPrChange w:id="963" w:author="Pablo Blanco Peris" w:date="2017-05-24T17:20:00Z">
          <w:pPr>
            <w:widowControl w:val="0"/>
            <w:autoSpaceDE w:val="0"/>
            <w:autoSpaceDN w:val="0"/>
            <w:adjustRightInd w:val="0"/>
          </w:pPr>
        </w:pPrChange>
      </w:pPr>
      <w:ins w:id="964" w:author="Pablo Blanco Peris" w:date="2017-05-24T17:20:00Z">
        <w:r w:rsidRPr="00AE5C11">
          <w:rPr>
            <w:rFonts w:ascii="Book Antiqua" w:hAnsi="Book Antiqua"/>
            <w:rPrChange w:id="965" w:author="Pablo Blanco Peris" w:date="2017-05-24T17:20:00Z">
              <w:rPr>
                <w:iCs/>
              </w:rPr>
            </w:rPrChange>
          </w:rPr>
          <w:t>[5]</w:t>
        </w:r>
        <w:r w:rsidRPr="00AE5C11">
          <w:rPr>
            <w:rFonts w:ascii="Book Antiqua" w:hAnsi="Book Antiqua"/>
            <w:rPrChange w:id="966" w:author="Pablo Blanco Peris" w:date="2017-05-24T17:20:00Z">
              <w:rPr>
                <w:iCs/>
              </w:rPr>
            </w:rPrChange>
          </w:rPr>
          <w:tab/>
          <w:t xml:space="preserve">M. A. Qureshi y M. Deriche, «A bibliography of pixel-based blind image forgery detection techniques», </w:t>
        </w:r>
        <w:r w:rsidRPr="00AE5C11">
          <w:rPr>
            <w:rFonts w:ascii="Book Antiqua" w:hAnsi="Book Antiqua"/>
            <w:i/>
            <w:rPrChange w:id="967" w:author="Pablo Blanco Peris" w:date="2017-05-24T17:20:00Z">
              <w:rPr>
                <w:i/>
              </w:rPr>
            </w:rPrChange>
          </w:rPr>
          <w:t>Signal Process. Image Commun.</w:t>
        </w:r>
        <w:r w:rsidRPr="00AE5C11">
          <w:rPr>
            <w:rFonts w:ascii="Book Antiqua" w:hAnsi="Book Antiqua"/>
            <w:rPrChange w:id="968" w:author="Pablo Blanco Peris" w:date="2017-05-24T17:20:00Z">
              <w:rPr>
                <w:iCs/>
              </w:rPr>
            </w:rPrChange>
          </w:rPr>
          <w:t>, vol. 39, Part A, pp. 46-74, nov. 2015.</w:t>
        </w:r>
      </w:ins>
    </w:p>
    <w:p w14:paraId="1689EA66" w14:textId="77777777" w:rsidR="00AE5C11" w:rsidRPr="00AE5C11" w:rsidRDefault="00AE5C11">
      <w:pPr>
        <w:pStyle w:val="Bibliografa1"/>
        <w:rPr>
          <w:ins w:id="969" w:author="Pablo Blanco Peris" w:date="2017-05-24T17:20:00Z"/>
          <w:rFonts w:ascii="Book Antiqua" w:hAnsi="Book Antiqua"/>
          <w:rPrChange w:id="970" w:author="Pablo Blanco Peris" w:date="2017-05-24T17:20:00Z">
            <w:rPr>
              <w:ins w:id="971" w:author="Pablo Blanco Peris" w:date="2017-05-24T17:20:00Z"/>
            </w:rPr>
          </w:rPrChange>
        </w:rPr>
        <w:pPrChange w:id="972" w:author="Pablo Blanco Peris" w:date="2017-05-24T17:20:00Z">
          <w:pPr>
            <w:widowControl w:val="0"/>
            <w:autoSpaceDE w:val="0"/>
            <w:autoSpaceDN w:val="0"/>
            <w:adjustRightInd w:val="0"/>
          </w:pPr>
        </w:pPrChange>
      </w:pPr>
      <w:ins w:id="973" w:author="Pablo Blanco Peris" w:date="2017-05-24T17:20:00Z">
        <w:r w:rsidRPr="00AE5C11">
          <w:rPr>
            <w:rFonts w:ascii="Book Antiqua" w:hAnsi="Book Antiqua"/>
            <w:rPrChange w:id="974" w:author="Pablo Blanco Peris" w:date="2017-05-24T17:20:00Z">
              <w:rPr>
                <w:iCs/>
              </w:rPr>
            </w:rPrChange>
          </w:rPr>
          <w:t>[6]</w:t>
        </w:r>
        <w:r w:rsidRPr="00AE5C11">
          <w:rPr>
            <w:rFonts w:ascii="Book Antiqua" w:hAnsi="Book Antiqua"/>
            <w:rPrChange w:id="975" w:author="Pablo Blanco Peris" w:date="2017-05-24T17:20:00Z">
              <w:rPr>
                <w:iCs/>
              </w:rPr>
            </w:rPrChange>
          </w:rPr>
          <w:tab/>
          <w:t xml:space="preserve">H. Huang, W. Guo, y Y. Zhang, «Detection of Copy-Move Forgery in Digital Images Using SIFT Algorithm», en </w:t>
        </w:r>
        <w:r w:rsidRPr="00AE5C11">
          <w:rPr>
            <w:rFonts w:ascii="Book Antiqua" w:hAnsi="Book Antiqua"/>
            <w:i/>
            <w:rPrChange w:id="976" w:author="Pablo Blanco Peris" w:date="2017-05-24T17:20:00Z">
              <w:rPr>
                <w:i/>
              </w:rPr>
            </w:rPrChange>
          </w:rPr>
          <w:t>2008 IEEE Pacific-Asia Workshop on Computational Intelligence and Industrial Application</w:t>
        </w:r>
        <w:r w:rsidRPr="00AE5C11">
          <w:rPr>
            <w:rFonts w:ascii="Book Antiqua" w:hAnsi="Book Antiqua"/>
            <w:rPrChange w:id="977" w:author="Pablo Blanco Peris" w:date="2017-05-24T17:20:00Z">
              <w:rPr>
                <w:iCs/>
              </w:rPr>
            </w:rPrChange>
          </w:rPr>
          <w:t>, 2008, vol. 2, pp. 272-276.</w:t>
        </w:r>
      </w:ins>
    </w:p>
    <w:p w14:paraId="43F200C7" w14:textId="77777777" w:rsidR="00AE5C11" w:rsidRPr="00AE5C11" w:rsidRDefault="00AE5C11">
      <w:pPr>
        <w:pStyle w:val="Bibliografa1"/>
        <w:rPr>
          <w:ins w:id="978" w:author="Pablo Blanco Peris" w:date="2017-05-24T17:20:00Z"/>
          <w:rFonts w:ascii="Book Antiqua" w:hAnsi="Book Antiqua"/>
          <w:rPrChange w:id="979" w:author="Pablo Blanco Peris" w:date="2017-05-24T17:20:00Z">
            <w:rPr>
              <w:ins w:id="980" w:author="Pablo Blanco Peris" w:date="2017-05-24T17:20:00Z"/>
            </w:rPr>
          </w:rPrChange>
        </w:rPr>
        <w:pPrChange w:id="981" w:author="Pablo Blanco Peris" w:date="2017-05-24T17:20:00Z">
          <w:pPr>
            <w:widowControl w:val="0"/>
            <w:autoSpaceDE w:val="0"/>
            <w:autoSpaceDN w:val="0"/>
            <w:adjustRightInd w:val="0"/>
          </w:pPr>
        </w:pPrChange>
      </w:pPr>
      <w:ins w:id="982" w:author="Pablo Blanco Peris" w:date="2017-05-24T17:20:00Z">
        <w:r w:rsidRPr="00AE5C11">
          <w:rPr>
            <w:rFonts w:ascii="Book Antiqua" w:hAnsi="Book Antiqua"/>
            <w:rPrChange w:id="983" w:author="Pablo Blanco Peris" w:date="2017-05-24T17:20:00Z">
              <w:rPr>
                <w:iCs/>
              </w:rPr>
            </w:rPrChange>
          </w:rPr>
          <w:t>[7]</w:t>
        </w:r>
        <w:r w:rsidRPr="00AE5C11">
          <w:rPr>
            <w:rFonts w:ascii="Book Antiqua" w:hAnsi="Book Antiqua"/>
            <w:rPrChange w:id="984" w:author="Pablo Blanco Peris" w:date="2017-05-24T17:20:00Z">
              <w:rPr>
                <w:iCs/>
              </w:rPr>
            </w:rPrChange>
          </w:rPr>
          <w:tab/>
          <w:t xml:space="preserve">J.-C. Lee, «Copy-move image forgery detection based on Gabor magnitude», </w:t>
        </w:r>
        <w:r w:rsidRPr="00AE5C11">
          <w:rPr>
            <w:rFonts w:ascii="Book Antiqua" w:hAnsi="Book Antiqua"/>
            <w:i/>
            <w:rPrChange w:id="985" w:author="Pablo Blanco Peris" w:date="2017-05-24T17:20:00Z">
              <w:rPr>
                <w:i/>
              </w:rPr>
            </w:rPrChange>
          </w:rPr>
          <w:t>J. Vis. Commun. Image Represent.</w:t>
        </w:r>
        <w:r w:rsidRPr="00AE5C11">
          <w:rPr>
            <w:rFonts w:ascii="Book Antiqua" w:hAnsi="Book Antiqua"/>
            <w:rPrChange w:id="986" w:author="Pablo Blanco Peris" w:date="2017-05-24T17:20:00Z">
              <w:rPr>
                <w:iCs/>
              </w:rPr>
            </w:rPrChange>
          </w:rPr>
          <w:t>, vol. 31, pp. 320-334, 2015.</w:t>
        </w:r>
      </w:ins>
    </w:p>
    <w:p w14:paraId="3614B533" w14:textId="77777777" w:rsidR="00AE5C11" w:rsidRPr="00AE5C11" w:rsidRDefault="00AE5C11">
      <w:pPr>
        <w:pStyle w:val="Bibliografa1"/>
        <w:rPr>
          <w:ins w:id="987" w:author="Pablo Blanco Peris" w:date="2017-05-24T17:20:00Z"/>
          <w:rFonts w:ascii="Book Antiqua" w:hAnsi="Book Antiqua"/>
          <w:rPrChange w:id="988" w:author="Pablo Blanco Peris" w:date="2017-05-24T17:20:00Z">
            <w:rPr>
              <w:ins w:id="989" w:author="Pablo Blanco Peris" w:date="2017-05-24T17:20:00Z"/>
            </w:rPr>
          </w:rPrChange>
        </w:rPr>
        <w:pPrChange w:id="990" w:author="Pablo Blanco Peris" w:date="2017-05-24T17:20:00Z">
          <w:pPr>
            <w:widowControl w:val="0"/>
            <w:autoSpaceDE w:val="0"/>
            <w:autoSpaceDN w:val="0"/>
            <w:adjustRightInd w:val="0"/>
          </w:pPr>
        </w:pPrChange>
      </w:pPr>
      <w:ins w:id="991" w:author="Pablo Blanco Peris" w:date="2017-05-24T17:20:00Z">
        <w:r w:rsidRPr="00AE5C11">
          <w:rPr>
            <w:rFonts w:ascii="Book Antiqua" w:hAnsi="Book Antiqua"/>
            <w:rPrChange w:id="992" w:author="Pablo Blanco Peris" w:date="2017-05-24T17:20:00Z">
              <w:rPr>
                <w:iCs/>
              </w:rPr>
            </w:rPrChange>
          </w:rPr>
          <w:t>[8]</w:t>
        </w:r>
        <w:r w:rsidRPr="00AE5C11">
          <w:rPr>
            <w:rFonts w:ascii="Book Antiqua" w:hAnsi="Book Antiqua"/>
            <w:rPrChange w:id="993" w:author="Pablo Blanco Peris" w:date="2017-05-24T17:20:00Z">
              <w:rPr>
                <w:iCs/>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48"/>
      <w:headerReference w:type="default" r:id="rId49"/>
      <w:footerReference w:type="default" r:id="rId50"/>
      <w:headerReference w:type="first" r:id="rId51"/>
      <w:footerReference w:type="first" r:id="rId52"/>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165D1E" w:rsidRDefault="00165D1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FF4FE" w14:textId="77777777" w:rsidR="009658C2" w:rsidRDefault="009658C2">
      <w:r>
        <w:separator/>
      </w:r>
    </w:p>
    <w:p w14:paraId="3D8691B6" w14:textId="77777777" w:rsidR="009658C2" w:rsidRDefault="009658C2"/>
  </w:endnote>
  <w:endnote w:type="continuationSeparator" w:id="0">
    <w:p w14:paraId="413C6565" w14:textId="77777777" w:rsidR="009658C2" w:rsidRDefault="009658C2">
      <w:r>
        <w:continuationSeparator/>
      </w:r>
    </w:p>
    <w:p w14:paraId="450AB3F9" w14:textId="77777777" w:rsidR="009658C2" w:rsidRDefault="009658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165D1E" w:rsidRDefault="00165D1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165D1E" w:rsidRDefault="00165D1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165D1E" w:rsidRDefault="00165D1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B608AF">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165D1E" w:rsidRPr="00996B5C" w:rsidRDefault="00165D1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B608AF">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165D1E" w:rsidRDefault="00165D1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165D1E" w:rsidRPr="00996B5C" w:rsidRDefault="00165D1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F7C46">
          <w:rPr>
            <w:noProof/>
          </w:rPr>
          <w:t>20</w:t>
        </w:r>
        <w:r w:rsidRPr="00996B5C">
          <w:rPr>
            <w:noProof/>
          </w:rPr>
          <w:fldChar w:fldCharType="end"/>
        </w:r>
      </w:p>
    </w:sdtContent>
  </w:sdt>
  <w:p w14:paraId="6212064A" w14:textId="77777777" w:rsidR="00165D1E" w:rsidRDefault="00165D1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165D1E" w:rsidRDefault="00165D1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165D1E" w:rsidRDefault="00165D1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165D1E" w:rsidRDefault="00165D1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B608AF">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165D1E" w:rsidRDefault="00165D1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165D1E" w:rsidRDefault="00165D1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B608AF">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165D1E" w:rsidRDefault="00165D1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165D1E" w:rsidRDefault="00165D1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B608AF">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165D1E" w:rsidRDefault="00165D1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165D1E" w:rsidRDefault="00165D1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B608AF">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1290F6" w14:textId="77777777" w:rsidR="009658C2" w:rsidRDefault="009658C2">
      <w:r>
        <w:separator/>
      </w:r>
    </w:p>
    <w:p w14:paraId="00500483" w14:textId="77777777" w:rsidR="009658C2" w:rsidRDefault="009658C2"/>
  </w:footnote>
  <w:footnote w:type="continuationSeparator" w:id="0">
    <w:p w14:paraId="11A0726E" w14:textId="77777777" w:rsidR="009658C2" w:rsidRDefault="009658C2">
      <w:r>
        <w:continuationSeparator/>
      </w:r>
    </w:p>
    <w:p w14:paraId="53528EB4" w14:textId="77777777" w:rsidR="009658C2" w:rsidRDefault="009658C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165D1E" w:rsidRDefault="00165D1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165D1E" w:rsidRDefault="00165D1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165D1E" w:rsidRDefault="00165D1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165D1E" w:rsidRDefault="00165D1E">
    <w:pPr>
      <w:pStyle w:val="Encabezado"/>
    </w:pPr>
  </w:p>
  <w:p w14:paraId="314FCD16" w14:textId="77777777" w:rsidR="00165D1E" w:rsidRDefault="00165D1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165D1E" w:rsidRDefault="00165D1E">
    <w:pPr>
      <w:pStyle w:val="Encabezado"/>
    </w:pPr>
  </w:p>
  <w:p w14:paraId="563B4F03" w14:textId="77777777" w:rsidR="00165D1E" w:rsidRDefault="00165D1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165D1E" w:rsidRDefault="00165D1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8AB81742"/>
    <w:lvl w:ilvl="0" w:tplc="040A000F">
      <w:start w:val="1"/>
      <w:numFmt w:val="decimal"/>
      <w:lvlText w:val="%1."/>
      <w:lvlJc w:val="left"/>
      <w:pPr>
        <w:ind w:left="36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2">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3">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4">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3">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4">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7">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8">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6"/>
  </w:num>
  <w:num w:numId="2">
    <w:abstractNumId w:val="14"/>
  </w:num>
  <w:num w:numId="3">
    <w:abstractNumId w:val="0"/>
  </w:num>
  <w:num w:numId="4">
    <w:abstractNumId w:val="16"/>
  </w:num>
  <w:num w:numId="5">
    <w:abstractNumId w:val="11"/>
  </w:num>
  <w:num w:numId="6">
    <w:abstractNumId w:val="11"/>
  </w:num>
  <w:num w:numId="7">
    <w:abstractNumId w:val="7"/>
  </w:num>
  <w:num w:numId="8">
    <w:abstractNumId w:val="27"/>
  </w:num>
  <w:num w:numId="9">
    <w:abstractNumId w:val="3"/>
  </w:num>
  <w:num w:numId="10">
    <w:abstractNumId w:val="22"/>
  </w:num>
  <w:num w:numId="11">
    <w:abstractNumId w:val="4"/>
  </w:num>
  <w:num w:numId="12">
    <w:abstractNumId w:val="17"/>
  </w:num>
  <w:num w:numId="13">
    <w:abstractNumId w:val="13"/>
  </w:num>
  <w:num w:numId="14">
    <w:abstractNumId w:val="10"/>
  </w:num>
  <w:num w:numId="15">
    <w:abstractNumId w:val="18"/>
  </w:num>
  <w:num w:numId="16">
    <w:abstractNumId w:val="5"/>
  </w:num>
  <w:num w:numId="17">
    <w:abstractNumId w:val="6"/>
  </w:num>
  <w:num w:numId="18">
    <w:abstractNumId w:val="28"/>
  </w:num>
  <w:num w:numId="19">
    <w:abstractNumId w:val="15"/>
  </w:num>
  <w:num w:numId="20">
    <w:abstractNumId w:val="12"/>
  </w:num>
  <w:num w:numId="21">
    <w:abstractNumId w:val="25"/>
  </w:num>
  <w:num w:numId="22">
    <w:abstractNumId w:val="19"/>
  </w:num>
  <w:num w:numId="23">
    <w:abstractNumId w:val="8"/>
  </w:num>
  <w:num w:numId="24">
    <w:abstractNumId w:val="20"/>
  </w:num>
  <w:num w:numId="25">
    <w:abstractNumId w:val="2"/>
  </w:num>
  <w:num w:numId="26">
    <w:abstractNumId w:val="24"/>
  </w:num>
  <w:num w:numId="27">
    <w:abstractNumId w:val="21"/>
  </w:num>
  <w:num w:numId="28">
    <w:abstractNumId w:val="1"/>
  </w:num>
  <w:num w:numId="29">
    <w:abstractNumId w:val="9"/>
  </w:num>
  <w:num w:numId="30">
    <w:abstractNumId w:val="23"/>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416C4"/>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E01"/>
    <w:rsid w:val="00134D93"/>
    <w:rsid w:val="00135834"/>
    <w:rsid w:val="00135EE7"/>
    <w:rsid w:val="00147A49"/>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5323"/>
    <w:rsid w:val="003369FC"/>
    <w:rsid w:val="00340143"/>
    <w:rsid w:val="00343E5C"/>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6EA5"/>
    <w:rsid w:val="003F707F"/>
    <w:rsid w:val="003F7A03"/>
    <w:rsid w:val="00405711"/>
    <w:rsid w:val="00407AF6"/>
    <w:rsid w:val="00413164"/>
    <w:rsid w:val="00421263"/>
    <w:rsid w:val="004238D4"/>
    <w:rsid w:val="0042400C"/>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781A"/>
    <w:rsid w:val="004F1B8D"/>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640C"/>
    <w:rsid w:val="005806D3"/>
    <w:rsid w:val="0058292E"/>
    <w:rsid w:val="00582CC1"/>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83926"/>
    <w:rsid w:val="00986A9B"/>
    <w:rsid w:val="00992115"/>
    <w:rsid w:val="009933EC"/>
    <w:rsid w:val="00994F19"/>
    <w:rsid w:val="00996957"/>
    <w:rsid w:val="00996B5C"/>
    <w:rsid w:val="009A397A"/>
    <w:rsid w:val="009A4C02"/>
    <w:rsid w:val="009A4EBB"/>
    <w:rsid w:val="009A6BAC"/>
    <w:rsid w:val="009B3313"/>
    <w:rsid w:val="009B3AAA"/>
    <w:rsid w:val="009B5292"/>
    <w:rsid w:val="009B5427"/>
    <w:rsid w:val="009C1289"/>
    <w:rsid w:val="009C128C"/>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5C11"/>
    <w:rsid w:val="00AE5D3A"/>
    <w:rsid w:val="00AE7C7D"/>
    <w:rsid w:val="00AF12FA"/>
    <w:rsid w:val="00AF3CD1"/>
    <w:rsid w:val="00B01F5E"/>
    <w:rsid w:val="00B049B4"/>
    <w:rsid w:val="00B05445"/>
    <w:rsid w:val="00B11565"/>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66FC"/>
    <w:rsid w:val="00F26F29"/>
    <w:rsid w:val="00F30566"/>
    <w:rsid w:val="00F3254B"/>
    <w:rsid w:val="00F35FD9"/>
    <w:rsid w:val="00F402BF"/>
    <w:rsid w:val="00F448CF"/>
    <w:rsid w:val="00F46111"/>
    <w:rsid w:val="00F463BB"/>
    <w:rsid w:val="00F4745A"/>
    <w:rsid w:val="00F51D72"/>
    <w:rsid w:val="00F52E79"/>
    <w:rsid w:val="00F5491B"/>
    <w:rsid w:val="00F57272"/>
    <w:rsid w:val="00F63B0C"/>
    <w:rsid w:val="00F679E5"/>
    <w:rsid w:val="00F70747"/>
    <w:rsid w:val="00F71969"/>
    <w:rsid w:val="00F8383E"/>
    <w:rsid w:val="00F847A3"/>
    <w:rsid w:val="00F851E2"/>
    <w:rsid w:val="00F86819"/>
    <w:rsid w:val="00F977D6"/>
    <w:rsid w:val="00FA0F96"/>
    <w:rsid w:val="00FA1A6B"/>
    <w:rsid w:val="00FA38AA"/>
    <w:rsid w:val="00FA7A04"/>
    <w:rsid w:val="00FB20D2"/>
    <w:rsid w:val="00FB3864"/>
    <w:rsid w:val="00FB3B32"/>
    <w:rsid w:val="00FC45B4"/>
    <w:rsid w:val="00FC67E8"/>
    <w:rsid w:val="00FC6F8D"/>
    <w:rsid w:val="00FC7367"/>
    <w:rsid w:val="00FD0044"/>
    <w:rsid w:val="00FE2659"/>
    <w:rsid w:val="00FE51E7"/>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footer" Target="footer14.xml"/><Relationship Id="rId51" Type="http://schemas.openxmlformats.org/officeDocument/2006/relationships/header" Target="header6.xml"/><Relationship Id="rId52" Type="http://schemas.openxmlformats.org/officeDocument/2006/relationships/footer" Target="footer15.xml"/><Relationship Id="rId53" Type="http://schemas.openxmlformats.org/officeDocument/2006/relationships/fontTable" Target="fontTable.xml"/><Relationship Id="rId54" Type="http://schemas.microsoft.com/office/2011/relationships/people" Target="people.xml"/><Relationship Id="rId55" Type="http://schemas.openxmlformats.org/officeDocument/2006/relationships/theme" Target="theme/theme1.xml"/><Relationship Id="rId40" Type="http://schemas.openxmlformats.org/officeDocument/2006/relationships/image" Target="media/image12.tiff"/><Relationship Id="rId41" Type="http://schemas.openxmlformats.org/officeDocument/2006/relationships/image" Target="media/image13.tiff"/><Relationship Id="rId42" Type="http://schemas.openxmlformats.org/officeDocument/2006/relationships/image" Target="media/image14.emf"/><Relationship Id="rId43" Type="http://schemas.openxmlformats.org/officeDocument/2006/relationships/image" Target="media/image15.jpeg"/><Relationship Id="rId44" Type="http://schemas.openxmlformats.org/officeDocument/2006/relationships/image" Target="media/image16.jpeg"/><Relationship Id="rId45" Type="http://schemas.openxmlformats.org/officeDocument/2006/relationships/image" Target="media/image17.jpeg"/><Relationship Id="rId46" Type="http://schemas.openxmlformats.org/officeDocument/2006/relationships/image" Target="media/image18.jpeg"/><Relationship Id="rId47" Type="http://schemas.openxmlformats.org/officeDocument/2006/relationships/image" Target="media/image19.jpeg"/><Relationship Id="rId48" Type="http://schemas.openxmlformats.org/officeDocument/2006/relationships/header" Target="header4.xml"/><Relationship Id="rId4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hyperlink" Target="http://proceedings.spiedigitallibrary.org/proceeding.aspx?articleid=897930" TargetMode="External"/><Relationship Id="rId37" Type="http://schemas.openxmlformats.org/officeDocument/2006/relationships/hyperlink" Target="http://ieeexplore.ieee.org/document/1634362/" TargetMode="External"/><Relationship Id="rId38" Type="http://schemas.openxmlformats.org/officeDocument/2006/relationships/image" Target="media/image10.emf"/><Relationship Id="rId39" Type="http://schemas.openxmlformats.org/officeDocument/2006/relationships/image" Target="media/image11.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95646-15CA-2640-A32A-A3CB2340E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45</Pages>
  <Words>8212</Words>
  <Characters>45171</Characters>
  <Application>Microsoft Macintosh Word</Application>
  <DocSecurity>0</DocSecurity>
  <Lines>376</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Pablo Blanco Peris</cp:lastModifiedBy>
  <cp:revision>35</cp:revision>
  <cp:lastPrinted>2016-09-12T14:06:00Z</cp:lastPrinted>
  <dcterms:created xsi:type="dcterms:W3CDTF">2017-03-14T16:11:00Z</dcterms:created>
  <dcterms:modified xsi:type="dcterms:W3CDTF">2017-05-27T10:05:00Z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zotero-version="4.0.29.16"&gt;&lt;session id="E5zFAeOc"/&gt;&lt;style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