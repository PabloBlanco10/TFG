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jpg" ContentType="image/gi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r>
        <w:rPr>
          <w:lang w:val="es-ES"/>
        </w:rPr>
        <w:t>xxxx</w:t>
      </w:r>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r>
        <w:rPr>
          <w:lang w:val="en-US"/>
        </w:rPr>
        <w:t>ccccc</w:t>
      </w:r>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27B53465" w14:textId="6B372269" w:rsidR="00B27247" w:rsidRPr="001F1BB4" w:rsidDel="00C13889" w:rsidRDefault="00B27247"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6DA7D48A" w14:textId="74D9B3E9" w:rsidR="00B27247" w:rsidRPr="001F1BB4" w:rsidDel="00C13889" w:rsidRDefault="00B27247"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5A91A7C5" w14:textId="65B161DA" w:rsidR="00B27247" w:rsidRPr="001F1BB4" w:rsidDel="00C13889" w:rsidRDefault="00B27247"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r>
        <w:r w:rsidR="006D3CF7" w:rsidRPr="001F1BB4" w:rsidDel="00C13889">
          <w:rPr>
            <w:iCs/>
            <w:lang w:val="en-US"/>
          </w:rPr>
          <w:delText>Bi-predictive Frame</w:delText>
        </w:r>
      </w:del>
    </w:p>
    <w:p w14:paraId="20DE114D" w14:textId="77777777" w:rsidR="00B27247" w:rsidRPr="001F1BB4" w:rsidRDefault="00B27247"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024A7D8F" w14:textId="5A607E49" w:rsidR="00DF154C" w:rsidRPr="001F1BB4" w:rsidDel="00C13889" w:rsidRDefault="00DF154C"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7EBF8E78" w14:textId="3166D55E" w:rsidR="00B27247" w:rsidRPr="001F1BB4" w:rsidDel="00C13889" w:rsidRDefault="00B27247"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15C9824B" w14:textId="77777777" w:rsidR="00B27247" w:rsidRPr="001F1BB4" w:rsidRDefault="00B27247"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E9822A1" w14:textId="131D8F77" w:rsidR="00B27247" w:rsidRPr="001F1BB4" w:rsidDel="00C13889" w:rsidRDefault="00B27247"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5D755AD8" w14:textId="046E1276" w:rsidR="00B27247" w:rsidRPr="001F1BB4" w:rsidDel="00C13889" w:rsidRDefault="00B27247"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7A2B0115" w14:textId="382BD01A" w:rsidR="00B27247" w:rsidRPr="001F1BB4" w:rsidDel="00C13889" w:rsidRDefault="00B27247"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5ED5830E" w14:textId="0D7AEC58" w:rsidR="00B27247" w:rsidRPr="001F1BB4" w:rsidDel="00C13889" w:rsidRDefault="00B27247"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401196D0" w14:textId="00787CA3" w:rsidR="00B27247" w:rsidRPr="001F1BB4" w:rsidDel="00C13889" w:rsidRDefault="00B27247"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r>
        <w:r w:rsidR="009E5A2D" w:rsidRPr="001F1BB4" w:rsidDel="00C13889">
          <w:rPr>
            <w:iCs/>
            <w:lang w:val="en-US"/>
          </w:rPr>
          <w:delText>Intra-coded Frame</w:delText>
        </w:r>
      </w:del>
    </w:p>
    <w:p w14:paraId="7DD38486" w14:textId="11F762D0" w:rsidR="00B27247" w:rsidRPr="001F1BB4" w:rsidDel="00C13889" w:rsidRDefault="00B27247"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r>
        <w:r w:rsidR="00CF68E1" w:rsidRPr="001F1BB4" w:rsidDel="00C13889">
          <w:rPr>
            <w:iCs/>
            <w:lang w:val="en-US"/>
          </w:rPr>
          <w:delText>Intra</w:delText>
        </w:r>
        <w:r w:rsidR="009E5A2D" w:rsidRPr="001F1BB4" w:rsidDel="00C13889">
          <w:rPr>
            <w:iCs/>
            <w:lang w:val="en-US"/>
          </w:rPr>
          <w:delText xml:space="preserve"> </w:delText>
        </w:r>
        <w:r w:rsidR="00CF68E1" w:rsidRPr="001F1BB4" w:rsidDel="00C13889">
          <w:rPr>
            <w:iCs/>
            <w:lang w:val="en-US"/>
          </w:rPr>
          <w:delText>Macro</w:delText>
        </w:r>
        <w:r w:rsidR="009E5A2D" w:rsidRPr="001F1BB4" w:rsidDel="00C13889">
          <w:rPr>
            <w:iCs/>
            <w:lang w:val="en-US"/>
          </w:rPr>
          <w:delText>Block</w:delText>
        </w:r>
      </w:del>
    </w:p>
    <w:p w14:paraId="368FF627" w14:textId="3635BBBB" w:rsidR="00C200AE" w:rsidRPr="001F1BB4" w:rsidDel="00C13889" w:rsidRDefault="00C200AE"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4BE2F82E" w14:textId="77777777" w:rsidR="00B27247" w:rsidRPr="001F1BB4" w:rsidRDefault="00B27247"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5D57D786" w14:textId="44498B86" w:rsidR="00B27247" w:rsidRPr="001F1BB4" w:rsidDel="00C13889" w:rsidRDefault="00B27247"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DF40F37" w14:textId="7749DEAD" w:rsidR="00B27247" w:rsidRPr="001F1BB4" w:rsidDel="00C13889" w:rsidRDefault="00B27247"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66F87B28" w14:textId="11A27E5B" w:rsidR="00B27247" w:rsidRPr="001F1BB4" w:rsidDel="00C13889" w:rsidRDefault="00B27247"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6599A6FD" w14:textId="229813A5" w:rsidR="00B27247" w:rsidRPr="001F1BB4" w:rsidDel="00C13889" w:rsidRDefault="00B27247"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52A8229B" w14:textId="54634C17" w:rsidR="00CF68E1" w:rsidRPr="001F1BB4" w:rsidDel="00C13889" w:rsidRDefault="00B27247"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r>
        <w:r w:rsidR="009E5A2D" w:rsidRPr="001F1BB4" w:rsidDel="00C13889">
          <w:rPr>
            <w:iCs/>
            <w:lang w:val="en-US"/>
          </w:rPr>
          <w:delText>Predicted frames</w:delText>
        </w:r>
      </w:del>
    </w:p>
    <w:p w14:paraId="17448754" w14:textId="1F29E58C" w:rsidR="00CF68E1" w:rsidRPr="001F1BB4" w:rsidDel="00C13889" w:rsidRDefault="00CF68E1"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3B084E06" w14:textId="0D680C8E" w:rsidR="00B27247" w:rsidRPr="001F1BB4" w:rsidDel="00C13889" w:rsidRDefault="00B27247"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r>
        <w:r w:rsidR="00CF68E1" w:rsidRPr="001F1BB4" w:rsidDel="00C13889">
          <w:rPr>
            <w:iCs/>
            <w:lang w:val="en-US"/>
          </w:rPr>
          <w:delText>Switching Macroblock</w:delText>
        </w:r>
      </w:del>
    </w:p>
    <w:p w14:paraId="48A611F9" w14:textId="50924BD1" w:rsidR="00B27247" w:rsidRPr="001F1BB4" w:rsidDel="00C13889" w:rsidRDefault="00B27247"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60C5679" w14:textId="035AC7FC" w:rsidR="00DF154C" w:rsidDel="00C13889" w:rsidRDefault="00DF154C"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1F2D294C" w14:textId="28E7AD9D" w:rsidR="00B81B15" w:rsidRDefault="00B81B15" w:rsidP="00DF154C">
      <w:pPr>
        <w:pStyle w:val="Estilo12ptPrimeralnea05cm"/>
        <w:spacing w:before="120" w:after="0"/>
        <w:ind w:left="1560" w:hanging="1560"/>
        <w:rPr>
          <w:ins w:id="45" w:author="Pablo Blanco Peris" w:date="2017-05-24T18:32:00Z"/>
          <w:lang w:val="en-US"/>
        </w:rPr>
      </w:pPr>
      <w:r>
        <w:rPr>
          <w:lang w:val="en-US"/>
        </w:rPr>
        <w:t>SIFT</w:t>
      </w:r>
      <w:r>
        <w:rPr>
          <w:lang w:val="en-US"/>
        </w:rPr>
        <w:tab/>
        <w:t>Scale Invariant Feature Transform</w:t>
      </w:r>
    </w:p>
    <w:p w14:paraId="264A2514" w14:textId="057D3A60" w:rsidR="00666848" w:rsidRDefault="00666848" w:rsidP="00DF154C">
      <w:pPr>
        <w:pStyle w:val="Estilo12ptPrimeralnea05cm"/>
        <w:spacing w:before="120" w:after="0"/>
        <w:ind w:left="1560" w:hanging="1560"/>
        <w:rPr>
          <w:ins w:id="46" w:author="Pablo Blanco Peris" w:date="2017-05-24T18:43:00Z"/>
          <w:lang w:val="en-US"/>
        </w:rPr>
      </w:pPr>
      <w:ins w:id="47" w:author="Pablo Blanco Peris" w:date="2017-05-24T18:32:00Z">
        <w:r>
          <w:rPr>
            <w:lang w:val="en-US"/>
          </w:rPr>
          <w:t>NASA</w:t>
        </w:r>
        <w:r>
          <w:rPr>
            <w:lang w:val="en-US"/>
          </w:rPr>
          <w:tab/>
          <w:t>National Aeronautics and Space Administration</w:t>
        </w:r>
      </w:ins>
    </w:p>
    <w:p w14:paraId="1383C1DE" w14:textId="667867CB" w:rsidR="00DE270F" w:rsidRPr="00165D1E" w:rsidRDefault="00DE270F">
      <w:pPr>
        <w:pStyle w:val="Estilo12ptPrimeralnea05cm"/>
        <w:spacing w:before="120" w:after="360"/>
        <w:ind w:left="1559" w:hanging="1559"/>
        <w:rPr>
          <w:ins w:id="48" w:author="Pablo Blanco Peris" w:date="2017-05-24T18:32:00Z"/>
          <w:iCs/>
          <w:lang w:val="en-US"/>
        </w:rPr>
        <w:pPrChange w:id="49" w:author="Pablo Blanco Peris" w:date="2017-05-24T18:43:00Z">
          <w:pPr>
            <w:pStyle w:val="Estilo12ptPrimeralnea05cm"/>
            <w:spacing w:before="120" w:after="0"/>
            <w:ind w:left="1560" w:hanging="1560"/>
          </w:pPr>
        </w:pPrChange>
      </w:pPr>
      <w:ins w:id="50" w:author="Pablo Blanco Peris" w:date="2017-05-24T18:43:00Z">
        <w:r>
          <w:rPr>
            <w:iCs/>
            <w:lang w:val="es-ES"/>
          </w:rPr>
          <w:t>DIP</w:t>
        </w:r>
        <w:r>
          <w:rPr>
            <w:iCs/>
            <w:lang w:val="es-ES"/>
          </w:rPr>
          <w:tab/>
        </w:r>
        <w:r w:rsidRPr="00DE270F">
          <w:rPr>
            <w:iCs/>
            <w:lang w:val="es-ES"/>
          </w:rPr>
          <w:t>Digital Image Processor</w:t>
        </w:r>
      </w:ins>
    </w:p>
    <w:p w14:paraId="72AD98B6" w14:textId="772BFB8B" w:rsidR="00666848" w:rsidRPr="001F1BB4" w:rsidDel="00666848" w:rsidRDefault="00666848" w:rsidP="00DF154C">
      <w:pPr>
        <w:pStyle w:val="Estilo12ptPrimeralnea05cm"/>
        <w:spacing w:before="120" w:after="0"/>
        <w:ind w:left="1560" w:hanging="1560"/>
        <w:rPr>
          <w:del w:id="51" w:author="Pablo Blanco Peris" w:date="2017-05-24T18:32:00Z"/>
          <w:iCs/>
          <w:lang w:val="en-US"/>
        </w:rPr>
      </w:pPr>
    </w:p>
    <w:p w14:paraId="425E31B4" w14:textId="2E592538" w:rsidR="00DF154C" w:rsidRDefault="001012B1" w:rsidP="00B27247">
      <w:pPr>
        <w:pStyle w:val="Estilo12ptPrimeralnea05cm"/>
        <w:spacing w:before="120" w:after="360"/>
        <w:ind w:left="1559" w:hanging="1559"/>
        <w:rPr>
          <w:ins w:id="52" w:author="Pablo Blanco Peris" w:date="2017-05-24T18:44:00Z"/>
          <w:iCs/>
          <w:lang w:val="es-ES"/>
        </w:rPr>
      </w:pPr>
      <w:ins w:id="53" w:author="Pablo Blanco Peris" w:date="2017-05-24T18:27:00Z">
        <w:r w:rsidRPr="001012B1">
          <w:rPr>
            <w:iCs/>
            <w:lang w:val="es-ES"/>
          </w:rPr>
          <w:t>HOGM</w:t>
        </w:r>
        <w:r>
          <w:rPr>
            <w:iCs/>
            <w:lang w:val="es-ES"/>
          </w:rPr>
          <w:tab/>
        </w:r>
      </w:ins>
      <w:ins w:id="54" w:author="Pablo Blanco Peris" w:date="2017-05-24T18:28:00Z">
        <w:r w:rsidRPr="001012B1">
          <w:rPr>
            <w:iCs/>
            <w:lang w:val="es-ES"/>
          </w:rPr>
          <w:t>Histogram Of Orientated Gabor Magnitude</w:t>
        </w:r>
      </w:ins>
    </w:p>
    <w:p w14:paraId="352B290C" w14:textId="78FADAE9" w:rsidR="00DE270F" w:rsidRDefault="00DE270F" w:rsidP="00B27247">
      <w:pPr>
        <w:pStyle w:val="Estilo12ptPrimeralnea05cm"/>
        <w:spacing w:before="120" w:after="360"/>
        <w:ind w:left="1559" w:hanging="1559"/>
        <w:rPr>
          <w:ins w:id="55" w:author="Pablo Blanco Peris" w:date="2017-05-24T18:44:00Z"/>
          <w:iCs/>
          <w:lang w:val="es-ES"/>
        </w:rPr>
      </w:pPr>
      <w:ins w:id="56" w:author="Pablo Blanco Peris" w:date="2017-05-24T18:44:00Z">
        <w:r>
          <w:rPr>
            <w:iCs/>
            <w:lang w:val="es-ES"/>
          </w:rPr>
          <w:t>CYYM</w:t>
        </w:r>
        <w:r>
          <w:rPr>
            <w:iCs/>
            <w:lang w:val="es-ES"/>
          </w:rPr>
          <w:tab/>
          <w:t>Cyan-Yellow-Yellow-Magenta</w:t>
        </w:r>
      </w:ins>
    </w:p>
    <w:p w14:paraId="07378BCD" w14:textId="6DBCE810" w:rsidR="00DE270F" w:rsidRDefault="00DE270F" w:rsidP="00B27247">
      <w:pPr>
        <w:pStyle w:val="Estilo12ptPrimeralnea05cm"/>
        <w:spacing w:before="120" w:after="360"/>
        <w:ind w:left="1559" w:hanging="1559"/>
        <w:rPr>
          <w:ins w:id="57" w:author="Pablo Blanco Peris" w:date="2017-05-24T18:44:00Z"/>
          <w:iCs/>
          <w:lang w:val="es-ES"/>
        </w:rPr>
      </w:pPr>
      <w:ins w:id="58" w:author="Pablo Blanco Peris" w:date="2017-05-24T18:44:00Z">
        <w:r>
          <w:rPr>
            <w:iCs/>
            <w:lang w:val="es-ES"/>
          </w:rPr>
          <w:t>RGBE</w:t>
        </w:r>
        <w:r>
          <w:rPr>
            <w:iCs/>
            <w:lang w:val="es-ES"/>
          </w:rPr>
          <w:tab/>
          <w:t>Red-Green-Blue-Emerland</w:t>
        </w:r>
      </w:ins>
    </w:p>
    <w:p w14:paraId="4AAD19A0" w14:textId="6F21DB44" w:rsidR="00DE270F" w:rsidRDefault="00DE270F" w:rsidP="00B27247">
      <w:pPr>
        <w:pStyle w:val="Estilo12ptPrimeralnea05cm"/>
        <w:spacing w:before="120" w:after="360"/>
        <w:ind w:left="1559" w:hanging="1559"/>
        <w:rPr>
          <w:ins w:id="59" w:author="Pablo Blanco Peris" w:date="2017-05-24T18:46:00Z"/>
          <w:iCs/>
          <w:lang w:val="es-ES"/>
        </w:rPr>
      </w:pPr>
      <w:ins w:id="60" w:author="Pablo Blanco Peris" w:date="2017-05-24T18:45:00Z">
        <w:r>
          <w:rPr>
            <w:iCs/>
            <w:lang w:val="es-ES"/>
          </w:rPr>
          <w:t>CMY</w:t>
        </w:r>
        <w:r>
          <w:rPr>
            <w:iCs/>
            <w:lang w:val="es-ES"/>
          </w:rPr>
          <w:tab/>
          <w:t>Cyan-Magenta-Yellow</w:t>
        </w:r>
      </w:ins>
    </w:p>
    <w:p w14:paraId="48F64BF4" w14:textId="6754D0EB" w:rsidR="00DE270F" w:rsidRDefault="00DE270F" w:rsidP="00B27247">
      <w:pPr>
        <w:pStyle w:val="Estilo12ptPrimeralnea05cm"/>
        <w:spacing w:before="120" w:after="360"/>
        <w:ind w:left="1559" w:hanging="1559"/>
        <w:rPr>
          <w:ins w:id="61" w:author="Pablo Blanco Peris" w:date="2017-05-24T18:47:00Z"/>
          <w:iCs/>
        </w:rPr>
      </w:pPr>
      <w:ins w:id="62" w:author="Pablo Blanco Peris" w:date="2017-05-24T18:46:00Z">
        <w:r>
          <w:rPr>
            <w:iCs/>
            <w:lang w:val="es-ES"/>
          </w:rPr>
          <w:t>GRGB</w:t>
        </w:r>
        <w:r>
          <w:rPr>
            <w:iCs/>
            <w:lang w:val="es-ES"/>
          </w:rPr>
          <w:tab/>
        </w:r>
        <w:r w:rsidRPr="00C61687">
          <w:rPr>
            <w:iCs/>
          </w:rPr>
          <w:t>Green-Red-Green-Blue</w:t>
        </w:r>
      </w:ins>
    </w:p>
    <w:p w14:paraId="138F24D9" w14:textId="3EF2F798" w:rsidR="00C13889" w:rsidRDefault="00C13889" w:rsidP="00B27247">
      <w:pPr>
        <w:pStyle w:val="Estilo12ptPrimeralnea05cm"/>
        <w:spacing w:before="120" w:after="360"/>
        <w:ind w:left="1559" w:hanging="1559"/>
        <w:rPr>
          <w:ins w:id="63" w:author="Pablo Blanco Peris" w:date="2017-05-24T18:47:00Z"/>
          <w:iCs/>
        </w:rPr>
      </w:pPr>
      <w:ins w:id="64" w:author="Pablo Blanco Peris" w:date="2017-05-24T18:47:00Z">
        <w:r>
          <w:rPr>
            <w:iCs/>
          </w:rPr>
          <w:t>CCD</w:t>
        </w:r>
        <w:r>
          <w:rPr>
            <w:iCs/>
          </w:rPr>
          <w:tab/>
          <w:t>Charged-Coupled-Device</w:t>
        </w:r>
      </w:ins>
    </w:p>
    <w:p w14:paraId="0A1163B4" w14:textId="6A004FBB" w:rsidR="00C13889" w:rsidRDefault="00C13889" w:rsidP="00B27247">
      <w:pPr>
        <w:pStyle w:val="Estilo12ptPrimeralnea05cm"/>
        <w:spacing w:before="120" w:after="360"/>
        <w:ind w:left="1559" w:hanging="1559"/>
        <w:rPr>
          <w:ins w:id="65" w:author="Pablo Blanco Peris" w:date="2017-05-24T18:44:00Z"/>
          <w:iCs/>
          <w:lang w:val="es-ES"/>
        </w:rPr>
      </w:pPr>
      <w:ins w:id="66" w:author="Pablo Blanco Peris" w:date="2017-05-24T18:47:00Z">
        <w:r>
          <w:rPr>
            <w:iCs/>
          </w:rPr>
          <w:t>CMOS</w:t>
        </w:r>
        <w:r>
          <w:rPr>
            <w:iCs/>
          </w:rPr>
          <w:tab/>
          <w:t>Complementary Metal-Oxide-Semiconductor</w:t>
        </w:r>
      </w:ins>
    </w:p>
    <w:p w14:paraId="55CE54F8" w14:textId="65B8D007" w:rsidR="00DE270F" w:rsidRPr="001F1BB4" w:rsidDel="00DE270F" w:rsidRDefault="00DE270F" w:rsidP="00B27247">
      <w:pPr>
        <w:pStyle w:val="Estilo12ptPrimeralnea05cm"/>
        <w:spacing w:before="120" w:after="360"/>
        <w:ind w:left="1559" w:hanging="1559"/>
        <w:rPr>
          <w:del w:id="67"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68"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4803CB1A" w14:textId="77777777" w:rsidR="00EB4ED5" w:rsidRDefault="00FF5EEA">
      <w:pPr>
        <w:pStyle w:val="TDC1"/>
        <w:rPr>
          <w:ins w:id="69" w:author="Pablo Blanco Peris" w:date="2017-05-24T18:33: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70" w:author="Pablo Blanco Peris" w:date="2017-05-24T18:33:00Z">
        <w:r w:rsidR="00EB4ED5" w:rsidRPr="00BF5ABD">
          <w:rPr>
            <w:rStyle w:val="Hipervnculo"/>
          </w:rPr>
          <w:fldChar w:fldCharType="begin"/>
        </w:r>
        <w:r w:rsidR="00EB4ED5" w:rsidRPr="00BF5ABD">
          <w:rPr>
            <w:rStyle w:val="Hipervnculo"/>
          </w:rPr>
          <w:instrText xml:space="preserve"> </w:instrText>
        </w:r>
        <w:r w:rsidR="00EB4ED5">
          <w:instrText>HYPERLINK \l "_Toc483414131"</w:instrText>
        </w:r>
        <w:r w:rsidR="00EB4ED5" w:rsidRPr="00BF5ABD">
          <w:rPr>
            <w:rStyle w:val="Hipervnculo"/>
          </w:rPr>
          <w:instrText xml:space="preserve"> </w:instrText>
        </w:r>
        <w:r w:rsidR="00EB4ED5" w:rsidRPr="00BF5ABD">
          <w:rPr>
            <w:rStyle w:val="Hipervnculo"/>
          </w:rPr>
          <w:fldChar w:fldCharType="separate"/>
        </w:r>
        <w:r w:rsidR="00EB4ED5" w:rsidRPr="00BF5ABD">
          <w:rPr>
            <w:rStyle w:val="Hipervnculo"/>
          </w:rPr>
          <w:t>1.</w:t>
        </w:r>
        <w:r w:rsidR="00EB4ED5">
          <w:rPr>
            <w:rFonts w:asciiTheme="minorHAnsi" w:eastAsiaTheme="minorEastAsia" w:hAnsiTheme="minorHAnsi" w:cstheme="minorBidi"/>
            <w:b w:val="0"/>
            <w:caps w:val="0"/>
            <w:sz w:val="24"/>
            <w:szCs w:val="24"/>
            <w:lang w:eastAsia="es-ES_tradnl"/>
          </w:rPr>
          <w:tab/>
        </w:r>
        <w:r w:rsidR="00EB4ED5" w:rsidRPr="00BF5ABD">
          <w:rPr>
            <w:rStyle w:val="Hipervnculo"/>
          </w:rPr>
          <w:t>Introducción</w:t>
        </w:r>
        <w:r w:rsidR="00EB4ED5">
          <w:rPr>
            <w:webHidden/>
          </w:rPr>
          <w:tab/>
        </w:r>
        <w:r w:rsidR="00EB4ED5">
          <w:rPr>
            <w:webHidden/>
          </w:rPr>
          <w:fldChar w:fldCharType="begin"/>
        </w:r>
        <w:r w:rsidR="00EB4ED5">
          <w:rPr>
            <w:webHidden/>
          </w:rPr>
          <w:instrText xml:space="preserve"> PAGEREF _Toc483414131 \h </w:instrText>
        </w:r>
      </w:ins>
      <w:r w:rsidR="00EB4ED5">
        <w:rPr>
          <w:webHidden/>
        </w:rPr>
      </w:r>
      <w:r w:rsidR="00EB4ED5">
        <w:rPr>
          <w:webHidden/>
        </w:rPr>
        <w:fldChar w:fldCharType="separate"/>
      </w:r>
      <w:ins w:id="71" w:author="Pablo Blanco Peris" w:date="2017-05-24T18:33:00Z">
        <w:r w:rsidR="00EB4ED5">
          <w:rPr>
            <w:webHidden/>
          </w:rPr>
          <w:t>1</w:t>
        </w:r>
        <w:r w:rsidR="00EB4ED5">
          <w:rPr>
            <w:webHidden/>
          </w:rPr>
          <w:fldChar w:fldCharType="end"/>
        </w:r>
        <w:r w:rsidR="00EB4ED5" w:rsidRPr="00BF5ABD">
          <w:rPr>
            <w:rStyle w:val="Hipervnculo"/>
          </w:rPr>
          <w:fldChar w:fldCharType="end"/>
        </w:r>
      </w:ins>
    </w:p>
    <w:p w14:paraId="54938CD2" w14:textId="77777777" w:rsidR="00EB4ED5" w:rsidRDefault="00EB4ED5">
      <w:pPr>
        <w:pStyle w:val="TDC2"/>
        <w:rPr>
          <w:ins w:id="72" w:author="Pablo Blanco Peris" w:date="2017-05-24T18:33:00Z"/>
          <w:rFonts w:asciiTheme="minorHAnsi" w:eastAsiaTheme="minorEastAsia" w:hAnsiTheme="minorHAnsi" w:cstheme="minorBidi"/>
          <w:smallCaps w:val="0"/>
          <w:sz w:val="24"/>
          <w:szCs w:val="24"/>
          <w:lang w:eastAsia="es-ES_tradnl"/>
        </w:rPr>
      </w:pPr>
      <w:ins w:id="73" w:author="Pablo Blanco Peris" w:date="2017-05-24T18:33:00Z">
        <w:r w:rsidRPr="00BF5ABD">
          <w:rPr>
            <w:rStyle w:val="Hipervnculo"/>
          </w:rPr>
          <w:fldChar w:fldCharType="begin"/>
        </w:r>
        <w:r w:rsidRPr="00BF5ABD">
          <w:rPr>
            <w:rStyle w:val="Hipervnculo"/>
          </w:rPr>
          <w:instrText xml:space="preserve"> </w:instrText>
        </w:r>
        <w:r>
          <w:instrText>HYPERLINK \l "_Toc483414132"</w:instrText>
        </w:r>
        <w:r w:rsidRPr="00BF5ABD">
          <w:rPr>
            <w:rStyle w:val="Hipervnculo"/>
          </w:rPr>
          <w:instrText xml:space="preserve"> </w:instrText>
        </w:r>
        <w:r w:rsidRPr="00BF5ABD">
          <w:rPr>
            <w:rStyle w:val="Hipervnculo"/>
          </w:rPr>
          <w:fldChar w:fldCharType="separate"/>
        </w:r>
        <w:r w:rsidRPr="00BF5ABD">
          <w:rPr>
            <w:rStyle w:val="Hipervnculo"/>
          </w:rPr>
          <w:t>1.1.</w:t>
        </w:r>
        <w:r>
          <w:rPr>
            <w:rFonts w:asciiTheme="minorHAnsi" w:eastAsiaTheme="minorEastAsia" w:hAnsiTheme="minorHAnsi" w:cstheme="minorBidi"/>
            <w:smallCaps w:val="0"/>
            <w:sz w:val="24"/>
            <w:szCs w:val="24"/>
            <w:lang w:eastAsia="es-ES_tradnl"/>
          </w:rPr>
          <w:tab/>
        </w:r>
        <w:r w:rsidRPr="00BF5ABD">
          <w:rPr>
            <w:rStyle w:val="Hipervnculo"/>
          </w:rPr>
          <w:t>Motivación</w:t>
        </w:r>
        <w:r>
          <w:rPr>
            <w:webHidden/>
          </w:rPr>
          <w:tab/>
        </w:r>
        <w:r>
          <w:rPr>
            <w:webHidden/>
          </w:rPr>
          <w:fldChar w:fldCharType="begin"/>
        </w:r>
        <w:r>
          <w:rPr>
            <w:webHidden/>
          </w:rPr>
          <w:instrText xml:space="preserve"> PAGEREF _Toc483414132 \h </w:instrText>
        </w:r>
      </w:ins>
      <w:r>
        <w:rPr>
          <w:webHidden/>
        </w:rPr>
      </w:r>
      <w:r>
        <w:rPr>
          <w:webHidden/>
        </w:rPr>
        <w:fldChar w:fldCharType="separate"/>
      </w:r>
      <w:ins w:id="74" w:author="Pablo Blanco Peris" w:date="2017-05-24T18:33:00Z">
        <w:r>
          <w:rPr>
            <w:webHidden/>
          </w:rPr>
          <w:t>1</w:t>
        </w:r>
        <w:r>
          <w:rPr>
            <w:webHidden/>
          </w:rPr>
          <w:fldChar w:fldCharType="end"/>
        </w:r>
        <w:r w:rsidRPr="00BF5ABD">
          <w:rPr>
            <w:rStyle w:val="Hipervnculo"/>
          </w:rPr>
          <w:fldChar w:fldCharType="end"/>
        </w:r>
      </w:ins>
    </w:p>
    <w:p w14:paraId="3B8E2F1A" w14:textId="77777777" w:rsidR="00EB4ED5" w:rsidRDefault="00EB4ED5">
      <w:pPr>
        <w:pStyle w:val="TDC2"/>
        <w:rPr>
          <w:ins w:id="75" w:author="Pablo Blanco Peris" w:date="2017-05-24T18:33:00Z"/>
          <w:rFonts w:asciiTheme="minorHAnsi" w:eastAsiaTheme="minorEastAsia" w:hAnsiTheme="minorHAnsi" w:cstheme="minorBidi"/>
          <w:smallCaps w:val="0"/>
          <w:sz w:val="24"/>
          <w:szCs w:val="24"/>
          <w:lang w:eastAsia="es-ES_tradnl"/>
        </w:rPr>
      </w:pPr>
      <w:ins w:id="76" w:author="Pablo Blanco Peris" w:date="2017-05-24T18:33:00Z">
        <w:r w:rsidRPr="00BF5ABD">
          <w:rPr>
            <w:rStyle w:val="Hipervnculo"/>
          </w:rPr>
          <w:fldChar w:fldCharType="begin"/>
        </w:r>
        <w:r w:rsidRPr="00BF5ABD">
          <w:rPr>
            <w:rStyle w:val="Hipervnculo"/>
          </w:rPr>
          <w:instrText xml:space="preserve"> </w:instrText>
        </w:r>
        <w:r>
          <w:instrText>HYPERLINK \l "_Toc483414133"</w:instrText>
        </w:r>
        <w:r w:rsidRPr="00BF5ABD">
          <w:rPr>
            <w:rStyle w:val="Hipervnculo"/>
          </w:rPr>
          <w:instrText xml:space="preserve"> </w:instrText>
        </w:r>
        <w:r w:rsidRPr="00BF5ABD">
          <w:rPr>
            <w:rStyle w:val="Hipervnculo"/>
          </w:rPr>
          <w:fldChar w:fldCharType="separate"/>
        </w:r>
        <w:r w:rsidRPr="00BF5ABD">
          <w:rPr>
            <w:rStyle w:val="Hipervnculo"/>
          </w:rPr>
          <w:t>1.2.</w:t>
        </w:r>
        <w:r>
          <w:rPr>
            <w:rFonts w:asciiTheme="minorHAnsi" w:eastAsiaTheme="minorEastAsia" w:hAnsiTheme="minorHAnsi" w:cstheme="minorBidi"/>
            <w:smallCaps w:val="0"/>
            <w:sz w:val="24"/>
            <w:szCs w:val="24"/>
            <w:lang w:eastAsia="es-ES_tradnl"/>
          </w:rPr>
          <w:tab/>
        </w:r>
        <w:r w:rsidRPr="00BF5ABD">
          <w:rPr>
            <w:rStyle w:val="Hipervnculo"/>
          </w:rPr>
          <w:t>Objetivos</w:t>
        </w:r>
        <w:r>
          <w:rPr>
            <w:webHidden/>
          </w:rPr>
          <w:tab/>
        </w:r>
        <w:r>
          <w:rPr>
            <w:webHidden/>
          </w:rPr>
          <w:fldChar w:fldCharType="begin"/>
        </w:r>
        <w:r>
          <w:rPr>
            <w:webHidden/>
          </w:rPr>
          <w:instrText xml:space="preserve"> PAGEREF _Toc483414133 \h </w:instrText>
        </w:r>
      </w:ins>
      <w:r>
        <w:rPr>
          <w:webHidden/>
        </w:rPr>
      </w:r>
      <w:r>
        <w:rPr>
          <w:webHidden/>
        </w:rPr>
        <w:fldChar w:fldCharType="separate"/>
      </w:r>
      <w:ins w:id="77" w:author="Pablo Blanco Peris" w:date="2017-05-24T18:33:00Z">
        <w:r>
          <w:rPr>
            <w:webHidden/>
          </w:rPr>
          <w:t>1</w:t>
        </w:r>
        <w:r>
          <w:rPr>
            <w:webHidden/>
          </w:rPr>
          <w:fldChar w:fldCharType="end"/>
        </w:r>
        <w:r w:rsidRPr="00BF5ABD">
          <w:rPr>
            <w:rStyle w:val="Hipervnculo"/>
          </w:rPr>
          <w:fldChar w:fldCharType="end"/>
        </w:r>
      </w:ins>
    </w:p>
    <w:p w14:paraId="58B1D7FA" w14:textId="77777777" w:rsidR="00EB4ED5" w:rsidRDefault="00EB4ED5">
      <w:pPr>
        <w:pStyle w:val="TDC2"/>
        <w:rPr>
          <w:ins w:id="78" w:author="Pablo Blanco Peris" w:date="2017-05-24T18:33:00Z"/>
          <w:rFonts w:asciiTheme="minorHAnsi" w:eastAsiaTheme="minorEastAsia" w:hAnsiTheme="minorHAnsi" w:cstheme="minorBidi"/>
          <w:smallCaps w:val="0"/>
          <w:sz w:val="24"/>
          <w:szCs w:val="24"/>
          <w:lang w:eastAsia="es-ES_tradnl"/>
        </w:rPr>
      </w:pPr>
      <w:ins w:id="79" w:author="Pablo Blanco Peris" w:date="2017-05-24T18:33:00Z">
        <w:r w:rsidRPr="00BF5ABD">
          <w:rPr>
            <w:rStyle w:val="Hipervnculo"/>
          </w:rPr>
          <w:fldChar w:fldCharType="begin"/>
        </w:r>
        <w:r w:rsidRPr="00BF5ABD">
          <w:rPr>
            <w:rStyle w:val="Hipervnculo"/>
          </w:rPr>
          <w:instrText xml:space="preserve"> </w:instrText>
        </w:r>
        <w:r>
          <w:instrText>HYPERLINK \l "_Toc483414134"</w:instrText>
        </w:r>
        <w:r w:rsidRPr="00BF5ABD">
          <w:rPr>
            <w:rStyle w:val="Hipervnculo"/>
          </w:rPr>
          <w:instrText xml:space="preserve"> </w:instrText>
        </w:r>
        <w:r w:rsidRPr="00BF5ABD">
          <w:rPr>
            <w:rStyle w:val="Hipervnculo"/>
          </w:rPr>
          <w:fldChar w:fldCharType="separate"/>
        </w:r>
        <w:r w:rsidRPr="00BF5ABD">
          <w:rPr>
            <w:rStyle w:val="Hipervnculo"/>
          </w:rPr>
          <w:t>1.3.</w:t>
        </w:r>
        <w:r>
          <w:rPr>
            <w:rFonts w:asciiTheme="minorHAnsi" w:eastAsiaTheme="minorEastAsia" w:hAnsiTheme="minorHAnsi" w:cstheme="minorBidi"/>
            <w:smallCaps w:val="0"/>
            <w:sz w:val="24"/>
            <w:szCs w:val="24"/>
            <w:lang w:eastAsia="es-ES_tradnl"/>
          </w:rPr>
          <w:tab/>
        </w:r>
        <w:r w:rsidRPr="00BF5ABD">
          <w:rPr>
            <w:rStyle w:val="Hipervnculo"/>
          </w:rPr>
          <w:t>Plan de Trabajo</w:t>
        </w:r>
        <w:r>
          <w:rPr>
            <w:webHidden/>
          </w:rPr>
          <w:tab/>
        </w:r>
        <w:r>
          <w:rPr>
            <w:webHidden/>
          </w:rPr>
          <w:fldChar w:fldCharType="begin"/>
        </w:r>
        <w:r>
          <w:rPr>
            <w:webHidden/>
          </w:rPr>
          <w:instrText xml:space="preserve"> PAGEREF _Toc483414134 \h </w:instrText>
        </w:r>
      </w:ins>
      <w:r>
        <w:rPr>
          <w:webHidden/>
        </w:rPr>
      </w:r>
      <w:r>
        <w:rPr>
          <w:webHidden/>
        </w:rPr>
        <w:fldChar w:fldCharType="separate"/>
      </w:r>
      <w:ins w:id="80" w:author="Pablo Blanco Peris" w:date="2017-05-24T18:33:00Z">
        <w:r>
          <w:rPr>
            <w:webHidden/>
          </w:rPr>
          <w:t>2</w:t>
        </w:r>
        <w:r>
          <w:rPr>
            <w:webHidden/>
          </w:rPr>
          <w:fldChar w:fldCharType="end"/>
        </w:r>
        <w:r w:rsidRPr="00BF5ABD">
          <w:rPr>
            <w:rStyle w:val="Hipervnculo"/>
          </w:rPr>
          <w:fldChar w:fldCharType="end"/>
        </w:r>
      </w:ins>
    </w:p>
    <w:p w14:paraId="39B7825D" w14:textId="77777777" w:rsidR="00EB4ED5" w:rsidRDefault="00EB4ED5">
      <w:pPr>
        <w:pStyle w:val="TDC2"/>
        <w:rPr>
          <w:ins w:id="81" w:author="Pablo Blanco Peris" w:date="2017-05-24T18:33:00Z"/>
          <w:rFonts w:asciiTheme="minorHAnsi" w:eastAsiaTheme="minorEastAsia" w:hAnsiTheme="minorHAnsi" w:cstheme="minorBidi"/>
          <w:smallCaps w:val="0"/>
          <w:sz w:val="24"/>
          <w:szCs w:val="24"/>
          <w:lang w:eastAsia="es-ES_tradnl"/>
        </w:rPr>
      </w:pPr>
      <w:ins w:id="82" w:author="Pablo Blanco Peris" w:date="2017-05-24T18:33:00Z">
        <w:r w:rsidRPr="00BF5ABD">
          <w:rPr>
            <w:rStyle w:val="Hipervnculo"/>
          </w:rPr>
          <w:fldChar w:fldCharType="begin"/>
        </w:r>
        <w:r w:rsidRPr="00BF5ABD">
          <w:rPr>
            <w:rStyle w:val="Hipervnculo"/>
          </w:rPr>
          <w:instrText xml:space="preserve"> </w:instrText>
        </w:r>
        <w:r>
          <w:instrText>HYPERLINK \l "_Toc483414135"</w:instrText>
        </w:r>
        <w:r w:rsidRPr="00BF5ABD">
          <w:rPr>
            <w:rStyle w:val="Hipervnculo"/>
          </w:rPr>
          <w:instrText xml:space="preserve"> </w:instrText>
        </w:r>
        <w:r w:rsidRPr="00BF5ABD">
          <w:rPr>
            <w:rStyle w:val="Hipervnculo"/>
          </w:rPr>
          <w:fldChar w:fldCharType="separate"/>
        </w:r>
        <w:r w:rsidRPr="00BF5ABD">
          <w:rPr>
            <w:rStyle w:val="Hipervnculo"/>
          </w:rPr>
          <w:t>1.4.</w:t>
        </w:r>
        <w:r>
          <w:rPr>
            <w:rFonts w:asciiTheme="minorHAnsi" w:eastAsiaTheme="minorEastAsia" w:hAnsiTheme="minorHAnsi" w:cstheme="minorBidi"/>
            <w:smallCaps w:val="0"/>
            <w:sz w:val="24"/>
            <w:szCs w:val="24"/>
            <w:lang w:eastAsia="es-ES_tradnl"/>
          </w:rPr>
          <w:tab/>
        </w:r>
        <w:r w:rsidRPr="00BF5ABD">
          <w:rPr>
            <w:rStyle w:val="Hipervnculo"/>
          </w:rPr>
          <w:t>Estructura de la memoria</w:t>
        </w:r>
        <w:r>
          <w:rPr>
            <w:webHidden/>
          </w:rPr>
          <w:tab/>
        </w:r>
        <w:r>
          <w:rPr>
            <w:webHidden/>
          </w:rPr>
          <w:fldChar w:fldCharType="begin"/>
        </w:r>
        <w:r>
          <w:rPr>
            <w:webHidden/>
          </w:rPr>
          <w:instrText xml:space="preserve"> PAGEREF _Toc483414135 \h </w:instrText>
        </w:r>
      </w:ins>
      <w:r>
        <w:rPr>
          <w:webHidden/>
        </w:rPr>
      </w:r>
      <w:r>
        <w:rPr>
          <w:webHidden/>
        </w:rPr>
        <w:fldChar w:fldCharType="separate"/>
      </w:r>
      <w:ins w:id="83" w:author="Pablo Blanco Peris" w:date="2017-05-24T18:33:00Z">
        <w:r>
          <w:rPr>
            <w:webHidden/>
          </w:rPr>
          <w:t>4</w:t>
        </w:r>
        <w:r>
          <w:rPr>
            <w:webHidden/>
          </w:rPr>
          <w:fldChar w:fldCharType="end"/>
        </w:r>
        <w:r w:rsidRPr="00BF5ABD">
          <w:rPr>
            <w:rStyle w:val="Hipervnculo"/>
          </w:rPr>
          <w:fldChar w:fldCharType="end"/>
        </w:r>
      </w:ins>
    </w:p>
    <w:p w14:paraId="5010FCE1" w14:textId="77777777" w:rsidR="00EB4ED5" w:rsidRDefault="00EB4ED5">
      <w:pPr>
        <w:pStyle w:val="TDC1"/>
        <w:rPr>
          <w:ins w:id="84" w:author="Pablo Blanco Peris" w:date="2017-05-24T18:33:00Z"/>
          <w:rFonts w:asciiTheme="minorHAnsi" w:eastAsiaTheme="minorEastAsia" w:hAnsiTheme="minorHAnsi" w:cstheme="minorBidi"/>
          <w:b w:val="0"/>
          <w:caps w:val="0"/>
          <w:sz w:val="24"/>
          <w:szCs w:val="24"/>
          <w:lang w:eastAsia="es-ES_tradnl"/>
        </w:rPr>
      </w:pPr>
      <w:ins w:id="85" w:author="Pablo Blanco Peris" w:date="2017-05-24T18:33:00Z">
        <w:r w:rsidRPr="00BF5ABD">
          <w:rPr>
            <w:rStyle w:val="Hipervnculo"/>
          </w:rPr>
          <w:fldChar w:fldCharType="begin"/>
        </w:r>
        <w:r w:rsidRPr="00BF5ABD">
          <w:rPr>
            <w:rStyle w:val="Hipervnculo"/>
          </w:rPr>
          <w:instrText xml:space="preserve"> </w:instrText>
        </w:r>
        <w:r>
          <w:instrText>HYPERLINK \l "_Toc483414136"</w:instrText>
        </w:r>
        <w:r w:rsidRPr="00BF5ABD">
          <w:rPr>
            <w:rStyle w:val="Hipervnculo"/>
          </w:rPr>
          <w:instrText xml:space="preserve"> </w:instrText>
        </w:r>
        <w:r w:rsidRPr="00BF5ABD">
          <w:rPr>
            <w:rStyle w:val="Hipervnculo"/>
          </w:rPr>
          <w:fldChar w:fldCharType="separate"/>
        </w:r>
        <w:r w:rsidRPr="00BF5ABD">
          <w:rPr>
            <w:rStyle w:val="Hipervnculo"/>
          </w:rPr>
          <w:t>2.</w:t>
        </w:r>
        <w:r>
          <w:rPr>
            <w:rFonts w:asciiTheme="minorHAnsi" w:eastAsiaTheme="minorEastAsia" w:hAnsiTheme="minorHAnsi" w:cstheme="minorBidi"/>
            <w:b w:val="0"/>
            <w:caps w:val="0"/>
            <w:sz w:val="24"/>
            <w:szCs w:val="24"/>
            <w:lang w:eastAsia="es-ES_tradnl"/>
          </w:rPr>
          <w:tab/>
        </w:r>
        <w:r w:rsidRPr="00BF5ABD">
          <w:rPr>
            <w:rStyle w:val="Hipervnculo"/>
          </w:rPr>
          <w:t>Análisis Forense de Imágenes Digitales</w:t>
        </w:r>
        <w:r>
          <w:rPr>
            <w:webHidden/>
          </w:rPr>
          <w:tab/>
        </w:r>
        <w:r>
          <w:rPr>
            <w:webHidden/>
          </w:rPr>
          <w:fldChar w:fldCharType="begin"/>
        </w:r>
        <w:r>
          <w:rPr>
            <w:webHidden/>
          </w:rPr>
          <w:instrText xml:space="preserve"> PAGEREF _Toc483414136 \h </w:instrText>
        </w:r>
      </w:ins>
      <w:r>
        <w:rPr>
          <w:webHidden/>
        </w:rPr>
      </w:r>
      <w:r>
        <w:rPr>
          <w:webHidden/>
        </w:rPr>
        <w:fldChar w:fldCharType="separate"/>
      </w:r>
      <w:ins w:id="86" w:author="Pablo Blanco Peris" w:date="2017-05-24T18:33:00Z">
        <w:r>
          <w:rPr>
            <w:webHidden/>
          </w:rPr>
          <w:t>6</w:t>
        </w:r>
        <w:r>
          <w:rPr>
            <w:webHidden/>
          </w:rPr>
          <w:fldChar w:fldCharType="end"/>
        </w:r>
        <w:r w:rsidRPr="00BF5ABD">
          <w:rPr>
            <w:rStyle w:val="Hipervnculo"/>
          </w:rPr>
          <w:fldChar w:fldCharType="end"/>
        </w:r>
      </w:ins>
    </w:p>
    <w:p w14:paraId="36C22E70" w14:textId="77777777" w:rsidR="00EB4ED5" w:rsidRDefault="00EB4ED5">
      <w:pPr>
        <w:pStyle w:val="TDC2"/>
        <w:rPr>
          <w:ins w:id="87" w:author="Pablo Blanco Peris" w:date="2017-05-24T18:33:00Z"/>
          <w:rFonts w:asciiTheme="minorHAnsi" w:eastAsiaTheme="minorEastAsia" w:hAnsiTheme="minorHAnsi" w:cstheme="minorBidi"/>
          <w:smallCaps w:val="0"/>
          <w:sz w:val="24"/>
          <w:szCs w:val="24"/>
          <w:lang w:eastAsia="es-ES_tradnl"/>
        </w:rPr>
      </w:pPr>
      <w:ins w:id="88" w:author="Pablo Blanco Peris" w:date="2017-05-24T18:33:00Z">
        <w:r w:rsidRPr="00BF5ABD">
          <w:rPr>
            <w:rStyle w:val="Hipervnculo"/>
          </w:rPr>
          <w:fldChar w:fldCharType="begin"/>
        </w:r>
        <w:r w:rsidRPr="00BF5ABD">
          <w:rPr>
            <w:rStyle w:val="Hipervnculo"/>
          </w:rPr>
          <w:instrText xml:space="preserve"> </w:instrText>
        </w:r>
        <w:r>
          <w:instrText>HYPERLINK \l "_Toc483414137"</w:instrText>
        </w:r>
        <w:r w:rsidRPr="00BF5ABD">
          <w:rPr>
            <w:rStyle w:val="Hipervnculo"/>
          </w:rPr>
          <w:instrText xml:space="preserve"> </w:instrText>
        </w:r>
        <w:r w:rsidRPr="00BF5ABD">
          <w:rPr>
            <w:rStyle w:val="Hipervnculo"/>
          </w:rPr>
          <w:fldChar w:fldCharType="separate"/>
        </w:r>
        <w:r w:rsidRPr="00BF5ABD">
          <w:rPr>
            <w:rStyle w:val="Hipervnculo"/>
          </w:rPr>
          <w:t>2.1.</w:t>
        </w:r>
        <w:r>
          <w:rPr>
            <w:rFonts w:asciiTheme="minorHAnsi" w:eastAsiaTheme="minorEastAsia" w:hAnsiTheme="minorHAnsi" w:cstheme="minorBidi"/>
            <w:smallCaps w:val="0"/>
            <w:sz w:val="24"/>
            <w:szCs w:val="24"/>
            <w:lang w:eastAsia="es-ES_tradnl"/>
          </w:rPr>
          <w:tab/>
        </w:r>
        <w:r w:rsidRPr="00BF5ABD">
          <w:rPr>
            <w:rStyle w:val="Hipervnculo"/>
          </w:rPr>
          <w:t>Falsificación</w:t>
        </w:r>
        <w:r>
          <w:rPr>
            <w:webHidden/>
          </w:rPr>
          <w:tab/>
        </w:r>
        <w:r>
          <w:rPr>
            <w:webHidden/>
          </w:rPr>
          <w:fldChar w:fldCharType="begin"/>
        </w:r>
        <w:r>
          <w:rPr>
            <w:webHidden/>
          </w:rPr>
          <w:instrText xml:space="preserve"> PAGEREF _Toc483414137 \h </w:instrText>
        </w:r>
      </w:ins>
      <w:r>
        <w:rPr>
          <w:webHidden/>
        </w:rPr>
      </w:r>
      <w:r>
        <w:rPr>
          <w:webHidden/>
        </w:rPr>
        <w:fldChar w:fldCharType="separate"/>
      </w:r>
      <w:ins w:id="89" w:author="Pablo Blanco Peris" w:date="2017-05-24T18:33:00Z">
        <w:r>
          <w:rPr>
            <w:webHidden/>
          </w:rPr>
          <w:t>7</w:t>
        </w:r>
        <w:r>
          <w:rPr>
            <w:webHidden/>
          </w:rPr>
          <w:fldChar w:fldCharType="end"/>
        </w:r>
        <w:r w:rsidRPr="00BF5ABD">
          <w:rPr>
            <w:rStyle w:val="Hipervnculo"/>
          </w:rPr>
          <w:fldChar w:fldCharType="end"/>
        </w:r>
      </w:ins>
    </w:p>
    <w:p w14:paraId="527C4B57" w14:textId="77777777" w:rsidR="00EB4ED5" w:rsidRDefault="00EB4ED5">
      <w:pPr>
        <w:pStyle w:val="TDC1"/>
        <w:rPr>
          <w:ins w:id="90" w:author="Pablo Blanco Peris" w:date="2017-05-24T18:33:00Z"/>
          <w:rFonts w:asciiTheme="minorHAnsi" w:eastAsiaTheme="minorEastAsia" w:hAnsiTheme="minorHAnsi" w:cstheme="minorBidi"/>
          <w:b w:val="0"/>
          <w:caps w:val="0"/>
          <w:sz w:val="24"/>
          <w:szCs w:val="24"/>
          <w:lang w:eastAsia="es-ES_tradnl"/>
        </w:rPr>
      </w:pPr>
      <w:ins w:id="91" w:author="Pablo Blanco Peris" w:date="2017-05-24T18:33:00Z">
        <w:r w:rsidRPr="00BF5ABD">
          <w:rPr>
            <w:rStyle w:val="Hipervnculo"/>
          </w:rPr>
          <w:fldChar w:fldCharType="begin"/>
        </w:r>
        <w:r w:rsidRPr="00BF5ABD">
          <w:rPr>
            <w:rStyle w:val="Hipervnculo"/>
          </w:rPr>
          <w:instrText xml:space="preserve"> </w:instrText>
        </w:r>
        <w:r>
          <w:instrText>HYPERLINK \l "_Toc483414138"</w:instrText>
        </w:r>
        <w:r w:rsidRPr="00BF5ABD">
          <w:rPr>
            <w:rStyle w:val="Hipervnculo"/>
          </w:rPr>
          <w:instrText xml:space="preserve"> </w:instrText>
        </w:r>
        <w:r w:rsidRPr="00BF5ABD">
          <w:rPr>
            <w:rStyle w:val="Hipervnculo"/>
          </w:rPr>
          <w:fldChar w:fldCharType="separate"/>
        </w:r>
        <w:r w:rsidRPr="00BF5ABD">
          <w:rPr>
            <w:rStyle w:val="Hipervnculo"/>
            <w:bCs/>
          </w:rPr>
          <w:t>1.</w:t>
        </w:r>
        <w:r>
          <w:rPr>
            <w:rFonts w:asciiTheme="minorHAnsi" w:eastAsiaTheme="minorEastAsia" w:hAnsiTheme="minorHAnsi" w:cstheme="minorBidi"/>
            <w:b w:val="0"/>
            <w:caps w:val="0"/>
            <w:sz w:val="24"/>
            <w:szCs w:val="24"/>
            <w:lang w:eastAsia="es-ES_tradnl"/>
          </w:rPr>
          <w:tab/>
        </w:r>
        <w:r w:rsidRPr="00BF5ABD">
          <w:rPr>
            <w:rStyle w:val="Hipervnculo"/>
            <w:bCs/>
          </w:rPr>
          <w:t>ANÁLISIS FORENSE DE IMÁGENES DIGITALES</w:t>
        </w:r>
        <w:r>
          <w:rPr>
            <w:webHidden/>
          </w:rPr>
          <w:tab/>
        </w:r>
        <w:r>
          <w:rPr>
            <w:webHidden/>
          </w:rPr>
          <w:fldChar w:fldCharType="begin"/>
        </w:r>
        <w:r>
          <w:rPr>
            <w:webHidden/>
          </w:rPr>
          <w:instrText xml:space="preserve"> PAGEREF _Toc483414138 \h </w:instrText>
        </w:r>
      </w:ins>
      <w:r>
        <w:rPr>
          <w:webHidden/>
        </w:rPr>
      </w:r>
      <w:r>
        <w:rPr>
          <w:webHidden/>
        </w:rPr>
        <w:fldChar w:fldCharType="separate"/>
      </w:r>
      <w:ins w:id="92" w:author="Pablo Blanco Peris" w:date="2017-05-24T18:33:00Z">
        <w:r>
          <w:rPr>
            <w:webHidden/>
          </w:rPr>
          <w:t>10</w:t>
        </w:r>
        <w:r>
          <w:rPr>
            <w:webHidden/>
          </w:rPr>
          <w:fldChar w:fldCharType="end"/>
        </w:r>
        <w:r w:rsidRPr="00BF5ABD">
          <w:rPr>
            <w:rStyle w:val="Hipervnculo"/>
          </w:rPr>
          <w:fldChar w:fldCharType="end"/>
        </w:r>
      </w:ins>
    </w:p>
    <w:p w14:paraId="05631B7B" w14:textId="77777777" w:rsidR="00EB4ED5" w:rsidRDefault="00EB4ED5">
      <w:pPr>
        <w:pStyle w:val="TDC2"/>
        <w:rPr>
          <w:ins w:id="93" w:author="Pablo Blanco Peris" w:date="2017-05-24T18:33:00Z"/>
          <w:rFonts w:asciiTheme="minorHAnsi" w:eastAsiaTheme="minorEastAsia" w:hAnsiTheme="minorHAnsi" w:cstheme="minorBidi"/>
          <w:smallCaps w:val="0"/>
          <w:sz w:val="24"/>
          <w:szCs w:val="24"/>
          <w:lang w:eastAsia="es-ES_tradnl"/>
        </w:rPr>
      </w:pPr>
      <w:ins w:id="94" w:author="Pablo Blanco Peris" w:date="2017-05-24T18:33:00Z">
        <w:r w:rsidRPr="00BF5ABD">
          <w:rPr>
            <w:rStyle w:val="Hipervnculo"/>
          </w:rPr>
          <w:fldChar w:fldCharType="begin"/>
        </w:r>
        <w:r w:rsidRPr="00BF5ABD">
          <w:rPr>
            <w:rStyle w:val="Hipervnculo"/>
          </w:rPr>
          <w:instrText xml:space="preserve"> </w:instrText>
        </w:r>
        <w:r>
          <w:instrText>HYPERLINK \l "_Toc483414139"</w:instrText>
        </w:r>
        <w:r w:rsidRPr="00BF5ABD">
          <w:rPr>
            <w:rStyle w:val="Hipervnculo"/>
          </w:rPr>
          <w:instrText xml:space="preserve"> </w:instrText>
        </w:r>
        <w:r w:rsidRPr="00BF5ABD">
          <w:rPr>
            <w:rStyle w:val="Hipervnculo"/>
          </w:rPr>
          <w:fldChar w:fldCharType="separate"/>
        </w:r>
        <w:r w:rsidRPr="00BF5ABD">
          <w:rPr>
            <w:rStyle w:val="Hipervnculo"/>
            <w:bCs/>
          </w:rPr>
          <w:t>1.1.</w:t>
        </w:r>
        <w:r>
          <w:rPr>
            <w:rFonts w:asciiTheme="minorHAnsi" w:eastAsiaTheme="minorEastAsia" w:hAnsiTheme="minorHAnsi" w:cstheme="minorBidi"/>
            <w:smallCaps w:val="0"/>
            <w:sz w:val="24"/>
            <w:szCs w:val="24"/>
            <w:lang w:eastAsia="es-ES_tradnl"/>
          </w:rPr>
          <w:tab/>
        </w:r>
        <w:r w:rsidRPr="00BF5ABD">
          <w:rPr>
            <w:rStyle w:val="Hipervnculo"/>
            <w:bCs/>
          </w:rPr>
          <w:t>Formación de una imagen digital</w:t>
        </w:r>
        <w:r>
          <w:rPr>
            <w:webHidden/>
          </w:rPr>
          <w:tab/>
        </w:r>
        <w:r>
          <w:rPr>
            <w:webHidden/>
          </w:rPr>
          <w:fldChar w:fldCharType="begin"/>
        </w:r>
        <w:r>
          <w:rPr>
            <w:webHidden/>
          </w:rPr>
          <w:instrText xml:space="preserve"> PAGEREF _Toc483414139 \h </w:instrText>
        </w:r>
      </w:ins>
      <w:r>
        <w:rPr>
          <w:webHidden/>
        </w:rPr>
      </w:r>
      <w:r>
        <w:rPr>
          <w:webHidden/>
        </w:rPr>
        <w:fldChar w:fldCharType="separate"/>
      </w:r>
      <w:ins w:id="95" w:author="Pablo Blanco Peris" w:date="2017-05-24T18:33:00Z">
        <w:r>
          <w:rPr>
            <w:webHidden/>
          </w:rPr>
          <w:t>10</w:t>
        </w:r>
        <w:r>
          <w:rPr>
            <w:webHidden/>
          </w:rPr>
          <w:fldChar w:fldCharType="end"/>
        </w:r>
        <w:r w:rsidRPr="00BF5ABD">
          <w:rPr>
            <w:rStyle w:val="Hipervnculo"/>
          </w:rPr>
          <w:fldChar w:fldCharType="end"/>
        </w:r>
      </w:ins>
    </w:p>
    <w:p w14:paraId="4621ED1D" w14:textId="77777777" w:rsidR="00EB4ED5" w:rsidRDefault="00EB4ED5">
      <w:pPr>
        <w:pStyle w:val="TDC2"/>
        <w:rPr>
          <w:ins w:id="96" w:author="Pablo Blanco Peris" w:date="2017-05-24T18:33:00Z"/>
          <w:rFonts w:asciiTheme="minorHAnsi" w:eastAsiaTheme="minorEastAsia" w:hAnsiTheme="minorHAnsi" w:cstheme="minorBidi"/>
          <w:smallCaps w:val="0"/>
          <w:sz w:val="24"/>
          <w:szCs w:val="24"/>
          <w:lang w:eastAsia="es-ES_tradnl"/>
        </w:rPr>
      </w:pPr>
      <w:ins w:id="97" w:author="Pablo Blanco Peris" w:date="2017-05-24T18:33:00Z">
        <w:r w:rsidRPr="00BF5ABD">
          <w:rPr>
            <w:rStyle w:val="Hipervnculo"/>
          </w:rPr>
          <w:fldChar w:fldCharType="begin"/>
        </w:r>
        <w:r w:rsidRPr="00BF5ABD">
          <w:rPr>
            <w:rStyle w:val="Hipervnculo"/>
          </w:rPr>
          <w:instrText xml:space="preserve"> </w:instrText>
        </w:r>
        <w:r>
          <w:instrText>HYPERLINK \l "_Toc483414140"</w:instrText>
        </w:r>
        <w:r w:rsidRPr="00BF5ABD">
          <w:rPr>
            <w:rStyle w:val="Hipervnculo"/>
          </w:rPr>
          <w:instrText xml:space="preserve"> </w:instrText>
        </w:r>
        <w:r w:rsidRPr="00BF5ABD">
          <w:rPr>
            <w:rStyle w:val="Hipervnculo"/>
          </w:rPr>
          <w:fldChar w:fldCharType="separate"/>
        </w:r>
        <w:r w:rsidRPr="00BF5ABD">
          <w:rPr>
            <w:rStyle w:val="Hipervnculo"/>
            <w:bCs/>
          </w:rPr>
          <w:t>1.2.</w:t>
        </w:r>
        <w:r>
          <w:rPr>
            <w:rFonts w:asciiTheme="minorHAnsi" w:eastAsiaTheme="minorEastAsia" w:hAnsiTheme="minorHAnsi" w:cstheme="minorBidi"/>
            <w:smallCaps w:val="0"/>
            <w:sz w:val="24"/>
            <w:szCs w:val="24"/>
            <w:lang w:eastAsia="es-ES_tradnl"/>
          </w:rPr>
          <w:tab/>
        </w:r>
        <w:r w:rsidRPr="00BF5ABD">
          <w:rPr>
            <w:rStyle w:val="Hipervnculo"/>
            <w:bCs/>
          </w:rPr>
          <w:t>Filtros de color</w:t>
        </w:r>
        <w:r>
          <w:rPr>
            <w:webHidden/>
          </w:rPr>
          <w:tab/>
        </w:r>
        <w:r>
          <w:rPr>
            <w:webHidden/>
          </w:rPr>
          <w:fldChar w:fldCharType="begin"/>
        </w:r>
        <w:r>
          <w:rPr>
            <w:webHidden/>
          </w:rPr>
          <w:instrText xml:space="preserve"> PAGEREF _Toc483414140 \h </w:instrText>
        </w:r>
      </w:ins>
      <w:r>
        <w:rPr>
          <w:webHidden/>
        </w:rPr>
      </w:r>
      <w:r>
        <w:rPr>
          <w:webHidden/>
        </w:rPr>
        <w:fldChar w:fldCharType="separate"/>
      </w:r>
      <w:ins w:id="98" w:author="Pablo Blanco Peris" w:date="2017-05-24T18:33:00Z">
        <w:r>
          <w:rPr>
            <w:webHidden/>
          </w:rPr>
          <w:t>12</w:t>
        </w:r>
        <w:r>
          <w:rPr>
            <w:webHidden/>
          </w:rPr>
          <w:fldChar w:fldCharType="end"/>
        </w:r>
        <w:r w:rsidRPr="00BF5ABD">
          <w:rPr>
            <w:rStyle w:val="Hipervnculo"/>
          </w:rPr>
          <w:fldChar w:fldCharType="end"/>
        </w:r>
      </w:ins>
    </w:p>
    <w:p w14:paraId="1E924A8D" w14:textId="77777777" w:rsidR="00EB4ED5" w:rsidRDefault="00EB4ED5">
      <w:pPr>
        <w:pStyle w:val="TDC2"/>
        <w:rPr>
          <w:ins w:id="99" w:author="Pablo Blanco Peris" w:date="2017-05-24T18:33:00Z"/>
          <w:rFonts w:asciiTheme="minorHAnsi" w:eastAsiaTheme="minorEastAsia" w:hAnsiTheme="minorHAnsi" w:cstheme="minorBidi"/>
          <w:smallCaps w:val="0"/>
          <w:sz w:val="24"/>
          <w:szCs w:val="24"/>
          <w:lang w:eastAsia="es-ES_tradnl"/>
        </w:rPr>
      </w:pPr>
      <w:ins w:id="100" w:author="Pablo Blanco Peris" w:date="2017-05-24T18:33:00Z">
        <w:r w:rsidRPr="00BF5ABD">
          <w:rPr>
            <w:rStyle w:val="Hipervnculo"/>
          </w:rPr>
          <w:fldChar w:fldCharType="begin"/>
        </w:r>
        <w:r w:rsidRPr="00BF5ABD">
          <w:rPr>
            <w:rStyle w:val="Hipervnculo"/>
          </w:rPr>
          <w:instrText xml:space="preserve"> </w:instrText>
        </w:r>
        <w:r>
          <w:instrText>HYPERLINK \l "_Toc483414141"</w:instrText>
        </w:r>
        <w:r w:rsidRPr="00BF5ABD">
          <w:rPr>
            <w:rStyle w:val="Hipervnculo"/>
          </w:rPr>
          <w:instrText xml:space="preserve"> </w:instrText>
        </w:r>
        <w:r w:rsidRPr="00BF5ABD">
          <w:rPr>
            <w:rStyle w:val="Hipervnculo"/>
          </w:rPr>
          <w:fldChar w:fldCharType="separate"/>
        </w:r>
        <w:r w:rsidRPr="00BF5ABD">
          <w:rPr>
            <w:rStyle w:val="Hipervnculo"/>
            <w:bCs/>
          </w:rPr>
          <w:t>1.3.</w:t>
        </w:r>
        <w:r>
          <w:rPr>
            <w:rFonts w:asciiTheme="minorHAnsi" w:eastAsiaTheme="minorEastAsia" w:hAnsiTheme="minorHAnsi" w:cstheme="minorBidi"/>
            <w:smallCaps w:val="0"/>
            <w:sz w:val="24"/>
            <w:szCs w:val="24"/>
            <w:lang w:eastAsia="es-ES_tradnl"/>
          </w:rPr>
          <w:tab/>
        </w:r>
        <w:r w:rsidRPr="00BF5ABD">
          <w:rPr>
            <w:rStyle w:val="Hipervnculo"/>
            <w:bCs/>
          </w:rPr>
          <w:t>Tipos de sensores</w:t>
        </w:r>
        <w:r>
          <w:rPr>
            <w:webHidden/>
          </w:rPr>
          <w:tab/>
        </w:r>
        <w:r>
          <w:rPr>
            <w:webHidden/>
          </w:rPr>
          <w:fldChar w:fldCharType="begin"/>
        </w:r>
        <w:r>
          <w:rPr>
            <w:webHidden/>
          </w:rPr>
          <w:instrText xml:space="preserve"> PAGEREF _Toc483414141 \h </w:instrText>
        </w:r>
      </w:ins>
      <w:r>
        <w:rPr>
          <w:webHidden/>
        </w:rPr>
      </w:r>
      <w:r>
        <w:rPr>
          <w:webHidden/>
        </w:rPr>
        <w:fldChar w:fldCharType="separate"/>
      </w:r>
      <w:ins w:id="101" w:author="Pablo Blanco Peris" w:date="2017-05-24T18:33:00Z">
        <w:r>
          <w:rPr>
            <w:webHidden/>
          </w:rPr>
          <w:t>12</w:t>
        </w:r>
        <w:r>
          <w:rPr>
            <w:webHidden/>
          </w:rPr>
          <w:fldChar w:fldCharType="end"/>
        </w:r>
        <w:r w:rsidRPr="00BF5ABD">
          <w:rPr>
            <w:rStyle w:val="Hipervnculo"/>
          </w:rPr>
          <w:fldChar w:fldCharType="end"/>
        </w:r>
      </w:ins>
    </w:p>
    <w:p w14:paraId="6D42D4F8" w14:textId="77777777" w:rsidR="00EB4ED5" w:rsidRDefault="00EB4ED5">
      <w:pPr>
        <w:pStyle w:val="TDC3"/>
        <w:rPr>
          <w:ins w:id="102" w:author="Pablo Blanco Peris" w:date="2017-05-24T18:33:00Z"/>
          <w:rFonts w:asciiTheme="minorHAnsi" w:eastAsiaTheme="minorEastAsia" w:hAnsiTheme="minorHAnsi" w:cstheme="minorBidi"/>
          <w:sz w:val="24"/>
          <w:szCs w:val="24"/>
          <w:lang w:eastAsia="es-ES_tradnl"/>
        </w:rPr>
      </w:pPr>
      <w:ins w:id="103" w:author="Pablo Blanco Peris" w:date="2017-05-24T18:33:00Z">
        <w:r w:rsidRPr="00BF5ABD">
          <w:rPr>
            <w:rStyle w:val="Hipervnculo"/>
          </w:rPr>
          <w:fldChar w:fldCharType="begin"/>
        </w:r>
        <w:r w:rsidRPr="00BF5ABD">
          <w:rPr>
            <w:rStyle w:val="Hipervnculo"/>
          </w:rPr>
          <w:instrText xml:space="preserve"> </w:instrText>
        </w:r>
        <w:r>
          <w:instrText>HYPERLINK \l "_Toc483414142"</w:instrText>
        </w:r>
        <w:r w:rsidRPr="00BF5ABD">
          <w:rPr>
            <w:rStyle w:val="Hipervnculo"/>
          </w:rPr>
          <w:instrText xml:space="preserve"> </w:instrText>
        </w:r>
        <w:r w:rsidRPr="00BF5ABD">
          <w:rPr>
            <w:rStyle w:val="Hipervnculo"/>
          </w:rPr>
          <w:fldChar w:fldCharType="separate"/>
        </w:r>
        <w:r w:rsidRPr="00BF5ABD">
          <w:rPr>
            <w:rStyle w:val="Hipervnculo"/>
          </w:rPr>
          <w:t>1.3.1.</w:t>
        </w:r>
        <w:r>
          <w:rPr>
            <w:rFonts w:asciiTheme="minorHAnsi" w:eastAsiaTheme="minorEastAsia" w:hAnsiTheme="minorHAnsi" w:cstheme="minorBidi"/>
            <w:sz w:val="24"/>
            <w:szCs w:val="24"/>
            <w:lang w:eastAsia="es-ES_tradnl"/>
          </w:rPr>
          <w:tab/>
        </w:r>
        <w:r w:rsidRPr="00BF5ABD">
          <w:rPr>
            <w:rStyle w:val="Hipervnculo"/>
          </w:rPr>
          <w:t>Sensores CCD</w:t>
        </w:r>
        <w:r>
          <w:rPr>
            <w:webHidden/>
          </w:rPr>
          <w:tab/>
        </w:r>
        <w:r>
          <w:rPr>
            <w:webHidden/>
          </w:rPr>
          <w:fldChar w:fldCharType="begin"/>
        </w:r>
        <w:r>
          <w:rPr>
            <w:webHidden/>
          </w:rPr>
          <w:instrText xml:space="preserve"> PAGEREF _Toc483414142 \h </w:instrText>
        </w:r>
      </w:ins>
      <w:r>
        <w:rPr>
          <w:webHidden/>
        </w:rPr>
      </w:r>
      <w:r>
        <w:rPr>
          <w:webHidden/>
        </w:rPr>
        <w:fldChar w:fldCharType="separate"/>
      </w:r>
      <w:ins w:id="104" w:author="Pablo Blanco Peris" w:date="2017-05-24T18:33:00Z">
        <w:r>
          <w:rPr>
            <w:webHidden/>
          </w:rPr>
          <w:t>13</w:t>
        </w:r>
        <w:r>
          <w:rPr>
            <w:webHidden/>
          </w:rPr>
          <w:fldChar w:fldCharType="end"/>
        </w:r>
        <w:r w:rsidRPr="00BF5ABD">
          <w:rPr>
            <w:rStyle w:val="Hipervnculo"/>
          </w:rPr>
          <w:fldChar w:fldCharType="end"/>
        </w:r>
      </w:ins>
    </w:p>
    <w:p w14:paraId="37F10E74" w14:textId="77777777" w:rsidR="00EB4ED5" w:rsidRDefault="00EB4ED5">
      <w:pPr>
        <w:pStyle w:val="TDC3"/>
        <w:rPr>
          <w:ins w:id="105" w:author="Pablo Blanco Peris" w:date="2017-05-24T18:33:00Z"/>
          <w:rFonts w:asciiTheme="minorHAnsi" w:eastAsiaTheme="minorEastAsia" w:hAnsiTheme="minorHAnsi" w:cstheme="minorBidi"/>
          <w:sz w:val="24"/>
          <w:szCs w:val="24"/>
          <w:lang w:eastAsia="es-ES_tradnl"/>
        </w:rPr>
      </w:pPr>
      <w:ins w:id="106" w:author="Pablo Blanco Peris" w:date="2017-05-24T18:33:00Z">
        <w:r w:rsidRPr="00BF5ABD">
          <w:rPr>
            <w:rStyle w:val="Hipervnculo"/>
          </w:rPr>
          <w:fldChar w:fldCharType="begin"/>
        </w:r>
        <w:r w:rsidRPr="00BF5ABD">
          <w:rPr>
            <w:rStyle w:val="Hipervnculo"/>
          </w:rPr>
          <w:instrText xml:space="preserve"> </w:instrText>
        </w:r>
        <w:r>
          <w:instrText>HYPERLINK \l "_Toc483414143"</w:instrText>
        </w:r>
        <w:r w:rsidRPr="00BF5ABD">
          <w:rPr>
            <w:rStyle w:val="Hipervnculo"/>
          </w:rPr>
          <w:instrText xml:space="preserve"> </w:instrText>
        </w:r>
        <w:r w:rsidRPr="00BF5ABD">
          <w:rPr>
            <w:rStyle w:val="Hipervnculo"/>
          </w:rPr>
          <w:fldChar w:fldCharType="separate"/>
        </w:r>
        <w:r w:rsidRPr="00BF5ABD">
          <w:rPr>
            <w:rStyle w:val="Hipervnculo"/>
          </w:rPr>
          <w:t>1.3.2.</w:t>
        </w:r>
        <w:r>
          <w:rPr>
            <w:rFonts w:asciiTheme="minorHAnsi" w:eastAsiaTheme="minorEastAsia" w:hAnsiTheme="minorHAnsi" w:cstheme="minorBidi"/>
            <w:sz w:val="24"/>
            <w:szCs w:val="24"/>
            <w:lang w:eastAsia="es-ES_tradnl"/>
          </w:rPr>
          <w:tab/>
        </w:r>
        <w:r w:rsidRPr="00BF5ABD">
          <w:rPr>
            <w:rStyle w:val="Hipervnculo"/>
          </w:rPr>
          <w:t>Sensores CMOS</w:t>
        </w:r>
        <w:r>
          <w:rPr>
            <w:webHidden/>
          </w:rPr>
          <w:tab/>
        </w:r>
        <w:r>
          <w:rPr>
            <w:webHidden/>
          </w:rPr>
          <w:fldChar w:fldCharType="begin"/>
        </w:r>
        <w:r>
          <w:rPr>
            <w:webHidden/>
          </w:rPr>
          <w:instrText xml:space="preserve"> PAGEREF _Toc483414143 \h </w:instrText>
        </w:r>
      </w:ins>
      <w:r>
        <w:rPr>
          <w:webHidden/>
        </w:rPr>
      </w:r>
      <w:r>
        <w:rPr>
          <w:webHidden/>
        </w:rPr>
        <w:fldChar w:fldCharType="separate"/>
      </w:r>
      <w:ins w:id="107" w:author="Pablo Blanco Peris" w:date="2017-05-24T18:33:00Z">
        <w:r>
          <w:rPr>
            <w:webHidden/>
          </w:rPr>
          <w:t>13</w:t>
        </w:r>
        <w:r>
          <w:rPr>
            <w:webHidden/>
          </w:rPr>
          <w:fldChar w:fldCharType="end"/>
        </w:r>
        <w:r w:rsidRPr="00BF5ABD">
          <w:rPr>
            <w:rStyle w:val="Hipervnculo"/>
          </w:rPr>
          <w:fldChar w:fldCharType="end"/>
        </w:r>
      </w:ins>
    </w:p>
    <w:p w14:paraId="35C44265" w14:textId="77777777" w:rsidR="00EB4ED5" w:rsidRDefault="00EB4ED5">
      <w:pPr>
        <w:pStyle w:val="TDC2"/>
        <w:rPr>
          <w:ins w:id="108" w:author="Pablo Blanco Peris" w:date="2017-05-24T18:33:00Z"/>
          <w:rFonts w:asciiTheme="minorHAnsi" w:eastAsiaTheme="minorEastAsia" w:hAnsiTheme="minorHAnsi" w:cstheme="minorBidi"/>
          <w:smallCaps w:val="0"/>
          <w:sz w:val="24"/>
          <w:szCs w:val="24"/>
          <w:lang w:eastAsia="es-ES_tradnl"/>
        </w:rPr>
      </w:pPr>
      <w:ins w:id="109" w:author="Pablo Blanco Peris" w:date="2017-05-24T18:33:00Z">
        <w:r w:rsidRPr="00BF5ABD">
          <w:rPr>
            <w:rStyle w:val="Hipervnculo"/>
          </w:rPr>
          <w:fldChar w:fldCharType="begin"/>
        </w:r>
        <w:r w:rsidRPr="00BF5ABD">
          <w:rPr>
            <w:rStyle w:val="Hipervnculo"/>
          </w:rPr>
          <w:instrText xml:space="preserve"> </w:instrText>
        </w:r>
        <w:r>
          <w:instrText>HYPERLINK \l "_Toc483414144"</w:instrText>
        </w:r>
        <w:r w:rsidRPr="00BF5ABD">
          <w:rPr>
            <w:rStyle w:val="Hipervnculo"/>
          </w:rPr>
          <w:instrText xml:space="preserve"> </w:instrText>
        </w:r>
        <w:r w:rsidRPr="00BF5ABD">
          <w:rPr>
            <w:rStyle w:val="Hipervnculo"/>
          </w:rPr>
          <w:fldChar w:fldCharType="separate"/>
        </w:r>
        <w:r w:rsidRPr="00BF5ABD">
          <w:rPr>
            <w:rStyle w:val="Hipervnculo"/>
          </w:rPr>
          <w:t>1.4.</w:t>
        </w:r>
        <w:r>
          <w:rPr>
            <w:rFonts w:asciiTheme="minorHAnsi" w:eastAsiaTheme="minorEastAsia" w:hAnsiTheme="minorHAnsi" w:cstheme="minorBidi"/>
            <w:smallCaps w:val="0"/>
            <w:sz w:val="24"/>
            <w:szCs w:val="24"/>
            <w:lang w:eastAsia="es-ES_tradnl"/>
          </w:rPr>
          <w:tab/>
        </w:r>
        <w:r w:rsidRPr="00BF5ABD">
          <w:rPr>
            <w:rStyle w:val="Hipervnculo"/>
            <w:bCs/>
          </w:rPr>
          <w:t>Imperfecciones</w:t>
        </w:r>
        <w:r w:rsidRPr="00BF5ABD">
          <w:rPr>
            <w:rStyle w:val="Hipervnculo"/>
          </w:rPr>
          <w:t xml:space="preserve"> </w:t>
        </w:r>
        <w:r w:rsidRPr="00BF5ABD">
          <w:rPr>
            <w:rStyle w:val="Hipervnculo"/>
            <w:bCs/>
          </w:rPr>
          <w:t>y ruido de la imagen</w:t>
        </w:r>
        <w:r>
          <w:rPr>
            <w:webHidden/>
          </w:rPr>
          <w:tab/>
        </w:r>
        <w:r>
          <w:rPr>
            <w:webHidden/>
          </w:rPr>
          <w:fldChar w:fldCharType="begin"/>
        </w:r>
        <w:r>
          <w:rPr>
            <w:webHidden/>
          </w:rPr>
          <w:instrText xml:space="preserve"> PAGEREF _Toc483414144 \h </w:instrText>
        </w:r>
      </w:ins>
      <w:r>
        <w:rPr>
          <w:webHidden/>
        </w:rPr>
      </w:r>
      <w:r>
        <w:rPr>
          <w:webHidden/>
        </w:rPr>
        <w:fldChar w:fldCharType="separate"/>
      </w:r>
      <w:ins w:id="110" w:author="Pablo Blanco Peris" w:date="2017-05-24T18:33:00Z">
        <w:r>
          <w:rPr>
            <w:webHidden/>
          </w:rPr>
          <w:t>14</w:t>
        </w:r>
        <w:r>
          <w:rPr>
            <w:webHidden/>
          </w:rPr>
          <w:fldChar w:fldCharType="end"/>
        </w:r>
        <w:r w:rsidRPr="00BF5ABD">
          <w:rPr>
            <w:rStyle w:val="Hipervnculo"/>
          </w:rPr>
          <w:fldChar w:fldCharType="end"/>
        </w:r>
      </w:ins>
    </w:p>
    <w:p w14:paraId="4533F6C1" w14:textId="77777777" w:rsidR="00EB4ED5" w:rsidRDefault="00EB4ED5">
      <w:pPr>
        <w:pStyle w:val="TDC3"/>
        <w:rPr>
          <w:ins w:id="111" w:author="Pablo Blanco Peris" w:date="2017-05-24T18:33:00Z"/>
          <w:rFonts w:asciiTheme="minorHAnsi" w:eastAsiaTheme="minorEastAsia" w:hAnsiTheme="minorHAnsi" w:cstheme="minorBidi"/>
          <w:sz w:val="24"/>
          <w:szCs w:val="24"/>
          <w:lang w:eastAsia="es-ES_tradnl"/>
        </w:rPr>
      </w:pPr>
      <w:ins w:id="112" w:author="Pablo Blanco Peris" w:date="2017-05-24T18:33:00Z">
        <w:r w:rsidRPr="00BF5ABD">
          <w:rPr>
            <w:rStyle w:val="Hipervnculo"/>
          </w:rPr>
          <w:fldChar w:fldCharType="begin"/>
        </w:r>
        <w:r w:rsidRPr="00BF5ABD">
          <w:rPr>
            <w:rStyle w:val="Hipervnculo"/>
          </w:rPr>
          <w:instrText xml:space="preserve"> </w:instrText>
        </w:r>
        <w:r>
          <w:instrText>HYPERLINK \l "_Toc483414145"</w:instrText>
        </w:r>
        <w:r w:rsidRPr="00BF5ABD">
          <w:rPr>
            <w:rStyle w:val="Hipervnculo"/>
          </w:rPr>
          <w:instrText xml:space="preserve"> </w:instrText>
        </w:r>
        <w:r w:rsidRPr="00BF5ABD">
          <w:rPr>
            <w:rStyle w:val="Hipervnculo"/>
          </w:rPr>
          <w:fldChar w:fldCharType="separate"/>
        </w:r>
        <w:r w:rsidRPr="00BF5ABD">
          <w:rPr>
            <w:rStyle w:val="Hipervnculo"/>
            <w:lang w:val="es-ES"/>
          </w:rPr>
          <w:t>1.4.1.</w:t>
        </w:r>
        <w:r>
          <w:rPr>
            <w:rFonts w:asciiTheme="minorHAnsi" w:eastAsiaTheme="minorEastAsia" w:hAnsiTheme="minorHAnsi" w:cstheme="minorBidi"/>
            <w:sz w:val="24"/>
            <w:szCs w:val="24"/>
            <w:lang w:eastAsia="es-ES_tradnl"/>
          </w:rPr>
          <w:tab/>
        </w:r>
        <w:r w:rsidRPr="00BF5ABD">
          <w:rPr>
            <w:rStyle w:val="Hipervnculo"/>
          </w:rPr>
          <w:t>Imperfecciones</w:t>
        </w:r>
        <w:r w:rsidRPr="00BF5ABD">
          <w:rPr>
            <w:rStyle w:val="Hipervnculo"/>
            <w:lang w:val="es-ES"/>
          </w:rPr>
          <w:t xml:space="preserve"> </w:t>
        </w:r>
        <w:r w:rsidRPr="00BF5ABD">
          <w:rPr>
            <w:rStyle w:val="Hipervnculo"/>
          </w:rPr>
          <w:t>del sensor</w:t>
        </w:r>
        <w:r>
          <w:rPr>
            <w:webHidden/>
          </w:rPr>
          <w:tab/>
        </w:r>
        <w:r>
          <w:rPr>
            <w:webHidden/>
          </w:rPr>
          <w:fldChar w:fldCharType="begin"/>
        </w:r>
        <w:r>
          <w:rPr>
            <w:webHidden/>
          </w:rPr>
          <w:instrText xml:space="preserve"> PAGEREF _Toc483414145 \h </w:instrText>
        </w:r>
      </w:ins>
      <w:r>
        <w:rPr>
          <w:webHidden/>
        </w:rPr>
      </w:r>
      <w:r>
        <w:rPr>
          <w:webHidden/>
        </w:rPr>
        <w:fldChar w:fldCharType="separate"/>
      </w:r>
      <w:ins w:id="113" w:author="Pablo Blanco Peris" w:date="2017-05-24T18:33:00Z">
        <w:r>
          <w:rPr>
            <w:webHidden/>
          </w:rPr>
          <w:t>14</w:t>
        </w:r>
        <w:r>
          <w:rPr>
            <w:webHidden/>
          </w:rPr>
          <w:fldChar w:fldCharType="end"/>
        </w:r>
        <w:r w:rsidRPr="00BF5ABD">
          <w:rPr>
            <w:rStyle w:val="Hipervnculo"/>
          </w:rPr>
          <w:fldChar w:fldCharType="end"/>
        </w:r>
      </w:ins>
    </w:p>
    <w:p w14:paraId="758E30B0" w14:textId="77777777" w:rsidR="00EB4ED5" w:rsidRDefault="00EB4ED5">
      <w:pPr>
        <w:pStyle w:val="TDC3"/>
        <w:rPr>
          <w:ins w:id="114" w:author="Pablo Blanco Peris" w:date="2017-05-24T18:33:00Z"/>
          <w:rFonts w:asciiTheme="minorHAnsi" w:eastAsiaTheme="minorEastAsia" w:hAnsiTheme="minorHAnsi" w:cstheme="minorBidi"/>
          <w:sz w:val="24"/>
          <w:szCs w:val="24"/>
          <w:lang w:eastAsia="es-ES_tradnl"/>
        </w:rPr>
      </w:pPr>
      <w:ins w:id="115" w:author="Pablo Blanco Peris" w:date="2017-05-24T18:33:00Z">
        <w:r w:rsidRPr="00BF5ABD">
          <w:rPr>
            <w:rStyle w:val="Hipervnculo"/>
          </w:rPr>
          <w:fldChar w:fldCharType="begin"/>
        </w:r>
        <w:r w:rsidRPr="00BF5ABD">
          <w:rPr>
            <w:rStyle w:val="Hipervnculo"/>
          </w:rPr>
          <w:instrText xml:space="preserve"> </w:instrText>
        </w:r>
        <w:r>
          <w:instrText>HYPERLINK \l "_Toc483414146"</w:instrText>
        </w:r>
        <w:r w:rsidRPr="00BF5ABD">
          <w:rPr>
            <w:rStyle w:val="Hipervnculo"/>
          </w:rPr>
          <w:instrText xml:space="preserve"> </w:instrText>
        </w:r>
        <w:r w:rsidRPr="00BF5ABD">
          <w:rPr>
            <w:rStyle w:val="Hipervnculo"/>
          </w:rPr>
          <w:fldChar w:fldCharType="separate"/>
        </w:r>
        <w:r w:rsidRPr="00BF5ABD">
          <w:rPr>
            <w:rStyle w:val="Hipervnculo"/>
          </w:rPr>
          <w:t>1.4.2.</w:t>
        </w:r>
        <w:r>
          <w:rPr>
            <w:rFonts w:asciiTheme="minorHAnsi" w:eastAsiaTheme="minorEastAsia" w:hAnsiTheme="minorHAnsi" w:cstheme="minorBidi"/>
            <w:sz w:val="24"/>
            <w:szCs w:val="24"/>
            <w:lang w:eastAsia="es-ES_tradnl"/>
          </w:rPr>
          <w:tab/>
        </w:r>
        <w:r w:rsidRPr="00BF5ABD">
          <w:rPr>
            <w:rStyle w:val="Hipervnculo"/>
          </w:rPr>
          <w:t>Ruido en la imagen</w:t>
        </w:r>
        <w:r>
          <w:rPr>
            <w:webHidden/>
          </w:rPr>
          <w:tab/>
        </w:r>
        <w:r>
          <w:rPr>
            <w:webHidden/>
          </w:rPr>
          <w:fldChar w:fldCharType="begin"/>
        </w:r>
        <w:r>
          <w:rPr>
            <w:webHidden/>
          </w:rPr>
          <w:instrText xml:space="preserve"> PAGEREF _Toc483414146 \h </w:instrText>
        </w:r>
      </w:ins>
      <w:r>
        <w:rPr>
          <w:webHidden/>
        </w:rPr>
      </w:r>
      <w:r>
        <w:rPr>
          <w:webHidden/>
        </w:rPr>
        <w:fldChar w:fldCharType="separate"/>
      </w:r>
      <w:ins w:id="116" w:author="Pablo Blanco Peris" w:date="2017-05-24T18:33:00Z">
        <w:r>
          <w:rPr>
            <w:webHidden/>
          </w:rPr>
          <w:t>14</w:t>
        </w:r>
        <w:r>
          <w:rPr>
            <w:webHidden/>
          </w:rPr>
          <w:fldChar w:fldCharType="end"/>
        </w:r>
        <w:r w:rsidRPr="00BF5ABD">
          <w:rPr>
            <w:rStyle w:val="Hipervnculo"/>
          </w:rPr>
          <w:fldChar w:fldCharType="end"/>
        </w:r>
      </w:ins>
    </w:p>
    <w:p w14:paraId="6AEEC353" w14:textId="77777777" w:rsidR="00EB4ED5" w:rsidRDefault="00EB4ED5">
      <w:pPr>
        <w:pStyle w:val="TDC2"/>
        <w:rPr>
          <w:ins w:id="117" w:author="Pablo Blanco Peris" w:date="2017-05-24T18:33:00Z"/>
          <w:rFonts w:asciiTheme="minorHAnsi" w:eastAsiaTheme="minorEastAsia" w:hAnsiTheme="minorHAnsi" w:cstheme="minorBidi"/>
          <w:smallCaps w:val="0"/>
          <w:sz w:val="24"/>
          <w:szCs w:val="24"/>
          <w:lang w:eastAsia="es-ES_tradnl"/>
        </w:rPr>
      </w:pPr>
      <w:ins w:id="118" w:author="Pablo Blanco Peris" w:date="2017-05-24T18:33:00Z">
        <w:r w:rsidRPr="00BF5ABD">
          <w:rPr>
            <w:rStyle w:val="Hipervnculo"/>
          </w:rPr>
          <w:fldChar w:fldCharType="begin"/>
        </w:r>
        <w:r w:rsidRPr="00BF5ABD">
          <w:rPr>
            <w:rStyle w:val="Hipervnculo"/>
          </w:rPr>
          <w:instrText xml:space="preserve"> </w:instrText>
        </w:r>
        <w:r>
          <w:instrText>HYPERLINK \l "_Toc483414147"</w:instrText>
        </w:r>
        <w:r w:rsidRPr="00BF5ABD">
          <w:rPr>
            <w:rStyle w:val="Hipervnculo"/>
          </w:rPr>
          <w:instrText xml:space="preserve"> </w:instrText>
        </w:r>
        <w:r w:rsidRPr="00BF5ABD">
          <w:rPr>
            <w:rStyle w:val="Hipervnculo"/>
          </w:rPr>
          <w:fldChar w:fldCharType="separate"/>
        </w:r>
        <w:r w:rsidRPr="00BF5ABD">
          <w:rPr>
            <w:rStyle w:val="Hipervnculo"/>
            <w:bCs/>
          </w:rPr>
          <w:t>1.5.</w:t>
        </w:r>
        <w:r>
          <w:rPr>
            <w:rFonts w:asciiTheme="minorHAnsi" w:eastAsiaTheme="minorEastAsia" w:hAnsiTheme="minorHAnsi" w:cstheme="minorBidi"/>
            <w:smallCaps w:val="0"/>
            <w:sz w:val="24"/>
            <w:szCs w:val="24"/>
            <w:lang w:eastAsia="es-ES_tradnl"/>
          </w:rPr>
          <w:tab/>
        </w:r>
        <w:r w:rsidRPr="00BF5ABD">
          <w:rPr>
            <w:rStyle w:val="Hipervnculo"/>
            <w:bCs/>
          </w:rPr>
          <w:t>Diferencias entre Cámaras Digitales y Cámaras de Dispositivos Móviles</w:t>
        </w:r>
        <w:r>
          <w:rPr>
            <w:webHidden/>
          </w:rPr>
          <w:tab/>
        </w:r>
        <w:r>
          <w:rPr>
            <w:webHidden/>
          </w:rPr>
          <w:fldChar w:fldCharType="begin"/>
        </w:r>
        <w:r>
          <w:rPr>
            <w:webHidden/>
          </w:rPr>
          <w:instrText xml:space="preserve"> PAGEREF _Toc483414147 \h </w:instrText>
        </w:r>
      </w:ins>
      <w:r>
        <w:rPr>
          <w:webHidden/>
        </w:rPr>
      </w:r>
      <w:r>
        <w:rPr>
          <w:webHidden/>
        </w:rPr>
        <w:fldChar w:fldCharType="separate"/>
      </w:r>
      <w:ins w:id="119" w:author="Pablo Blanco Peris" w:date="2017-05-24T18:33:00Z">
        <w:r>
          <w:rPr>
            <w:webHidden/>
          </w:rPr>
          <w:t>15</w:t>
        </w:r>
        <w:r>
          <w:rPr>
            <w:webHidden/>
          </w:rPr>
          <w:fldChar w:fldCharType="end"/>
        </w:r>
        <w:r w:rsidRPr="00BF5ABD">
          <w:rPr>
            <w:rStyle w:val="Hipervnculo"/>
          </w:rPr>
          <w:fldChar w:fldCharType="end"/>
        </w:r>
      </w:ins>
    </w:p>
    <w:p w14:paraId="64C83CDD" w14:textId="77777777" w:rsidR="00EB4ED5" w:rsidRDefault="00EB4ED5">
      <w:pPr>
        <w:pStyle w:val="TDC2"/>
        <w:rPr>
          <w:ins w:id="120" w:author="Pablo Blanco Peris" w:date="2017-05-24T18:33:00Z"/>
          <w:rFonts w:asciiTheme="minorHAnsi" w:eastAsiaTheme="minorEastAsia" w:hAnsiTheme="minorHAnsi" w:cstheme="minorBidi"/>
          <w:smallCaps w:val="0"/>
          <w:sz w:val="24"/>
          <w:szCs w:val="24"/>
          <w:lang w:eastAsia="es-ES_tradnl"/>
        </w:rPr>
      </w:pPr>
      <w:ins w:id="121" w:author="Pablo Blanco Peris" w:date="2017-05-24T18:33:00Z">
        <w:r w:rsidRPr="00BF5ABD">
          <w:rPr>
            <w:rStyle w:val="Hipervnculo"/>
          </w:rPr>
          <w:fldChar w:fldCharType="begin"/>
        </w:r>
        <w:r w:rsidRPr="00BF5ABD">
          <w:rPr>
            <w:rStyle w:val="Hipervnculo"/>
          </w:rPr>
          <w:instrText xml:space="preserve"> </w:instrText>
        </w:r>
        <w:r>
          <w:instrText>HYPERLINK \l "_Toc483414148"</w:instrText>
        </w:r>
        <w:r w:rsidRPr="00BF5ABD">
          <w:rPr>
            <w:rStyle w:val="Hipervnculo"/>
          </w:rPr>
          <w:instrText xml:space="preserve"> </w:instrText>
        </w:r>
        <w:r w:rsidRPr="00BF5ABD">
          <w:rPr>
            <w:rStyle w:val="Hipervnculo"/>
          </w:rPr>
          <w:fldChar w:fldCharType="separate"/>
        </w:r>
        <w:r w:rsidRPr="00BF5ABD">
          <w:rPr>
            <w:rStyle w:val="Hipervnculo"/>
            <w:bCs/>
          </w:rPr>
          <w:t>1.6.</w:t>
        </w:r>
        <w:r>
          <w:rPr>
            <w:rFonts w:asciiTheme="minorHAnsi" w:eastAsiaTheme="minorEastAsia" w:hAnsiTheme="minorHAnsi" w:cstheme="minorBidi"/>
            <w:smallCaps w:val="0"/>
            <w:sz w:val="24"/>
            <w:szCs w:val="24"/>
            <w:lang w:eastAsia="es-ES_tradnl"/>
          </w:rPr>
          <w:tab/>
        </w:r>
        <w:r w:rsidRPr="00BF5ABD">
          <w:rPr>
            <w:rStyle w:val="Hipervnculo"/>
            <w:bCs/>
          </w:rPr>
          <w:t>Técnicas de análisis forense</w:t>
        </w:r>
        <w:r>
          <w:rPr>
            <w:webHidden/>
          </w:rPr>
          <w:tab/>
        </w:r>
        <w:r>
          <w:rPr>
            <w:webHidden/>
          </w:rPr>
          <w:fldChar w:fldCharType="begin"/>
        </w:r>
        <w:r>
          <w:rPr>
            <w:webHidden/>
          </w:rPr>
          <w:instrText xml:space="preserve"> PAGEREF _Toc483414148 \h </w:instrText>
        </w:r>
      </w:ins>
      <w:r>
        <w:rPr>
          <w:webHidden/>
        </w:rPr>
      </w:r>
      <w:r>
        <w:rPr>
          <w:webHidden/>
        </w:rPr>
        <w:fldChar w:fldCharType="separate"/>
      </w:r>
      <w:ins w:id="122" w:author="Pablo Blanco Peris" w:date="2017-05-24T18:33:00Z">
        <w:r>
          <w:rPr>
            <w:webHidden/>
          </w:rPr>
          <w:t>16</w:t>
        </w:r>
        <w:r>
          <w:rPr>
            <w:webHidden/>
          </w:rPr>
          <w:fldChar w:fldCharType="end"/>
        </w:r>
        <w:r w:rsidRPr="00BF5ABD">
          <w:rPr>
            <w:rStyle w:val="Hipervnculo"/>
          </w:rPr>
          <w:fldChar w:fldCharType="end"/>
        </w:r>
      </w:ins>
    </w:p>
    <w:p w14:paraId="70D3D1E9" w14:textId="77777777" w:rsidR="00EB4ED5" w:rsidRDefault="00EB4ED5">
      <w:pPr>
        <w:pStyle w:val="TDC3"/>
        <w:rPr>
          <w:ins w:id="123" w:author="Pablo Blanco Peris" w:date="2017-05-24T18:33:00Z"/>
          <w:rFonts w:asciiTheme="minorHAnsi" w:eastAsiaTheme="minorEastAsia" w:hAnsiTheme="minorHAnsi" w:cstheme="minorBidi"/>
          <w:sz w:val="24"/>
          <w:szCs w:val="24"/>
          <w:lang w:eastAsia="es-ES_tradnl"/>
        </w:rPr>
      </w:pPr>
      <w:ins w:id="124" w:author="Pablo Blanco Peris" w:date="2017-05-24T18:33:00Z">
        <w:r w:rsidRPr="00BF5ABD">
          <w:rPr>
            <w:rStyle w:val="Hipervnculo"/>
          </w:rPr>
          <w:fldChar w:fldCharType="begin"/>
        </w:r>
        <w:r w:rsidRPr="00BF5ABD">
          <w:rPr>
            <w:rStyle w:val="Hipervnculo"/>
          </w:rPr>
          <w:instrText xml:space="preserve"> </w:instrText>
        </w:r>
        <w:r>
          <w:instrText>HYPERLINK \l "_Toc483414149"</w:instrText>
        </w:r>
        <w:r w:rsidRPr="00BF5ABD">
          <w:rPr>
            <w:rStyle w:val="Hipervnculo"/>
          </w:rPr>
          <w:instrText xml:space="preserve"> </w:instrText>
        </w:r>
        <w:r w:rsidRPr="00BF5ABD">
          <w:rPr>
            <w:rStyle w:val="Hipervnculo"/>
          </w:rPr>
          <w:fldChar w:fldCharType="separate"/>
        </w:r>
        <w:r w:rsidRPr="00BF5ABD">
          <w:rPr>
            <w:rStyle w:val="Hipervnculo"/>
          </w:rPr>
          <w:t>1.6.1.</w:t>
        </w:r>
        <w:r>
          <w:rPr>
            <w:rFonts w:asciiTheme="minorHAnsi" w:eastAsiaTheme="minorEastAsia" w:hAnsiTheme="minorHAnsi" w:cstheme="minorBidi"/>
            <w:sz w:val="24"/>
            <w:szCs w:val="24"/>
            <w:lang w:eastAsia="es-ES_tradnl"/>
          </w:rPr>
          <w:tab/>
        </w:r>
        <w:r w:rsidRPr="00BF5ABD">
          <w:rPr>
            <w:rStyle w:val="Hipervnculo"/>
          </w:rPr>
          <w:t>Técnicas de Identificación de la Fuente</w:t>
        </w:r>
        <w:r>
          <w:rPr>
            <w:webHidden/>
          </w:rPr>
          <w:tab/>
        </w:r>
        <w:r>
          <w:rPr>
            <w:webHidden/>
          </w:rPr>
          <w:fldChar w:fldCharType="begin"/>
        </w:r>
        <w:r>
          <w:rPr>
            <w:webHidden/>
          </w:rPr>
          <w:instrText xml:space="preserve"> PAGEREF _Toc483414149 \h </w:instrText>
        </w:r>
      </w:ins>
      <w:r>
        <w:rPr>
          <w:webHidden/>
        </w:rPr>
      </w:r>
      <w:r>
        <w:rPr>
          <w:webHidden/>
        </w:rPr>
        <w:fldChar w:fldCharType="separate"/>
      </w:r>
      <w:ins w:id="125" w:author="Pablo Blanco Peris" w:date="2017-05-24T18:33:00Z">
        <w:r>
          <w:rPr>
            <w:webHidden/>
          </w:rPr>
          <w:t>16</w:t>
        </w:r>
        <w:r>
          <w:rPr>
            <w:webHidden/>
          </w:rPr>
          <w:fldChar w:fldCharType="end"/>
        </w:r>
        <w:r w:rsidRPr="00BF5ABD">
          <w:rPr>
            <w:rStyle w:val="Hipervnculo"/>
          </w:rPr>
          <w:fldChar w:fldCharType="end"/>
        </w:r>
      </w:ins>
    </w:p>
    <w:p w14:paraId="0928B981" w14:textId="77777777" w:rsidR="00EB4ED5" w:rsidRDefault="00EB4ED5">
      <w:pPr>
        <w:pStyle w:val="TDC3"/>
        <w:tabs>
          <w:tab w:val="left" w:pos="1440"/>
        </w:tabs>
        <w:rPr>
          <w:ins w:id="126" w:author="Pablo Blanco Peris" w:date="2017-05-24T18:33:00Z"/>
          <w:rFonts w:asciiTheme="minorHAnsi" w:eastAsiaTheme="minorEastAsia" w:hAnsiTheme="minorHAnsi" w:cstheme="minorBidi"/>
          <w:sz w:val="24"/>
          <w:szCs w:val="24"/>
          <w:lang w:eastAsia="es-ES_tradnl"/>
        </w:rPr>
      </w:pPr>
      <w:ins w:id="127" w:author="Pablo Blanco Peris" w:date="2017-05-24T18:33:00Z">
        <w:r w:rsidRPr="00BF5ABD">
          <w:rPr>
            <w:rStyle w:val="Hipervnculo"/>
          </w:rPr>
          <w:fldChar w:fldCharType="begin"/>
        </w:r>
        <w:r w:rsidRPr="00BF5ABD">
          <w:rPr>
            <w:rStyle w:val="Hipervnculo"/>
          </w:rPr>
          <w:instrText xml:space="preserve"> </w:instrText>
        </w:r>
        <w:r>
          <w:instrText>HYPERLINK \l "_Toc483414150"</w:instrText>
        </w:r>
        <w:r w:rsidRPr="00BF5ABD">
          <w:rPr>
            <w:rStyle w:val="Hipervnculo"/>
          </w:rPr>
          <w:instrText xml:space="preserve"> </w:instrText>
        </w:r>
        <w:r w:rsidRPr="00BF5ABD">
          <w:rPr>
            <w:rStyle w:val="Hipervnculo"/>
          </w:rPr>
          <w:fldChar w:fldCharType="separate"/>
        </w:r>
        <w:r w:rsidRPr="00BF5ABD">
          <w:rPr>
            <w:rStyle w:val="Hipervnculo"/>
          </w:rPr>
          <w:t>1.6.1.1.</w:t>
        </w:r>
        <w:r>
          <w:rPr>
            <w:rFonts w:asciiTheme="minorHAnsi" w:eastAsiaTheme="minorEastAsia" w:hAnsiTheme="minorHAnsi" w:cstheme="minorBidi"/>
            <w:sz w:val="24"/>
            <w:szCs w:val="24"/>
            <w:lang w:eastAsia="es-ES_tradnl"/>
          </w:rPr>
          <w:tab/>
        </w:r>
        <w:r w:rsidRPr="00BF5ABD">
          <w:rPr>
            <w:rStyle w:val="Hipervnculo"/>
          </w:rPr>
          <w:t>Técnicas basadas en Metadatos</w:t>
        </w:r>
        <w:r>
          <w:rPr>
            <w:webHidden/>
          </w:rPr>
          <w:tab/>
        </w:r>
        <w:r>
          <w:rPr>
            <w:webHidden/>
          </w:rPr>
          <w:fldChar w:fldCharType="begin"/>
        </w:r>
        <w:r>
          <w:rPr>
            <w:webHidden/>
          </w:rPr>
          <w:instrText xml:space="preserve"> PAGEREF _Toc483414150 \h </w:instrText>
        </w:r>
      </w:ins>
      <w:r>
        <w:rPr>
          <w:webHidden/>
        </w:rPr>
      </w:r>
      <w:r>
        <w:rPr>
          <w:webHidden/>
        </w:rPr>
        <w:fldChar w:fldCharType="separate"/>
      </w:r>
      <w:ins w:id="128" w:author="Pablo Blanco Peris" w:date="2017-05-24T18:33:00Z">
        <w:r>
          <w:rPr>
            <w:webHidden/>
          </w:rPr>
          <w:t>16</w:t>
        </w:r>
        <w:r>
          <w:rPr>
            <w:webHidden/>
          </w:rPr>
          <w:fldChar w:fldCharType="end"/>
        </w:r>
        <w:r w:rsidRPr="00BF5ABD">
          <w:rPr>
            <w:rStyle w:val="Hipervnculo"/>
          </w:rPr>
          <w:fldChar w:fldCharType="end"/>
        </w:r>
      </w:ins>
    </w:p>
    <w:p w14:paraId="7A614607" w14:textId="77777777" w:rsidR="00EB4ED5" w:rsidRDefault="00EB4ED5">
      <w:pPr>
        <w:pStyle w:val="TDC3"/>
        <w:tabs>
          <w:tab w:val="left" w:pos="1440"/>
        </w:tabs>
        <w:rPr>
          <w:ins w:id="129" w:author="Pablo Blanco Peris" w:date="2017-05-24T18:33:00Z"/>
          <w:rFonts w:asciiTheme="minorHAnsi" w:eastAsiaTheme="minorEastAsia" w:hAnsiTheme="minorHAnsi" w:cstheme="minorBidi"/>
          <w:sz w:val="24"/>
          <w:szCs w:val="24"/>
          <w:lang w:eastAsia="es-ES_tradnl"/>
        </w:rPr>
      </w:pPr>
      <w:ins w:id="130" w:author="Pablo Blanco Peris" w:date="2017-05-24T18:33:00Z">
        <w:r w:rsidRPr="00BF5ABD">
          <w:rPr>
            <w:rStyle w:val="Hipervnculo"/>
          </w:rPr>
          <w:fldChar w:fldCharType="begin"/>
        </w:r>
        <w:r w:rsidRPr="00BF5ABD">
          <w:rPr>
            <w:rStyle w:val="Hipervnculo"/>
          </w:rPr>
          <w:instrText xml:space="preserve"> </w:instrText>
        </w:r>
        <w:r>
          <w:instrText>HYPERLINK \l "_Toc483414151"</w:instrText>
        </w:r>
        <w:r w:rsidRPr="00BF5ABD">
          <w:rPr>
            <w:rStyle w:val="Hipervnculo"/>
          </w:rPr>
          <w:instrText xml:space="preserve"> </w:instrText>
        </w:r>
        <w:r w:rsidRPr="00BF5ABD">
          <w:rPr>
            <w:rStyle w:val="Hipervnculo"/>
          </w:rPr>
          <w:fldChar w:fldCharType="separate"/>
        </w:r>
        <w:r w:rsidRPr="00BF5ABD">
          <w:rPr>
            <w:rStyle w:val="Hipervnculo"/>
          </w:rPr>
          <w:t>1.6.1.2.</w:t>
        </w:r>
        <w:r>
          <w:rPr>
            <w:rFonts w:asciiTheme="minorHAnsi" w:eastAsiaTheme="minorEastAsia" w:hAnsiTheme="minorHAnsi" w:cstheme="minorBidi"/>
            <w:sz w:val="24"/>
            <w:szCs w:val="24"/>
            <w:lang w:eastAsia="es-ES_tradnl"/>
          </w:rPr>
          <w:tab/>
        </w:r>
        <w:r w:rsidRPr="00BF5ABD">
          <w:rPr>
            <w:rStyle w:val="Hipervnculo"/>
          </w:rPr>
          <w:t>Técnicas basadas en la Aberración de las lentes</w:t>
        </w:r>
        <w:r>
          <w:rPr>
            <w:webHidden/>
          </w:rPr>
          <w:tab/>
        </w:r>
        <w:r>
          <w:rPr>
            <w:webHidden/>
          </w:rPr>
          <w:fldChar w:fldCharType="begin"/>
        </w:r>
        <w:r>
          <w:rPr>
            <w:webHidden/>
          </w:rPr>
          <w:instrText xml:space="preserve"> PAGEREF _Toc483414151 \h </w:instrText>
        </w:r>
      </w:ins>
      <w:r>
        <w:rPr>
          <w:webHidden/>
        </w:rPr>
      </w:r>
      <w:r>
        <w:rPr>
          <w:webHidden/>
        </w:rPr>
        <w:fldChar w:fldCharType="separate"/>
      </w:r>
      <w:ins w:id="131" w:author="Pablo Blanco Peris" w:date="2017-05-24T18:33:00Z">
        <w:r>
          <w:rPr>
            <w:webHidden/>
          </w:rPr>
          <w:t>17</w:t>
        </w:r>
        <w:r>
          <w:rPr>
            <w:webHidden/>
          </w:rPr>
          <w:fldChar w:fldCharType="end"/>
        </w:r>
        <w:r w:rsidRPr="00BF5ABD">
          <w:rPr>
            <w:rStyle w:val="Hipervnculo"/>
          </w:rPr>
          <w:fldChar w:fldCharType="end"/>
        </w:r>
      </w:ins>
    </w:p>
    <w:p w14:paraId="00C87548" w14:textId="77777777" w:rsidR="00EB4ED5" w:rsidRDefault="00EB4ED5">
      <w:pPr>
        <w:pStyle w:val="TDC3"/>
        <w:tabs>
          <w:tab w:val="left" w:pos="1440"/>
        </w:tabs>
        <w:rPr>
          <w:ins w:id="132" w:author="Pablo Blanco Peris" w:date="2017-05-24T18:33:00Z"/>
          <w:rFonts w:asciiTheme="minorHAnsi" w:eastAsiaTheme="minorEastAsia" w:hAnsiTheme="minorHAnsi" w:cstheme="minorBidi"/>
          <w:sz w:val="24"/>
          <w:szCs w:val="24"/>
          <w:lang w:eastAsia="es-ES_tradnl"/>
        </w:rPr>
      </w:pPr>
      <w:ins w:id="133" w:author="Pablo Blanco Peris" w:date="2017-05-24T18:33:00Z">
        <w:r w:rsidRPr="00BF5ABD">
          <w:rPr>
            <w:rStyle w:val="Hipervnculo"/>
          </w:rPr>
          <w:fldChar w:fldCharType="begin"/>
        </w:r>
        <w:r w:rsidRPr="00BF5ABD">
          <w:rPr>
            <w:rStyle w:val="Hipervnculo"/>
          </w:rPr>
          <w:instrText xml:space="preserve"> </w:instrText>
        </w:r>
        <w:r>
          <w:instrText>HYPERLINK \l "_Toc483414152"</w:instrText>
        </w:r>
        <w:r w:rsidRPr="00BF5ABD">
          <w:rPr>
            <w:rStyle w:val="Hipervnculo"/>
          </w:rPr>
          <w:instrText xml:space="preserve"> </w:instrText>
        </w:r>
        <w:r w:rsidRPr="00BF5ABD">
          <w:rPr>
            <w:rStyle w:val="Hipervnculo"/>
          </w:rPr>
          <w:fldChar w:fldCharType="separate"/>
        </w:r>
        <w:r w:rsidRPr="00BF5ABD">
          <w:rPr>
            <w:rStyle w:val="Hipervnculo"/>
          </w:rPr>
          <w:t>1.6.1.3.</w:t>
        </w:r>
        <w:r>
          <w:rPr>
            <w:rFonts w:asciiTheme="minorHAnsi" w:eastAsiaTheme="minorEastAsia" w:hAnsiTheme="minorHAnsi" w:cstheme="minorBidi"/>
            <w:sz w:val="24"/>
            <w:szCs w:val="24"/>
            <w:lang w:eastAsia="es-ES_tradnl"/>
          </w:rPr>
          <w:tab/>
        </w:r>
        <w:r w:rsidRPr="00BF5ABD">
          <w:rPr>
            <w:rStyle w:val="Hipervnculo"/>
          </w:rPr>
          <w:t>Técnicas basadas en la Interpolación de la Matriz CFA</w:t>
        </w:r>
        <w:r>
          <w:rPr>
            <w:webHidden/>
          </w:rPr>
          <w:tab/>
        </w:r>
        <w:r>
          <w:rPr>
            <w:webHidden/>
          </w:rPr>
          <w:fldChar w:fldCharType="begin"/>
        </w:r>
        <w:r>
          <w:rPr>
            <w:webHidden/>
          </w:rPr>
          <w:instrText xml:space="preserve"> PAGEREF _Toc483414152 \h </w:instrText>
        </w:r>
      </w:ins>
      <w:r>
        <w:rPr>
          <w:webHidden/>
        </w:rPr>
      </w:r>
      <w:r>
        <w:rPr>
          <w:webHidden/>
        </w:rPr>
        <w:fldChar w:fldCharType="separate"/>
      </w:r>
      <w:ins w:id="134" w:author="Pablo Blanco Peris" w:date="2017-05-24T18:33:00Z">
        <w:r>
          <w:rPr>
            <w:webHidden/>
          </w:rPr>
          <w:t>17</w:t>
        </w:r>
        <w:r>
          <w:rPr>
            <w:webHidden/>
          </w:rPr>
          <w:fldChar w:fldCharType="end"/>
        </w:r>
        <w:r w:rsidRPr="00BF5ABD">
          <w:rPr>
            <w:rStyle w:val="Hipervnculo"/>
          </w:rPr>
          <w:fldChar w:fldCharType="end"/>
        </w:r>
      </w:ins>
    </w:p>
    <w:p w14:paraId="2547ECA7" w14:textId="77777777" w:rsidR="00EB4ED5" w:rsidRDefault="00EB4ED5">
      <w:pPr>
        <w:pStyle w:val="TDC3"/>
        <w:tabs>
          <w:tab w:val="left" w:pos="1440"/>
        </w:tabs>
        <w:rPr>
          <w:ins w:id="135" w:author="Pablo Blanco Peris" w:date="2017-05-24T18:33:00Z"/>
          <w:rFonts w:asciiTheme="minorHAnsi" w:eastAsiaTheme="minorEastAsia" w:hAnsiTheme="minorHAnsi" w:cstheme="minorBidi"/>
          <w:sz w:val="24"/>
          <w:szCs w:val="24"/>
          <w:lang w:eastAsia="es-ES_tradnl"/>
        </w:rPr>
      </w:pPr>
      <w:ins w:id="136" w:author="Pablo Blanco Peris" w:date="2017-05-24T18:33:00Z">
        <w:r w:rsidRPr="00BF5ABD">
          <w:rPr>
            <w:rStyle w:val="Hipervnculo"/>
          </w:rPr>
          <w:fldChar w:fldCharType="begin"/>
        </w:r>
        <w:r w:rsidRPr="00BF5ABD">
          <w:rPr>
            <w:rStyle w:val="Hipervnculo"/>
          </w:rPr>
          <w:instrText xml:space="preserve"> </w:instrText>
        </w:r>
        <w:r>
          <w:instrText>HYPERLINK \l "_Toc483414153"</w:instrText>
        </w:r>
        <w:r w:rsidRPr="00BF5ABD">
          <w:rPr>
            <w:rStyle w:val="Hipervnculo"/>
          </w:rPr>
          <w:instrText xml:space="preserve"> </w:instrText>
        </w:r>
        <w:r w:rsidRPr="00BF5ABD">
          <w:rPr>
            <w:rStyle w:val="Hipervnculo"/>
          </w:rPr>
          <w:fldChar w:fldCharType="separate"/>
        </w:r>
        <w:r w:rsidRPr="00BF5ABD">
          <w:rPr>
            <w:rStyle w:val="Hipervnculo"/>
          </w:rPr>
          <w:t>1.6.1.4.</w:t>
        </w:r>
        <w:r>
          <w:rPr>
            <w:rFonts w:asciiTheme="minorHAnsi" w:eastAsiaTheme="minorEastAsia" w:hAnsiTheme="minorHAnsi" w:cstheme="minorBidi"/>
            <w:sz w:val="24"/>
            <w:szCs w:val="24"/>
            <w:lang w:eastAsia="es-ES_tradnl"/>
          </w:rPr>
          <w:tab/>
        </w:r>
        <w:r w:rsidRPr="00BF5ABD">
          <w:rPr>
            <w:rStyle w:val="Hipervnculo"/>
          </w:rPr>
          <w:t>Técnicas basadas en las Características de las Imágenes</w:t>
        </w:r>
        <w:r>
          <w:rPr>
            <w:webHidden/>
          </w:rPr>
          <w:tab/>
        </w:r>
        <w:r>
          <w:rPr>
            <w:webHidden/>
          </w:rPr>
          <w:fldChar w:fldCharType="begin"/>
        </w:r>
        <w:r>
          <w:rPr>
            <w:webHidden/>
          </w:rPr>
          <w:instrText xml:space="preserve"> PAGEREF _Toc483414153 \h </w:instrText>
        </w:r>
      </w:ins>
      <w:r>
        <w:rPr>
          <w:webHidden/>
        </w:rPr>
      </w:r>
      <w:r>
        <w:rPr>
          <w:webHidden/>
        </w:rPr>
        <w:fldChar w:fldCharType="separate"/>
      </w:r>
      <w:ins w:id="137" w:author="Pablo Blanco Peris" w:date="2017-05-24T18:33:00Z">
        <w:r>
          <w:rPr>
            <w:webHidden/>
          </w:rPr>
          <w:t>18</w:t>
        </w:r>
        <w:r>
          <w:rPr>
            <w:webHidden/>
          </w:rPr>
          <w:fldChar w:fldCharType="end"/>
        </w:r>
        <w:r w:rsidRPr="00BF5ABD">
          <w:rPr>
            <w:rStyle w:val="Hipervnculo"/>
          </w:rPr>
          <w:fldChar w:fldCharType="end"/>
        </w:r>
      </w:ins>
    </w:p>
    <w:p w14:paraId="534E7D90" w14:textId="77777777" w:rsidR="00EB4ED5" w:rsidRDefault="00EB4ED5">
      <w:pPr>
        <w:pStyle w:val="TDC3"/>
        <w:tabs>
          <w:tab w:val="left" w:pos="1440"/>
        </w:tabs>
        <w:rPr>
          <w:ins w:id="138" w:author="Pablo Blanco Peris" w:date="2017-05-24T18:33:00Z"/>
          <w:rFonts w:asciiTheme="minorHAnsi" w:eastAsiaTheme="minorEastAsia" w:hAnsiTheme="minorHAnsi" w:cstheme="minorBidi"/>
          <w:sz w:val="24"/>
          <w:szCs w:val="24"/>
          <w:lang w:eastAsia="es-ES_tradnl"/>
        </w:rPr>
      </w:pPr>
      <w:ins w:id="139" w:author="Pablo Blanco Peris" w:date="2017-05-24T18:33:00Z">
        <w:r w:rsidRPr="00BF5ABD">
          <w:rPr>
            <w:rStyle w:val="Hipervnculo"/>
          </w:rPr>
          <w:fldChar w:fldCharType="begin"/>
        </w:r>
        <w:r w:rsidRPr="00BF5ABD">
          <w:rPr>
            <w:rStyle w:val="Hipervnculo"/>
          </w:rPr>
          <w:instrText xml:space="preserve"> </w:instrText>
        </w:r>
        <w:r>
          <w:instrText>HYPERLINK \l "_Toc483414154"</w:instrText>
        </w:r>
        <w:r w:rsidRPr="00BF5ABD">
          <w:rPr>
            <w:rStyle w:val="Hipervnculo"/>
          </w:rPr>
          <w:instrText xml:space="preserve"> </w:instrText>
        </w:r>
        <w:r w:rsidRPr="00BF5ABD">
          <w:rPr>
            <w:rStyle w:val="Hipervnculo"/>
          </w:rPr>
          <w:fldChar w:fldCharType="separate"/>
        </w:r>
        <w:r w:rsidRPr="00BF5ABD">
          <w:rPr>
            <w:rStyle w:val="Hipervnculo"/>
          </w:rPr>
          <w:t>1.6.1.5.</w:t>
        </w:r>
        <w:r>
          <w:rPr>
            <w:rFonts w:asciiTheme="minorHAnsi" w:eastAsiaTheme="minorEastAsia" w:hAnsiTheme="minorHAnsi" w:cstheme="minorBidi"/>
            <w:sz w:val="24"/>
            <w:szCs w:val="24"/>
            <w:lang w:eastAsia="es-ES_tradnl"/>
          </w:rPr>
          <w:tab/>
        </w:r>
        <w:r w:rsidRPr="00BF5ABD">
          <w:rPr>
            <w:rStyle w:val="Hipervnculo"/>
          </w:rPr>
          <w:t>Técnicas basadas en el Uso de las Imperfecciones del Sensor</w:t>
        </w:r>
        <w:r>
          <w:rPr>
            <w:webHidden/>
          </w:rPr>
          <w:tab/>
        </w:r>
        <w:r>
          <w:rPr>
            <w:webHidden/>
          </w:rPr>
          <w:fldChar w:fldCharType="begin"/>
        </w:r>
        <w:r>
          <w:rPr>
            <w:webHidden/>
          </w:rPr>
          <w:instrText xml:space="preserve"> PAGEREF _Toc483414154 \h </w:instrText>
        </w:r>
      </w:ins>
      <w:r>
        <w:rPr>
          <w:webHidden/>
        </w:rPr>
      </w:r>
      <w:r>
        <w:rPr>
          <w:webHidden/>
        </w:rPr>
        <w:fldChar w:fldCharType="separate"/>
      </w:r>
      <w:ins w:id="140" w:author="Pablo Blanco Peris" w:date="2017-05-24T18:33:00Z">
        <w:r>
          <w:rPr>
            <w:webHidden/>
          </w:rPr>
          <w:t>18</w:t>
        </w:r>
        <w:r>
          <w:rPr>
            <w:webHidden/>
          </w:rPr>
          <w:fldChar w:fldCharType="end"/>
        </w:r>
        <w:r w:rsidRPr="00BF5ABD">
          <w:rPr>
            <w:rStyle w:val="Hipervnculo"/>
          </w:rPr>
          <w:fldChar w:fldCharType="end"/>
        </w:r>
      </w:ins>
    </w:p>
    <w:p w14:paraId="0533D9D1" w14:textId="77777777" w:rsidR="00EB4ED5" w:rsidRDefault="00EB4ED5">
      <w:pPr>
        <w:pStyle w:val="TDC1"/>
        <w:rPr>
          <w:ins w:id="141" w:author="Pablo Blanco Peris" w:date="2017-05-24T18:33:00Z"/>
          <w:rFonts w:asciiTheme="minorHAnsi" w:eastAsiaTheme="minorEastAsia" w:hAnsiTheme="minorHAnsi" w:cstheme="minorBidi"/>
          <w:b w:val="0"/>
          <w:caps w:val="0"/>
          <w:sz w:val="24"/>
          <w:szCs w:val="24"/>
          <w:lang w:eastAsia="es-ES_tradnl"/>
        </w:rPr>
      </w:pPr>
      <w:ins w:id="142" w:author="Pablo Blanco Peris" w:date="2017-05-24T18:33:00Z">
        <w:r w:rsidRPr="00BF5ABD">
          <w:rPr>
            <w:rStyle w:val="Hipervnculo"/>
          </w:rPr>
          <w:fldChar w:fldCharType="begin"/>
        </w:r>
        <w:r w:rsidRPr="00BF5ABD">
          <w:rPr>
            <w:rStyle w:val="Hipervnculo"/>
          </w:rPr>
          <w:instrText xml:space="preserve"> </w:instrText>
        </w:r>
        <w:r>
          <w:instrText>HYPERLINK \l "_Toc483414155"</w:instrText>
        </w:r>
        <w:r w:rsidRPr="00BF5ABD">
          <w:rPr>
            <w:rStyle w:val="Hipervnculo"/>
          </w:rPr>
          <w:instrText xml:space="preserve"> </w:instrText>
        </w:r>
        <w:r w:rsidRPr="00BF5ABD">
          <w:rPr>
            <w:rStyle w:val="Hipervnculo"/>
          </w:rPr>
          <w:fldChar w:fldCharType="separate"/>
        </w:r>
        <w:r w:rsidRPr="00BF5ABD">
          <w:rPr>
            <w:rStyle w:val="Hipervnculo"/>
            <w:bCs/>
          </w:rPr>
          <w:t>2.</w:t>
        </w:r>
        <w:r>
          <w:rPr>
            <w:rFonts w:asciiTheme="minorHAnsi" w:eastAsiaTheme="minorEastAsia" w:hAnsiTheme="minorHAnsi" w:cstheme="minorBidi"/>
            <w:b w:val="0"/>
            <w:caps w:val="0"/>
            <w:sz w:val="24"/>
            <w:szCs w:val="24"/>
            <w:lang w:eastAsia="es-ES_tradnl"/>
          </w:rPr>
          <w:tab/>
        </w:r>
        <w:r w:rsidRPr="00BF5ABD">
          <w:rPr>
            <w:rStyle w:val="Hipervnculo"/>
            <w:bCs/>
          </w:rPr>
          <w:t>TÉCNICAS DE FALSIFICACIÓN</w:t>
        </w:r>
        <w:r>
          <w:rPr>
            <w:webHidden/>
          </w:rPr>
          <w:tab/>
        </w:r>
        <w:r>
          <w:rPr>
            <w:webHidden/>
          </w:rPr>
          <w:fldChar w:fldCharType="begin"/>
        </w:r>
        <w:r>
          <w:rPr>
            <w:webHidden/>
          </w:rPr>
          <w:instrText xml:space="preserve"> PAGEREF _Toc483414155 \h </w:instrText>
        </w:r>
      </w:ins>
      <w:r>
        <w:rPr>
          <w:webHidden/>
        </w:rPr>
      </w:r>
      <w:r>
        <w:rPr>
          <w:webHidden/>
        </w:rPr>
        <w:fldChar w:fldCharType="separate"/>
      </w:r>
      <w:ins w:id="143" w:author="Pablo Blanco Peris" w:date="2017-05-24T18:33:00Z">
        <w:r>
          <w:rPr>
            <w:webHidden/>
          </w:rPr>
          <w:t>20</w:t>
        </w:r>
        <w:r>
          <w:rPr>
            <w:webHidden/>
          </w:rPr>
          <w:fldChar w:fldCharType="end"/>
        </w:r>
        <w:r w:rsidRPr="00BF5ABD">
          <w:rPr>
            <w:rStyle w:val="Hipervnculo"/>
          </w:rPr>
          <w:fldChar w:fldCharType="end"/>
        </w:r>
      </w:ins>
    </w:p>
    <w:p w14:paraId="3137D04A" w14:textId="77777777" w:rsidR="00EB4ED5" w:rsidRDefault="00EB4ED5">
      <w:pPr>
        <w:pStyle w:val="TDC2"/>
        <w:rPr>
          <w:ins w:id="144" w:author="Pablo Blanco Peris" w:date="2017-05-24T18:33:00Z"/>
          <w:rFonts w:asciiTheme="minorHAnsi" w:eastAsiaTheme="minorEastAsia" w:hAnsiTheme="minorHAnsi" w:cstheme="minorBidi"/>
          <w:smallCaps w:val="0"/>
          <w:sz w:val="24"/>
          <w:szCs w:val="24"/>
          <w:lang w:eastAsia="es-ES_tradnl"/>
        </w:rPr>
      </w:pPr>
      <w:ins w:id="145" w:author="Pablo Blanco Peris" w:date="2017-05-24T18:33:00Z">
        <w:r w:rsidRPr="00BF5ABD">
          <w:rPr>
            <w:rStyle w:val="Hipervnculo"/>
          </w:rPr>
          <w:fldChar w:fldCharType="begin"/>
        </w:r>
        <w:r w:rsidRPr="00BF5ABD">
          <w:rPr>
            <w:rStyle w:val="Hipervnculo"/>
          </w:rPr>
          <w:instrText xml:space="preserve"> </w:instrText>
        </w:r>
        <w:r>
          <w:instrText>HYPERLINK \l "_Toc483414156"</w:instrText>
        </w:r>
        <w:r w:rsidRPr="00BF5ABD">
          <w:rPr>
            <w:rStyle w:val="Hipervnculo"/>
          </w:rPr>
          <w:instrText xml:space="preserve"> </w:instrText>
        </w:r>
        <w:r w:rsidRPr="00BF5ABD">
          <w:rPr>
            <w:rStyle w:val="Hipervnculo"/>
          </w:rPr>
          <w:fldChar w:fldCharType="separate"/>
        </w:r>
        <w:r w:rsidRPr="00BF5ABD">
          <w:rPr>
            <w:rStyle w:val="Hipervnculo"/>
            <w:bCs/>
          </w:rPr>
          <w:t>2.1.</w:t>
        </w:r>
        <w:r>
          <w:rPr>
            <w:rFonts w:asciiTheme="minorHAnsi" w:eastAsiaTheme="minorEastAsia" w:hAnsiTheme="minorHAnsi" w:cstheme="minorBidi"/>
            <w:smallCaps w:val="0"/>
            <w:sz w:val="24"/>
            <w:szCs w:val="24"/>
            <w:lang w:eastAsia="es-ES_tradnl"/>
          </w:rPr>
          <w:tab/>
        </w:r>
        <w:r w:rsidRPr="00BF5ABD">
          <w:rPr>
            <w:rStyle w:val="Hipervnculo"/>
            <w:bCs/>
          </w:rPr>
          <w:t>Retoque de imágenes</w:t>
        </w:r>
        <w:r>
          <w:rPr>
            <w:webHidden/>
          </w:rPr>
          <w:tab/>
        </w:r>
        <w:r>
          <w:rPr>
            <w:webHidden/>
          </w:rPr>
          <w:fldChar w:fldCharType="begin"/>
        </w:r>
        <w:r>
          <w:rPr>
            <w:webHidden/>
          </w:rPr>
          <w:instrText xml:space="preserve"> PAGEREF _Toc483414156 \h </w:instrText>
        </w:r>
      </w:ins>
      <w:r>
        <w:rPr>
          <w:webHidden/>
        </w:rPr>
      </w:r>
      <w:r>
        <w:rPr>
          <w:webHidden/>
        </w:rPr>
        <w:fldChar w:fldCharType="separate"/>
      </w:r>
      <w:ins w:id="146" w:author="Pablo Blanco Peris" w:date="2017-05-24T18:33:00Z">
        <w:r>
          <w:rPr>
            <w:webHidden/>
          </w:rPr>
          <w:t>22</w:t>
        </w:r>
        <w:r>
          <w:rPr>
            <w:webHidden/>
          </w:rPr>
          <w:fldChar w:fldCharType="end"/>
        </w:r>
        <w:r w:rsidRPr="00BF5ABD">
          <w:rPr>
            <w:rStyle w:val="Hipervnculo"/>
          </w:rPr>
          <w:fldChar w:fldCharType="end"/>
        </w:r>
      </w:ins>
    </w:p>
    <w:p w14:paraId="453E648C" w14:textId="77777777" w:rsidR="00EB4ED5" w:rsidRDefault="00EB4ED5">
      <w:pPr>
        <w:pStyle w:val="TDC2"/>
        <w:rPr>
          <w:ins w:id="147" w:author="Pablo Blanco Peris" w:date="2017-05-24T18:33:00Z"/>
          <w:rFonts w:asciiTheme="minorHAnsi" w:eastAsiaTheme="minorEastAsia" w:hAnsiTheme="minorHAnsi" w:cstheme="minorBidi"/>
          <w:smallCaps w:val="0"/>
          <w:sz w:val="24"/>
          <w:szCs w:val="24"/>
          <w:lang w:eastAsia="es-ES_tradnl"/>
        </w:rPr>
      </w:pPr>
      <w:ins w:id="148" w:author="Pablo Blanco Peris" w:date="2017-05-24T18:33:00Z">
        <w:r w:rsidRPr="00BF5ABD">
          <w:rPr>
            <w:rStyle w:val="Hipervnculo"/>
          </w:rPr>
          <w:fldChar w:fldCharType="begin"/>
        </w:r>
        <w:r w:rsidRPr="00BF5ABD">
          <w:rPr>
            <w:rStyle w:val="Hipervnculo"/>
          </w:rPr>
          <w:instrText xml:space="preserve"> </w:instrText>
        </w:r>
        <w:r>
          <w:instrText>HYPERLINK \l "_Toc483414157"</w:instrText>
        </w:r>
        <w:r w:rsidRPr="00BF5ABD">
          <w:rPr>
            <w:rStyle w:val="Hipervnculo"/>
          </w:rPr>
          <w:instrText xml:space="preserve"> </w:instrText>
        </w:r>
        <w:r w:rsidRPr="00BF5ABD">
          <w:rPr>
            <w:rStyle w:val="Hipervnculo"/>
          </w:rPr>
          <w:fldChar w:fldCharType="separate"/>
        </w:r>
        <w:r w:rsidRPr="00BF5ABD">
          <w:rPr>
            <w:rStyle w:val="Hipervnculo"/>
            <w:bCs/>
          </w:rPr>
          <w:t>2.2.</w:t>
        </w:r>
        <w:r>
          <w:rPr>
            <w:rFonts w:asciiTheme="minorHAnsi" w:eastAsiaTheme="minorEastAsia" w:hAnsiTheme="minorHAnsi" w:cstheme="minorBidi"/>
            <w:smallCaps w:val="0"/>
            <w:sz w:val="24"/>
            <w:szCs w:val="24"/>
            <w:lang w:eastAsia="es-ES_tradnl"/>
          </w:rPr>
          <w:tab/>
        </w:r>
        <w:r w:rsidRPr="00BF5ABD">
          <w:rPr>
            <w:rStyle w:val="Hipervnculo"/>
            <w:bCs/>
          </w:rPr>
          <w:t>Copia-pega</w:t>
        </w:r>
        <w:r>
          <w:rPr>
            <w:webHidden/>
          </w:rPr>
          <w:tab/>
        </w:r>
        <w:r>
          <w:rPr>
            <w:webHidden/>
          </w:rPr>
          <w:fldChar w:fldCharType="begin"/>
        </w:r>
        <w:r>
          <w:rPr>
            <w:webHidden/>
          </w:rPr>
          <w:instrText xml:space="preserve"> PAGEREF _Toc483414157 \h </w:instrText>
        </w:r>
      </w:ins>
      <w:r>
        <w:rPr>
          <w:webHidden/>
        </w:rPr>
      </w:r>
      <w:r>
        <w:rPr>
          <w:webHidden/>
        </w:rPr>
        <w:fldChar w:fldCharType="separate"/>
      </w:r>
      <w:ins w:id="149" w:author="Pablo Blanco Peris" w:date="2017-05-24T18:33:00Z">
        <w:r>
          <w:rPr>
            <w:webHidden/>
          </w:rPr>
          <w:t>22</w:t>
        </w:r>
        <w:r>
          <w:rPr>
            <w:webHidden/>
          </w:rPr>
          <w:fldChar w:fldCharType="end"/>
        </w:r>
        <w:r w:rsidRPr="00BF5ABD">
          <w:rPr>
            <w:rStyle w:val="Hipervnculo"/>
          </w:rPr>
          <w:fldChar w:fldCharType="end"/>
        </w:r>
      </w:ins>
    </w:p>
    <w:p w14:paraId="05A43B82" w14:textId="77777777" w:rsidR="00EB4ED5" w:rsidRDefault="00EB4ED5">
      <w:pPr>
        <w:pStyle w:val="TDC2"/>
        <w:rPr>
          <w:ins w:id="150" w:author="Pablo Blanco Peris" w:date="2017-05-24T18:33:00Z"/>
          <w:rFonts w:asciiTheme="minorHAnsi" w:eastAsiaTheme="minorEastAsia" w:hAnsiTheme="minorHAnsi" w:cstheme="minorBidi"/>
          <w:smallCaps w:val="0"/>
          <w:sz w:val="24"/>
          <w:szCs w:val="24"/>
          <w:lang w:eastAsia="es-ES_tradnl"/>
        </w:rPr>
      </w:pPr>
      <w:ins w:id="151" w:author="Pablo Blanco Peris" w:date="2017-05-24T18:33:00Z">
        <w:r w:rsidRPr="00BF5ABD">
          <w:rPr>
            <w:rStyle w:val="Hipervnculo"/>
          </w:rPr>
          <w:fldChar w:fldCharType="begin"/>
        </w:r>
        <w:r w:rsidRPr="00BF5ABD">
          <w:rPr>
            <w:rStyle w:val="Hipervnculo"/>
          </w:rPr>
          <w:instrText xml:space="preserve"> </w:instrText>
        </w:r>
        <w:r>
          <w:instrText>HYPERLINK \l "_Toc483414158"</w:instrText>
        </w:r>
        <w:r w:rsidRPr="00BF5ABD">
          <w:rPr>
            <w:rStyle w:val="Hipervnculo"/>
          </w:rPr>
          <w:instrText xml:space="preserve"> </w:instrText>
        </w:r>
        <w:r w:rsidRPr="00BF5ABD">
          <w:rPr>
            <w:rStyle w:val="Hipervnculo"/>
          </w:rPr>
          <w:fldChar w:fldCharType="separate"/>
        </w:r>
        <w:r w:rsidRPr="00BF5ABD">
          <w:rPr>
            <w:rStyle w:val="Hipervnculo"/>
            <w:bCs/>
          </w:rPr>
          <w:t>2.3.</w:t>
        </w:r>
        <w:r>
          <w:rPr>
            <w:rFonts w:asciiTheme="minorHAnsi" w:eastAsiaTheme="minorEastAsia" w:hAnsiTheme="minorHAnsi" w:cstheme="minorBidi"/>
            <w:smallCaps w:val="0"/>
            <w:sz w:val="24"/>
            <w:szCs w:val="24"/>
            <w:lang w:eastAsia="es-ES_tradnl"/>
          </w:rPr>
          <w:tab/>
        </w:r>
        <w:r w:rsidRPr="00BF5ABD">
          <w:rPr>
            <w:rStyle w:val="Hipervnculo"/>
            <w:bCs/>
          </w:rPr>
          <w:t>Falsificación mediante empalme</w:t>
        </w:r>
        <w:r>
          <w:rPr>
            <w:webHidden/>
          </w:rPr>
          <w:tab/>
        </w:r>
        <w:r>
          <w:rPr>
            <w:webHidden/>
          </w:rPr>
          <w:fldChar w:fldCharType="begin"/>
        </w:r>
        <w:r>
          <w:rPr>
            <w:webHidden/>
          </w:rPr>
          <w:instrText xml:space="preserve"> PAGEREF _Toc483414158 \h </w:instrText>
        </w:r>
      </w:ins>
      <w:r>
        <w:rPr>
          <w:webHidden/>
        </w:rPr>
      </w:r>
      <w:r>
        <w:rPr>
          <w:webHidden/>
        </w:rPr>
        <w:fldChar w:fldCharType="separate"/>
      </w:r>
      <w:ins w:id="152" w:author="Pablo Blanco Peris" w:date="2017-05-24T18:33:00Z">
        <w:r>
          <w:rPr>
            <w:webHidden/>
          </w:rPr>
          <w:t>24</w:t>
        </w:r>
        <w:r>
          <w:rPr>
            <w:webHidden/>
          </w:rPr>
          <w:fldChar w:fldCharType="end"/>
        </w:r>
        <w:r w:rsidRPr="00BF5ABD">
          <w:rPr>
            <w:rStyle w:val="Hipervnculo"/>
          </w:rPr>
          <w:fldChar w:fldCharType="end"/>
        </w:r>
      </w:ins>
    </w:p>
    <w:p w14:paraId="088BAC3E" w14:textId="77777777" w:rsidR="00EB4ED5" w:rsidRDefault="00EB4ED5">
      <w:pPr>
        <w:pStyle w:val="TDC1"/>
        <w:rPr>
          <w:ins w:id="153" w:author="Pablo Blanco Peris" w:date="2017-05-24T18:33:00Z"/>
          <w:rFonts w:asciiTheme="minorHAnsi" w:eastAsiaTheme="minorEastAsia" w:hAnsiTheme="minorHAnsi" w:cstheme="minorBidi"/>
          <w:b w:val="0"/>
          <w:caps w:val="0"/>
          <w:sz w:val="24"/>
          <w:szCs w:val="24"/>
          <w:lang w:eastAsia="es-ES_tradnl"/>
        </w:rPr>
      </w:pPr>
      <w:ins w:id="154" w:author="Pablo Blanco Peris" w:date="2017-05-24T18:33:00Z">
        <w:r w:rsidRPr="00BF5ABD">
          <w:rPr>
            <w:rStyle w:val="Hipervnculo"/>
          </w:rPr>
          <w:fldChar w:fldCharType="begin"/>
        </w:r>
        <w:r w:rsidRPr="00BF5ABD">
          <w:rPr>
            <w:rStyle w:val="Hipervnculo"/>
          </w:rPr>
          <w:instrText xml:space="preserve"> </w:instrText>
        </w:r>
        <w:r>
          <w:instrText>HYPERLINK \l "_Toc483414159"</w:instrText>
        </w:r>
        <w:r w:rsidRPr="00BF5ABD">
          <w:rPr>
            <w:rStyle w:val="Hipervnculo"/>
          </w:rPr>
          <w:instrText xml:space="preserve"> </w:instrText>
        </w:r>
        <w:r w:rsidRPr="00BF5ABD">
          <w:rPr>
            <w:rStyle w:val="Hipervnculo"/>
          </w:rPr>
          <w:fldChar w:fldCharType="separate"/>
        </w:r>
        <w:r w:rsidRPr="00BF5ABD">
          <w:rPr>
            <w:rStyle w:val="Hipervnculo"/>
            <w:bCs/>
          </w:rPr>
          <w:t>3.</w:t>
        </w:r>
        <w:r>
          <w:rPr>
            <w:rFonts w:asciiTheme="minorHAnsi" w:eastAsiaTheme="minorEastAsia" w:hAnsiTheme="minorHAnsi" w:cstheme="minorBidi"/>
            <w:b w:val="0"/>
            <w:caps w:val="0"/>
            <w:sz w:val="24"/>
            <w:szCs w:val="24"/>
            <w:lang w:eastAsia="es-ES_tradnl"/>
          </w:rPr>
          <w:tab/>
        </w:r>
        <w:r w:rsidRPr="00BF5ABD">
          <w:rPr>
            <w:rStyle w:val="Hipervnculo"/>
            <w:bCs/>
          </w:rPr>
          <w:t>TÉCNICAS DE IDENTIFICACIÓN DE MANIPULACIONES DE IMÁGENES DIGITALES</w:t>
        </w:r>
        <w:r>
          <w:rPr>
            <w:webHidden/>
          </w:rPr>
          <w:tab/>
        </w:r>
        <w:r>
          <w:rPr>
            <w:webHidden/>
          </w:rPr>
          <w:fldChar w:fldCharType="begin"/>
        </w:r>
        <w:r>
          <w:rPr>
            <w:webHidden/>
          </w:rPr>
          <w:instrText xml:space="preserve"> PAGEREF _Toc483414159 \h </w:instrText>
        </w:r>
      </w:ins>
      <w:r>
        <w:rPr>
          <w:webHidden/>
        </w:rPr>
      </w:r>
      <w:r>
        <w:rPr>
          <w:webHidden/>
        </w:rPr>
        <w:fldChar w:fldCharType="separate"/>
      </w:r>
      <w:ins w:id="155" w:author="Pablo Blanco Peris" w:date="2017-05-24T18:33:00Z">
        <w:r>
          <w:rPr>
            <w:webHidden/>
          </w:rPr>
          <w:t>25</w:t>
        </w:r>
        <w:r>
          <w:rPr>
            <w:webHidden/>
          </w:rPr>
          <w:fldChar w:fldCharType="end"/>
        </w:r>
        <w:r w:rsidRPr="00BF5ABD">
          <w:rPr>
            <w:rStyle w:val="Hipervnculo"/>
          </w:rPr>
          <w:fldChar w:fldCharType="end"/>
        </w:r>
      </w:ins>
    </w:p>
    <w:p w14:paraId="715B7AF8" w14:textId="77777777" w:rsidR="00EB4ED5" w:rsidRDefault="00EB4ED5">
      <w:pPr>
        <w:pStyle w:val="TDC2"/>
        <w:rPr>
          <w:ins w:id="156" w:author="Pablo Blanco Peris" w:date="2017-05-24T18:33:00Z"/>
          <w:rFonts w:asciiTheme="minorHAnsi" w:eastAsiaTheme="minorEastAsia" w:hAnsiTheme="minorHAnsi" w:cstheme="minorBidi"/>
          <w:smallCaps w:val="0"/>
          <w:sz w:val="24"/>
          <w:szCs w:val="24"/>
          <w:lang w:eastAsia="es-ES_tradnl"/>
        </w:rPr>
      </w:pPr>
      <w:ins w:id="157" w:author="Pablo Blanco Peris" w:date="2017-05-24T18:33:00Z">
        <w:r w:rsidRPr="00BF5ABD">
          <w:rPr>
            <w:rStyle w:val="Hipervnculo"/>
          </w:rPr>
          <w:fldChar w:fldCharType="begin"/>
        </w:r>
        <w:r w:rsidRPr="00BF5ABD">
          <w:rPr>
            <w:rStyle w:val="Hipervnculo"/>
          </w:rPr>
          <w:instrText xml:space="preserve"> </w:instrText>
        </w:r>
        <w:r>
          <w:instrText>HYPERLINK \l "_Toc483414160"</w:instrText>
        </w:r>
        <w:r w:rsidRPr="00BF5ABD">
          <w:rPr>
            <w:rStyle w:val="Hipervnculo"/>
          </w:rPr>
          <w:instrText xml:space="preserve"> </w:instrText>
        </w:r>
        <w:r w:rsidRPr="00BF5ABD">
          <w:rPr>
            <w:rStyle w:val="Hipervnculo"/>
          </w:rPr>
          <w:fldChar w:fldCharType="separate"/>
        </w:r>
        <w:r w:rsidRPr="00BF5ABD">
          <w:rPr>
            <w:rStyle w:val="Hipervnculo"/>
            <w:bCs/>
          </w:rPr>
          <w:t>3.1.</w:t>
        </w:r>
        <w:r>
          <w:rPr>
            <w:rFonts w:asciiTheme="minorHAnsi" w:eastAsiaTheme="minorEastAsia" w:hAnsiTheme="minorHAnsi" w:cstheme="minorBidi"/>
            <w:smallCaps w:val="0"/>
            <w:sz w:val="24"/>
            <w:szCs w:val="24"/>
            <w:lang w:eastAsia="es-ES_tradnl"/>
          </w:rPr>
          <w:tab/>
        </w:r>
        <w:r w:rsidRPr="00BF5ABD">
          <w:rPr>
            <w:rStyle w:val="Hipervnculo"/>
            <w:bCs/>
          </w:rPr>
          <w:t>Técnicas de identificación de manipulaciones copia-pega</w:t>
        </w:r>
        <w:r>
          <w:rPr>
            <w:webHidden/>
          </w:rPr>
          <w:tab/>
        </w:r>
        <w:r>
          <w:rPr>
            <w:webHidden/>
          </w:rPr>
          <w:fldChar w:fldCharType="begin"/>
        </w:r>
        <w:r>
          <w:rPr>
            <w:webHidden/>
          </w:rPr>
          <w:instrText xml:space="preserve"> PAGEREF _Toc483414160 \h </w:instrText>
        </w:r>
      </w:ins>
      <w:r>
        <w:rPr>
          <w:webHidden/>
        </w:rPr>
      </w:r>
      <w:r>
        <w:rPr>
          <w:webHidden/>
        </w:rPr>
        <w:fldChar w:fldCharType="separate"/>
      </w:r>
      <w:ins w:id="158" w:author="Pablo Blanco Peris" w:date="2017-05-24T18:33:00Z">
        <w:r>
          <w:rPr>
            <w:webHidden/>
          </w:rPr>
          <w:t>25</w:t>
        </w:r>
        <w:r>
          <w:rPr>
            <w:webHidden/>
          </w:rPr>
          <w:fldChar w:fldCharType="end"/>
        </w:r>
        <w:r w:rsidRPr="00BF5ABD">
          <w:rPr>
            <w:rStyle w:val="Hipervnculo"/>
          </w:rPr>
          <w:fldChar w:fldCharType="end"/>
        </w:r>
      </w:ins>
    </w:p>
    <w:p w14:paraId="5D8981FD" w14:textId="77777777" w:rsidR="00EB4ED5" w:rsidRDefault="00EB4ED5">
      <w:pPr>
        <w:pStyle w:val="TDC2"/>
        <w:rPr>
          <w:ins w:id="159" w:author="Pablo Blanco Peris" w:date="2017-05-24T18:33:00Z"/>
          <w:rFonts w:asciiTheme="minorHAnsi" w:eastAsiaTheme="minorEastAsia" w:hAnsiTheme="minorHAnsi" w:cstheme="minorBidi"/>
          <w:smallCaps w:val="0"/>
          <w:sz w:val="24"/>
          <w:szCs w:val="24"/>
          <w:lang w:eastAsia="es-ES_tradnl"/>
        </w:rPr>
      </w:pPr>
      <w:ins w:id="160" w:author="Pablo Blanco Peris" w:date="2017-05-24T18:33:00Z">
        <w:r w:rsidRPr="00BF5ABD">
          <w:rPr>
            <w:rStyle w:val="Hipervnculo"/>
          </w:rPr>
          <w:fldChar w:fldCharType="begin"/>
        </w:r>
        <w:r w:rsidRPr="00BF5ABD">
          <w:rPr>
            <w:rStyle w:val="Hipervnculo"/>
          </w:rPr>
          <w:instrText xml:space="preserve"> </w:instrText>
        </w:r>
        <w:r>
          <w:instrText>HYPERLINK \l "_Toc483414161"</w:instrText>
        </w:r>
        <w:r w:rsidRPr="00BF5ABD">
          <w:rPr>
            <w:rStyle w:val="Hipervnculo"/>
          </w:rPr>
          <w:instrText xml:space="preserve"> </w:instrText>
        </w:r>
        <w:r w:rsidRPr="00BF5ABD">
          <w:rPr>
            <w:rStyle w:val="Hipervnculo"/>
          </w:rPr>
          <w:fldChar w:fldCharType="separate"/>
        </w:r>
        <w:r w:rsidRPr="00BF5ABD">
          <w:rPr>
            <w:rStyle w:val="Hipervnculo"/>
            <w:bCs/>
          </w:rPr>
          <w:t>4.2 Integridad de imagen JPEG</w:t>
        </w:r>
        <w:r>
          <w:rPr>
            <w:webHidden/>
          </w:rPr>
          <w:tab/>
        </w:r>
        <w:r>
          <w:rPr>
            <w:webHidden/>
          </w:rPr>
          <w:fldChar w:fldCharType="begin"/>
        </w:r>
        <w:r>
          <w:rPr>
            <w:webHidden/>
          </w:rPr>
          <w:instrText xml:space="preserve"> PAGEREF _Toc483414161 \h </w:instrText>
        </w:r>
      </w:ins>
      <w:r>
        <w:rPr>
          <w:webHidden/>
        </w:rPr>
      </w:r>
      <w:r>
        <w:rPr>
          <w:webHidden/>
        </w:rPr>
        <w:fldChar w:fldCharType="separate"/>
      </w:r>
      <w:ins w:id="161" w:author="Pablo Blanco Peris" w:date="2017-05-24T18:33:00Z">
        <w:r>
          <w:rPr>
            <w:webHidden/>
          </w:rPr>
          <w:t>27</w:t>
        </w:r>
        <w:r>
          <w:rPr>
            <w:webHidden/>
          </w:rPr>
          <w:fldChar w:fldCharType="end"/>
        </w:r>
        <w:r w:rsidRPr="00BF5ABD">
          <w:rPr>
            <w:rStyle w:val="Hipervnculo"/>
          </w:rPr>
          <w:fldChar w:fldCharType="end"/>
        </w:r>
      </w:ins>
    </w:p>
    <w:p w14:paraId="7F4CB786" w14:textId="77777777" w:rsidR="00EB4ED5" w:rsidRDefault="00EB4ED5">
      <w:pPr>
        <w:pStyle w:val="TDC2"/>
        <w:rPr>
          <w:ins w:id="162" w:author="Pablo Blanco Peris" w:date="2017-05-24T18:33:00Z"/>
          <w:rFonts w:asciiTheme="minorHAnsi" w:eastAsiaTheme="minorEastAsia" w:hAnsiTheme="minorHAnsi" w:cstheme="minorBidi"/>
          <w:smallCaps w:val="0"/>
          <w:sz w:val="24"/>
          <w:szCs w:val="24"/>
          <w:lang w:eastAsia="es-ES_tradnl"/>
        </w:rPr>
      </w:pPr>
      <w:ins w:id="163" w:author="Pablo Blanco Peris" w:date="2017-05-24T18:33:00Z">
        <w:r w:rsidRPr="00BF5ABD">
          <w:rPr>
            <w:rStyle w:val="Hipervnculo"/>
          </w:rPr>
          <w:fldChar w:fldCharType="begin"/>
        </w:r>
        <w:r w:rsidRPr="00BF5ABD">
          <w:rPr>
            <w:rStyle w:val="Hipervnculo"/>
          </w:rPr>
          <w:instrText xml:space="preserve"> </w:instrText>
        </w:r>
        <w:r>
          <w:instrText>HYPERLINK \l "_Toc483414162"</w:instrText>
        </w:r>
        <w:r w:rsidRPr="00BF5ABD">
          <w:rPr>
            <w:rStyle w:val="Hipervnculo"/>
          </w:rPr>
          <w:instrText xml:space="preserve"> </w:instrText>
        </w:r>
        <w:r w:rsidRPr="00BF5ABD">
          <w:rPr>
            <w:rStyle w:val="Hipervnculo"/>
          </w:rPr>
          <w:fldChar w:fldCharType="separate"/>
        </w:r>
        <w:r w:rsidRPr="00BF5ABD">
          <w:rPr>
            <w:rStyle w:val="Hipervnculo"/>
            <w:bCs/>
          </w:rPr>
          <w:t>4.3 Otros formatos</w:t>
        </w:r>
        <w:r>
          <w:rPr>
            <w:webHidden/>
          </w:rPr>
          <w:tab/>
        </w:r>
        <w:r>
          <w:rPr>
            <w:webHidden/>
          </w:rPr>
          <w:fldChar w:fldCharType="begin"/>
        </w:r>
        <w:r>
          <w:rPr>
            <w:webHidden/>
          </w:rPr>
          <w:instrText xml:space="preserve"> PAGEREF _Toc483414162 \h </w:instrText>
        </w:r>
      </w:ins>
      <w:r>
        <w:rPr>
          <w:webHidden/>
        </w:rPr>
      </w:r>
      <w:r>
        <w:rPr>
          <w:webHidden/>
        </w:rPr>
        <w:fldChar w:fldCharType="separate"/>
      </w:r>
      <w:ins w:id="164" w:author="Pablo Blanco Peris" w:date="2017-05-24T18:33:00Z">
        <w:r>
          <w:rPr>
            <w:webHidden/>
          </w:rPr>
          <w:t>27</w:t>
        </w:r>
        <w:r>
          <w:rPr>
            <w:webHidden/>
          </w:rPr>
          <w:fldChar w:fldCharType="end"/>
        </w:r>
        <w:r w:rsidRPr="00BF5ABD">
          <w:rPr>
            <w:rStyle w:val="Hipervnculo"/>
          </w:rPr>
          <w:fldChar w:fldCharType="end"/>
        </w:r>
      </w:ins>
    </w:p>
    <w:p w14:paraId="3D29901B" w14:textId="77777777" w:rsidR="00EB4ED5" w:rsidRDefault="00EB4ED5">
      <w:pPr>
        <w:pStyle w:val="TDC1"/>
        <w:rPr>
          <w:ins w:id="165" w:author="Pablo Blanco Peris" w:date="2017-05-24T18:33:00Z"/>
          <w:rFonts w:asciiTheme="minorHAnsi" w:eastAsiaTheme="minorEastAsia" w:hAnsiTheme="minorHAnsi" w:cstheme="minorBidi"/>
          <w:b w:val="0"/>
          <w:caps w:val="0"/>
          <w:sz w:val="24"/>
          <w:szCs w:val="24"/>
          <w:lang w:eastAsia="es-ES_tradnl"/>
        </w:rPr>
      </w:pPr>
      <w:ins w:id="166" w:author="Pablo Blanco Peris" w:date="2017-05-24T18:33:00Z">
        <w:r w:rsidRPr="00BF5ABD">
          <w:rPr>
            <w:rStyle w:val="Hipervnculo"/>
          </w:rPr>
          <w:fldChar w:fldCharType="begin"/>
        </w:r>
        <w:r w:rsidRPr="00BF5ABD">
          <w:rPr>
            <w:rStyle w:val="Hipervnculo"/>
          </w:rPr>
          <w:instrText xml:space="preserve"> </w:instrText>
        </w:r>
        <w:r>
          <w:instrText>HYPERLINK \l "_Toc483414163"</w:instrText>
        </w:r>
        <w:r w:rsidRPr="00BF5ABD">
          <w:rPr>
            <w:rStyle w:val="Hipervnculo"/>
          </w:rPr>
          <w:instrText xml:space="preserve"> </w:instrText>
        </w:r>
        <w:r w:rsidRPr="00BF5ABD">
          <w:rPr>
            <w:rStyle w:val="Hipervnculo"/>
          </w:rPr>
          <w:fldChar w:fldCharType="separate"/>
        </w:r>
        <w:r w:rsidRPr="00BF5ABD">
          <w:rPr>
            <w:rStyle w:val="Hipervnculo"/>
            <w:bCs/>
          </w:rPr>
          <w:t>4.</w:t>
        </w:r>
        <w:r>
          <w:rPr>
            <w:rFonts w:asciiTheme="minorHAnsi" w:eastAsiaTheme="minorEastAsia" w:hAnsiTheme="minorHAnsi" w:cstheme="minorBidi"/>
            <w:b w:val="0"/>
            <w:caps w:val="0"/>
            <w:sz w:val="24"/>
            <w:szCs w:val="24"/>
            <w:lang w:eastAsia="es-ES_tradnl"/>
          </w:rPr>
          <w:tab/>
        </w:r>
        <w:r w:rsidRPr="00BF5ABD">
          <w:rPr>
            <w:rStyle w:val="Hipervnculo"/>
            <w:bCs/>
          </w:rPr>
          <w:t>FORMATO COMPRESIÓN JPG</w:t>
        </w:r>
        <w:r>
          <w:rPr>
            <w:webHidden/>
          </w:rPr>
          <w:tab/>
        </w:r>
        <w:r>
          <w:rPr>
            <w:webHidden/>
          </w:rPr>
          <w:fldChar w:fldCharType="begin"/>
        </w:r>
        <w:r>
          <w:rPr>
            <w:webHidden/>
          </w:rPr>
          <w:instrText xml:space="preserve"> PAGEREF _Toc483414163 \h </w:instrText>
        </w:r>
      </w:ins>
      <w:r>
        <w:rPr>
          <w:webHidden/>
        </w:rPr>
      </w:r>
      <w:r>
        <w:rPr>
          <w:webHidden/>
        </w:rPr>
        <w:fldChar w:fldCharType="separate"/>
      </w:r>
      <w:ins w:id="167" w:author="Pablo Blanco Peris" w:date="2017-05-24T18:33:00Z">
        <w:r>
          <w:rPr>
            <w:webHidden/>
          </w:rPr>
          <w:t>28</w:t>
        </w:r>
        <w:r>
          <w:rPr>
            <w:webHidden/>
          </w:rPr>
          <w:fldChar w:fldCharType="end"/>
        </w:r>
        <w:r w:rsidRPr="00BF5ABD">
          <w:rPr>
            <w:rStyle w:val="Hipervnculo"/>
          </w:rPr>
          <w:fldChar w:fldCharType="end"/>
        </w:r>
      </w:ins>
    </w:p>
    <w:p w14:paraId="7E8A4288" w14:textId="77777777" w:rsidR="00EB4ED5" w:rsidRDefault="00EB4ED5">
      <w:pPr>
        <w:pStyle w:val="TDC2"/>
        <w:rPr>
          <w:ins w:id="168" w:author="Pablo Blanco Peris" w:date="2017-05-24T18:33:00Z"/>
          <w:rFonts w:asciiTheme="minorHAnsi" w:eastAsiaTheme="minorEastAsia" w:hAnsiTheme="minorHAnsi" w:cstheme="minorBidi"/>
          <w:smallCaps w:val="0"/>
          <w:sz w:val="24"/>
          <w:szCs w:val="24"/>
          <w:lang w:eastAsia="es-ES_tradnl"/>
        </w:rPr>
      </w:pPr>
      <w:ins w:id="169" w:author="Pablo Blanco Peris" w:date="2017-05-24T18:33:00Z">
        <w:r w:rsidRPr="00BF5ABD">
          <w:rPr>
            <w:rStyle w:val="Hipervnculo"/>
          </w:rPr>
          <w:fldChar w:fldCharType="begin"/>
        </w:r>
        <w:r w:rsidRPr="00BF5ABD">
          <w:rPr>
            <w:rStyle w:val="Hipervnculo"/>
          </w:rPr>
          <w:instrText xml:space="preserve"> </w:instrText>
        </w:r>
        <w:r>
          <w:instrText>HYPERLINK \l "_Toc483414164"</w:instrText>
        </w:r>
        <w:r w:rsidRPr="00BF5ABD">
          <w:rPr>
            <w:rStyle w:val="Hipervnculo"/>
          </w:rPr>
          <w:instrText xml:space="preserve"> </w:instrText>
        </w:r>
        <w:r w:rsidRPr="00BF5ABD">
          <w:rPr>
            <w:rStyle w:val="Hipervnculo"/>
          </w:rPr>
          <w:fldChar w:fldCharType="separate"/>
        </w:r>
        <w:r w:rsidRPr="00BF5ABD">
          <w:rPr>
            <w:rStyle w:val="Hipervnculo"/>
            <w:bCs/>
          </w:rPr>
          <w:t>4.1 Estándar JPEG</w:t>
        </w:r>
        <w:r>
          <w:rPr>
            <w:webHidden/>
          </w:rPr>
          <w:tab/>
        </w:r>
        <w:r>
          <w:rPr>
            <w:webHidden/>
          </w:rPr>
          <w:fldChar w:fldCharType="begin"/>
        </w:r>
        <w:r>
          <w:rPr>
            <w:webHidden/>
          </w:rPr>
          <w:instrText xml:space="preserve"> PAGEREF _Toc483414164 \h </w:instrText>
        </w:r>
      </w:ins>
      <w:r>
        <w:rPr>
          <w:webHidden/>
        </w:rPr>
      </w:r>
      <w:r>
        <w:rPr>
          <w:webHidden/>
        </w:rPr>
        <w:fldChar w:fldCharType="separate"/>
      </w:r>
      <w:ins w:id="170" w:author="Pablo Blanco Peris" w:date="2017-05-24T18:33:00Z">
        <w:r>
          <w:rPr>
            <w:webHidden/>
          </w:rPr>
          <w:t>28</w:t>
        </w:r>
        <w:r>
          <w:rPr>
            <w:webHidden/>
          </w:rPr>
          <w:fldChar w:fldCharType="end"/>
        </w:r>
        <w:r w:rsidRPr="00BF5ABD">
          <w:rPr>
            <w:rStyle w:val="Hipervnculo"/>
          </w:rPr>
          <w:fldChar w:fldCharType="end"/>
        </w:r>
      </w:ins>
    </w:p>
    <w:p w14:paraId="19275CBC" w14:textId="77777777" w:rsidR="00EB4ED5" w:rsidRDefault="00EB4ED5">
      <w:pPr>
        <w:pStyle w:val="TDC2"/>
        <w:rPr>
          <w:ins w:id="171" w:author="Pablo Blanco Peris" w:date="2017-05-24T18:33:00Z"/>
          <w:rFonts w:asciiTheme="minorHAnsi" w:eastAsiaTheme="minorEastAsia" w:hAnsiTheme="minorHAnsi" w:cstheme="minorBidi"/>
          <w:smallCaps w:val="0"/>
          <w:sz w:val="24"/>
          <w:szCs w:val="24"/>
          <w:lang w:eastAsia="es-ES_tradnl"/>
        </w:rPr>
      </w:pPr>
      <w:ins w:id="172" w:author="Pablo Blanco Peris" w:date="2017-05-24T18:33:00Z">
        <w:r w:rsidRPr="00BF5ABD">
          <w:rPr>
            <w:rStyle w:val="Hipervnculo"/>
          </w:rPr>
          <w:fldChar w:fldCharType="begin"/>
        </w:r>
        <w:r w:rsidRPr="00BF5ABD">
          <w:rPr>
            <w:rStyle w:val="Hipervnculo"/>
          </w:rPr>
          <w:instrText xml:space="preserve"> </w:instrText>
        </w:r>
        <w:r>
          <w:instrText>HYPERLINK \l "_Toc483414165"</w:instrText>
        </w:r>
        <w:r w:rsidRPr="00BF5ABD">
          <w:rPr>
            <w:rStyle w:val="Hipervnculo"/>
          </w:rPr>
          <w:instrText xml:space="preserve"> </w:instrText>
        </w:r>
        <w:r w:rsidRPr="00BF5ABD">
          <w:rPr>
            <w:rStyle w:val="Hipervnculo"/>
          </w:rPr>
          <w:fldChar w:fldCharType="separate"/>
        </w:r>
        <w:r w:rsidRPr="00BF5ABD">
          <w:rPr>
            <w:rStyle w:val="Hipervnculo"/>
            <w:bCs/>
          </w:rPr>
          <w:t>4.2 Integridad de imagen JPEG</w:t>
        </w:r>
        <w:r>
          <w:rPr>
            <w:webHidden/>
          </w:rPr>
          <w:tab/>
        </w:r>
        <w:r>
          <w:rPr>
            <w:webHidden/>
          </w:rPr>
          <w:fldChar w:fldCharType="begin"/>
        </w:r>
        <w:r>
          <w:rPr>
            <w:webHidden/>
          </w:rPr>
          <w:instrText xml:space="preserve"> PAGEREF _Toc483414165 \h </w:instrText>
        </w:r>
      </w:ins>
      <w:r>
        <w:rPr>
          <w:webHidden/>
        </w:rPr>
      </w:r>
      <w:r>
        <w:rPr>
          <w:webHidden/>
        </w:rPr>
        <w:fldChar w:fldCharType="separate"/>
      </w:r>
      <w:ins w:id="173" w:author="Pablo Blanco Peris" w:date="2017-05-24T18:33:00Z">
        <w:r>
          <w:rPr>
            <w:webHidden/>
          </w:rPr>
          <w:t>28</w:t>
        </w:r>
        <w:r>
          <w:rPr>
            <w:webHidden/>
          </w:rPr>
          <w:fldChar w:fldCharType="end"/>
        </w:r>
        <w:r w:rsidRPr="00BF5ABD">
          <w:rPr>
            <w:rStyle w:val="Hipervnculo"/>
          </w:rPr>
          <w:fldChar w:fldCharType="end"/>
        </w:r>
      </w:ins>
    </w:p>
    <w:p w14:paraId="161D5F8E" w14:textId="77777777" w:rsidR="00EB4ED5" w:rsidRDefault="00EB4ED5">
      <w:pPr>
        <w:pStyle w:val="TDC2"/>
        <w:rPr>
          <w:ins w:id="174" w:author="Pablo Blanco Peris" w:date="2017-05-24T18:33:00Z"/>
          <w:rFonts w:asciiTheme="minorHAnsi" w:eastAsiaTheme="minorEastAsia" w:hAnsiTheme="minorHAnsi" w:cstheme="minorBidi"/>
          <w:smallCaps w:val="0"/>
          <w:sz w:val="24"/>
          <w:szCs w:val="24"/>
          <w:lang w:eastAsia="es-ES_tradnl"/>
        </w:rPr>
      </w:pPr>
      <w:ins w:id="175" w:author="Pablo Blanco Peris" w:date="2017-05-24T18:33:00Z">
        <w:r w:rsidRPr="00BF5ABD">
          <w:rPr>
            <w:rStyle w:val="Hipervnculo"/>
          </w:rPr>
          <w:fldChar w:fldCharType="begin"/>
        </w:r>
        <w:r w:rsidRPr="00BF5ABD">
          <w:rPr>
            <w:rStyle w:val="Hipervnculo"/>
          </w:rPr>
          <w:instrText xml:space="preserve"> </w:instrText>
        </w:r>
        <w:r>
          <w:instrText>HYPERLINK \l "_Toc483414166"</w:instrText>
        </w:r>
        <w:r w:rsidRPr="00BF5ABD">
          <w:rPr>
            <w:rStyle w:val="Hipervnculo"/>
          </w:rPr>
          <w:instrText xml:space="preserve"> </w:instrText>
        </w:r>
        <w:r w:rsidRPr="00BF5ABD">
          <w:rPr>
            <w:rStyle w:val="Hipervnculo"/>
          </w:rPr>
          <w:fldChar w:fldCharType="separate"/>
        </w:r>
        <w:r w:rsidRPr="00BF5ABD">
          <w:rPr>
            <w:rStyle w:val="Hipervnculo"/>
            <w:bCs/>
          </w:rPr>
          <w:t>4.3 Otros formatos</w:t>
        </w:r>
        <w:r>
          <w:rPr>
            <w:webHidden/>
          </w:rPr>
          <w:tab/>
        </w:r>
        <w:r>
          <w:rPr>
            <w:webHidden/>
          </w:rPr>
          <w:fldChar w:fldCharType="begin"/>
        </w:r>
        <w:r>
          <w:rPr>
            <w:webHidden/>
          </w:rPr>
          <w:instrText xml:space="preserve"> PAGEREF _Toc483414166 \h </w:instrText>
        </w:r>
      </w:ins>
      <w:r>
        <w:rPr>
          <w:webHidden/>
        </w:rPr>
      </w:r>
      <w:r>
        <w:rPr>
          <w:webHidden/>
        </w:rPr>
        <w:fldChar w:fldCharType="separate"/>
      </w:r>
      <w:ins w:id="176" w:author="Pablo Blanco Peris" w:date="2017-05-24T18:33:00Z">
        <w:r>
          <w:rPr>
            <w:webHidden/>
          </w:rPr>
          <w:t>28</w:t>
        </w:r>
        <w:r>
          <w:rPr>
            <w:webHidden/>
          </w:rPr>
          <w:fldChar w:fldCharType="end"/>
        </w:r>
        <w:r w:rsidRPr="00BF5ABD">
          <w:rPr>
            <w:rStyle w:val="Hipervnculo"/>
          </w:rPr>
          <w:fldChar w:fldCharType="end"/>
        </w:r>
      </w:ins>
    </w:p>
    <w:p w14:paraId="7FE79A75" w14:textId="77777777" w:rsidR="00EB4ED5" w:rsidRDefault="00EB4ED5">
      <w:pPr>
        <w:pStyle w:val="TDC2"/>
        <w:rPr>
          <w:ins w:id="177" w:author="Pablo Blanco Peris" w:date="2017-05-24T18:33:00Z"/>
          <w:rFonts w:asciiTheme="minorHAnsi" w:eastAsiaTheme="minorEastAsia" w:hAnsiTheme="minorHAnsi" w:cstheme="minorBidi"/>
          <w:smallCaps w:val="0"/>
          <w:sz w:val="24"/>
          <w:szCs w:val="24"/>
          <w:lang w:eastAsia="es-ES_tradnl"/>
        </w:rPr>
      </w:pPr>
      <w:ins w:id="178" w:author="Pablo Blanco Peris" w:date="2017-05-24T18:33:00Z">
        <w:r w:rsidRPr="00BF5ABD">
          <w:rPr>
            <w:rStyle w:val="Hipervnculo"/>
          </w:rPr>
          <w:fldChar w:fldCharType="begin"/>
        </w:r>
        <w:r w:rsidRPr="00BF5ABD">
          <w:rPr>
            <w:rStyle w:val="Hipervnculo"/>
          </w:rPr>
          <w:instrText xml:space="preserve"> </w:instrText>
        </w:r>
        <w:r>
          <w:instrText>HYPERLINK \l "_Toc483414167"</w:instrText>
        </w:r>
        <w:r w:rsidRPr="00BF5ABD">
          <w:rPr>
            <w:rStyle w:val="Hipervnculo"/>
          </w:rPr>
          <w:instrText xml:space="preserve"> </w:instrText>
        </w:r>
        <w:r w:rsidRPr="00BF5ABD">
          <w:rPr>
            <w:rStyle w:val="Hipervnculo"/>
          </w:rPr>
          <w:fldChar w:fldCharType="separate"/>
        </w:r>
        <w:r w:rsidRPr="00BF5ABD">
          <w:rPr>
            <w:rStyle w:val="Hipervnculo"/>
            <w:bCs/>
          </w:rPr>
          <w:t>4.4 Técnicas que emplean formato JPEG</w:t>
        </w:r>
        <w:r>
          <w:rPr>
            <w:webHidden/>
          </w:rPr>
          <w:tab/>
        </w:r>
        <w:r>
          <w:rPr>
            <w:webHidden/>
          </w:rPr>
          <w:fldChar w:fldCharType="begin"/>
        </w:r>
        <w:r>
          <w:rPr>
            <w:webHidden/>
          </w:rPr>
          <w:instrText xml:space="preserve"> PAGEREF _Toc483414167 \h </w:instrText>
        </w:r>
      </w:ins>
      <w:r>
        <w:rPr>
          <w:webHidden/>
        </w:rPr>
      </w:r>
      <w:r>
        <w:rPr>
          <w:webHidden/>
        </w:rPr>
        <w:fldChar w:fldCharType="separate"/>
      </w:r>
      <w:ins w:id="179" w:author="Pablo Blanco Peris" w:date="2017-05-24T18:33:00Z">
        <w:r>
          <w:rPr>
            <w:webHidden/>
          </w:rPr>
          <w:t>28</w:t>
        </w:r>
        <w:r>
          <w:rPr>
            <w:webHidden/>
          </w:rPr>
          <w:fldChar w:fldCharType="end"/>
        </w:r>
        <w:r w:rsidRPr="00BF5ABD">
          <w:rPr>
            <w:rStyle w:val="Hipervnculo"/>
          </w:rPr>
          <w:fldChar w:fldCharType="end"/>
        </w:r>
      </w:ins>
    </w:p>
    <w:p w14:paraId="2935CF71" w14:textId="77777777" w:rsidR="0091210C" w:rsidDel="00EB4ED5" w:rsidRDefault="0091210C">
      <w:pPr>
        <w:pStyle w:val="TDC1"/>
        <w:rPr>
          <w:del w:id="180" w:author="Pablo Blanco Peris" w:date="2017-05-24T18:33:00Z"/>
          <w:rFonts w:asciiTheme="minorHAnsi" w:eastAsiaTheme="minorEastAsia" w:hAnsiTheme="minorHAnsi" w:cstheme="minorBidi"/>
          <w:b w:val="0"/>
          <w:caps w:val="0"/>
          <w:sz w:val="24"/>
          <w:szCs w:val="24"/>
          <w:lang w:eastAsia="es-ES_tradnl"/>
        </w:rPr>
      </w:pPr>
      <w:del w:id="181" w:author="Pablo Blanco Peris" w:date="2017-05-24T18:33:00Z">
        <w:r w:rsidRPr="00EB4ED5" w:rsidDel="00EB4ED5">
          <w:rPr>
            <w:rPrChange w:id="182" w:author="Pablo Blanco Peris" w:date="2017-05-24T18:33:00Z">
              <w:rPr>
                <w:rStyle w:val="Hipervnculo"/>
              </w:rPr>
            </w:rPrChange>
          </w:rPr>
          <w:delText>1.</w:delText>
        </w:r>
        <w:r w:rsidDel="00EB4ED5">
          <w:rPr>
            <w:rFonts w:asciiTheme="minorHAnsi" w:eastAsiaTheme="minorEastAsia" w:hAnsiTheme="minorHAnsi" w:cstheme="minorBidi"/>
            <w:b w:val="0"/>
            <w:caps w:val="0"/>
            <w:sz w:val="24"/>
            <w:szCs w:val="24"/>
            <w:lang w:eastAsia="es-ES_tradnl"/>
          </w:rPr>
          <w:tab/>
        </w:r>
        <w:r w:rsidRPr="00EB4ED5" w:rsidDel="00EB4ED5">
          <w:rPr>
            <w:rPrChange w:id="183" w:author="Pablo Blanco Peris" w:date="2017-05-24T18:33:00Z">
              <w:rPr>
                <w:rStyle w:val="Hipervnculo"/>
              </w:rPr>
            </w:rPrChange>
          </w:rPr>
          <w:delText>Introducción</w:delText>
        </w:r>
        <w:r w:rsidDel="00EB4ED5">
          <w:rPr>
            <w:webHidden/>
          </w:rPr>
          <w:tab/>
          <w:delText>1</w:delText>
        </w:r>
      </w:del>
    </w:p>
    <w:p w14:paraId="1063DF7F" w14:textId="77777777" w:rsidR="0091210C" w:rsidDel="00EB4ED5" w:rsidRDefault="0091210C">
      <w:pPr>
        <w:pStyle w:val="TDC2"/>
        <w:rPr>
          <w:del w:id="184" w:author="Pablo Blanco Peris" w:date="2017-05-24T18:33:00Z"/>
          <w:rFonts w:asciiTheme="minorHAnsi" w:eastAsiaTheme="minorEastAsia" w:hAnsiTheme="minorHAnsi" w:cstheme="minorBidi"/>
          <w:smallCaps w:val="0"/>
          <w:sz w:val="24"/>
          <w:szCs w:val="24"/>
          <w:lang w:eastAsia="es-ES_tradnl"/>
        </w:rPr>
      </w:pPr>
      <w:del w:id="185" w:author="Pablo Blanco Peris" w:date="2017-05-24T18:33:00Z">
        <w:r w:rsidRPr="00EB4ED5" w:rsidDel="00EB4ED5">
          <w:rPr>
            <w:rPrChange w:id="186" w:author="Pablo Blanco Peris" w:date="2017-05-24T18:33:00Z">
              <w:rPr>
                <w:rStyle w:val="Hipervnculo"/>
              </w:rPr>
            </w:rPrChange>
          </w:rPr>
          <w:delText>1.1.</w:delText>
        </w:r>
        <w:r w:rsidDel="00EB4ED5">
          <w:rPr>
            <w:rFonts w:asciiTheme="minorHAnsi" w:eastAsiaTheme="minorEastAsia" w:hAnsiTheme="minorHAnsi" w:cstheme="minorBidi"/>
            <w:smallCaps w:val="0"/>
            <w:sz w:val="24"/>
            <w:szCs w:val="24"/>
            <w:lang w:eastAsia="es-ES_tradnl"/>
          </w:rPr>
          <w:tab/>
        </w:r>
        <w:r w:rsidRPr="00EB4ED5" w:rsidDel="00EB4ED5">
          <w:rPr>
            <w:rPrChange w:id="187" w:author="Pablo Blanco Peris" w:date="2017-05-24T18:33:00Z">
              <w:rPr>
                <w:rStyle w:val="Hipervnculo"/>
              </w:rPr>
            </w:rPrChange>
          </w:rPr>
          <w:delText>Motivación</w:delText>
        </w:r>
        <w:r w:rsidDel="00EB4ED5">
          <w:rPr>
            <w:webHidden/>
          </w:rPr>
          <w:tab/>
          <w:delText>1</w:delText>
        </w:r>
      </w:del>
    </w:p>
    <w:p w14:paraId="6281BC83" w14:textId="77777777" w:rsidR="0091210C" w:rsidDel="00EB4ED5" w:rsidRDefault="0091210C">
      <w:pPr>
        <w:pStyle w:val="TDC2"/>
        <w:rPr>
          <w:del w:id="188" w:author="Pablo Blanco Peris" w:date="2017-05-24T18:33:00Z"/>
          <w:rFonts w:asciiTheme="minorHAnsi" w:eastAsiaTheme="minorEastAsia" w:hAnsiTheme="minorHAnsi" w:cstheme="minorBidi"/>
          <w:smallCaps w:val="0"/>
          <w:sz w:val="24"/>
          <w:szCs w:val="24"/>
          <w:lang w:eastAsia="es-ES_tradnl"/>
        </w:rPr>
      </w:pPr>
      <w:del w:id="189" w:author="Pablo Blanco Peris" w:date="2017-05-24T18:33:00Z">
        <w:r w:rsidRPr="00EB4ED5" w:rsidDel="00EB4ED5">
          <w:rPr>
            <w:rPrChange w:id="190" w:author="Pablo Blanco Peris" w:date="2017-05-24T18:33:00Z">
              <w:rPr>
                <w:rStyle w:val="Hipervnculo"/>
              </w:rPr>
            </w:rPrChange>
          </w:rPr>
          <w:delText>1.2.</w:delText>
        </w:r>
        <w:r w:rsidDel="00EB4ED5">
          <w:rPr>
            <w:rFonts w:asciiTheme="minorHAnsi" w:eastAsiaTheme="minorEastAsia" w:hAnsiTheme="minorHAnsi" w:cstheme="minorBidi"/>
            <w:smallCaps w:val="0"/>
            <w:sz w:val="24"/>
            <w:szCs w:val="24"/>
            <w:lang w:eastAsia="es-ES_tradnl"/>
          </w:rPr>
          <w:tab/>
        </w:r>
        <w:r w:rsidRPr="00EB4ED5" w:rsidDel="00EB4ED5">
          <w:rPr>
            <w:rPrChange w:id="191" w:author="Pablo Blanco Peris" w:date="2017-05-24T18:33:00Z">
              <w:rPr>
                <w:rStyle w:val="Hipervnculo"/>
              </w:rPr>
            </w:rPrChange>
          </w:rPr>
          <w:delText>Objetivos</w:delText>
        </w:r>
        <w:r w:rsidDel="00EB4ED5">
          <w:rPr>
            <w:webHidden/>
          </w:rPr>
          <w:tab/>
          <w:delText>1</w:delText>
        </w:r>
      </w:del>
    </w:p>
    <w:p w14:paraId="2629E254" w14:textId="77777777" w:rsidR="0091210C" w:rsidDel="00EB4ED5" w:rsidRDefault="0091210C">
      <w:pPr>
        <w:pStyle w:val="TDC2"/>
        <w:rPr>
          <w:del w:id="192" w:author="Pablo Blanco Peris" w:date="2017-05-24T18:33:00Z"/>
          <w:rFonts w:asciiTheme="minorHAnsi" w:eastAsiaTheme="minorEastAsia" w:hAnsiTheme="minorHAnsi" w:cstheme="minorBidi"/>
          <w:smallCaps w:val="0"/>
          <w:sz w:val="24"/>
          <w:szCs w:val="24"/>
          <w:lang w:eastAsia="es-ES_tradnl"/>
        </w:rPr>
      </w:pPr>
      <w:del w:id="193" w:author="Pablo Blanco Peris" w:date="2017-05-24T18:33:00Z">
        <w:r w:rsidRPr="00EB4ED5" w:rsidDel="00EB4ED5">
          <w:rPr>
            <w:rPrChange w:id="194" w:author="Pablo Blanco Peris" w:date="2017-05-24T18:33:00Z">
              <w:rPr>
                <w:rStyle w:val="Hipervnculo"/>
              </w:rPr>
            </w:rPrChange>
          </w:rPr>
          <w:delText>1.3.</w:delText>
        </w:r>
        <w:r w:rsidDel="00EB4ED5">
          <w:rPr>
            <w:rFonts w:asciiTheme="minorHAnsi" w:eastAsiaTheme="minorEastAsia" w:hAnsiTheme="minorHAnsi" w:cstheme="minorBidi"/>
            <w:smallCaps w:val="0"/>
            <w:sz w:val="24"/>
            <w:szCs w:val="24"/>
            <w:lang w:eastAsia="es-ES_tradnl"/>
          </w:rPr>
          <w:tab/>
        </w:r>
        <w:r w:rsidRPr="00EB4ED5" w:rsidDel="00EB4ED5">
          <w:rPr>
            <w:rPrChange w:id="195" w:author="Pablo Blanco Peris" w:date="2017-05-24T18:33:00Z">
              <w:rPr>
                <w:rStyle w:val="Hipervnculo"/>
              </w:rPr>
            </w:rPrChange>
          </w:rPr>
          <w:delText>Plan de Trabajo</w:delText>
        </w:r>
        <w:r w:rsidDel="00EB4ED5">
          <w:rPr>
            <w:webHidden/>
          </w:rPr>
          <w:tab/>
          <w:delText>2</w:delText>
        </w:r>
      </w:del>
    </w:p>
    <w:p w14:paraId="2FDC8A35" w14:textId="77777777" w:rsidR="0091210C" w:rsidDel="00EB4ED5" w:rsidRDefault="0091210C">
      <w:pPr>
        <w:pStyle w:val="TDC2"/>
        <w:rPr>
          <w:del w:id="196" w:author="Pablo Blanco Peris" w:date="2017-05-24T18:33:00Z"/>
          <w:rFonts w:asciiTheme="minorHAnsi" w:eastAsiaTheme="minorEastAsia" w:hAnsiTheme="minorHAnsi" w:cstheme="minorBidi"/>
          <w:smallCaps w:val="0"/>
          <w:sz w:val="24"/>
          <w:szCs w:val="24"/>
          <w:lang w:eastAsia="es-ES_tradnl"/>
        </w:rPr>
      </w:pPr>
      <w:del w:id="197" w:author="Pablo Blanco Peris" w:date="2017-05-24T18:33:00Z">
        <w:r w:rsidRPr="00EB4ED5" w:rsidDel="00EB4ED5">
          <w:rPr>
            <w:rPrChange w:id="198" w:author="Pablo Blanco Peris" w:date="2017-05-24T18:33:00Z">
              <w:rPr>
                <w:rStyle w:val="Hipervnculo"/>
              </w:rPr>
            </w:rPrChange>
          </w:rPr>
          <w:delText>1.4.</w:delText>
        </w:r>
        <w:r w:rsidDel="00EB4ED5">
          <w:rPr>
            <w:rFonts w:asciiTheme="minorHAnsi" w:eastAsiaTheme="minorEastAsia" w:hAnsiTheme="minorHAnsi" w:cstheme="minorBidi"/>
            <w:smallCaps w:val="0"/>
            <w:sz w:val="24"/>
            <w:szCs w:val="24"/>
            <w:lang w:eastAsia="es-ES_tradnl"/>
          </w:rPr>
          <w:tab/>
        </w:r>
        <w:r w:rsidRPr="00EB4ED5" w:rsidDel="00EB4ED5">
          <w:rPr>
            <w:rPrChange w:id="199" w:author="Pablo Blanco Peris" w:date="2017-05-24T18:33:00Z">
              <w:rPr>
                <w:rStyle w:val="Hipervnculo"/>
              </w:rPr>
            </w:rPrChange>
          </w:rPr>
          <w:delText>Estructura de la memoria</w:delText>
        </w:r>
        <w:r w:rsidDel="00EB4ED5">
          <w:rPr>
            <w:webHidden/>
          </w:rPr>
          <w:tab/>
          <w:delText>4</w:delText>
        </w:r>
      </w:del>
    </w:p>
    <w:p w14:paraId="3AAED6FD" w14:textId="77777777" w:rsidR="0091210C" w:rsidDel="00EB4ED5" w:rsidRDefault="0091210C">
      <w:pPr>
        <w:pStyle w:val="TDC1"/>
        <w:rPr>
          <w:del w:id="200" w:author="Pablo Blanco Peris" w:date="2017-05-24T18:33:00Z"/>
          <w:rFonts w:asciiTheme="minorHAnsi" w:eastAsiaTheme="minorEastAsia" w:hAnsiTheme="minorHAnsi" w:cstheme="minorBidi"/>
          <w:b w:val="0"/>
          <w:caps w:val="0"/>
          <w:sz w:val="24"/>
          <w:szCs w:val="24"/>
          <w:lang w:eastAsia="es-ES_tradnl"/>
        </w:rPr>
      </w:pPr>
      <w:del w:id="201" w:author="Pablo Blanco Peris" w:date="2017-05-24T18:33:00Z">
        <w:r w:rsidRPr="00EB4ED5" w:rsidDel="00EB4ED5">
          <w:rPr>
            <w:rPrChange w:id="202" w:author="Pablo Blanco Peris" w:date="2017-05-24T18:33:00Z">
              <w:rPr>
                <w:rStyle w:val="Hipervnculo"/>
                <w:bCs/>
              </w:rPr>
            </w:rPrChange>
          </w:rPr>
          <w:delText>1.</w:delText>
        </w:r>
        <w:r w:rsidDel="00EB4ED5">
          <w:rPr>
            <w:rFonts w:asciiTheme="minorHAnsi" w:eastAsiaTheme="minorEastAsia" w:hAnsiTheme="minorHAnsi" w:cstheme="minorBidi"/>
            <w:b w:val="0"/>
            <w:caps w:val="0"/>
            <w:sz w:val="24"/>
            <w:szCs w:val="24"/>
            <w:lang w:eastAsia="es-ES_tradnl"/>
          </w:rPr>
          <w:tab/>
        </w:r>
        <w:r w:rsidRPr="00EB4ED5" w:rsidDel="00EB4ED5">
          <w:rPr>
            <w:rPrChange w:id="203" w:author="Pablo Blanco Peris" w:date="2017-05-24T18:33:00Z">
              <w:rPr>
                <w:rStyle w:val="Hipervnculo"/>
                <w:bCs/>
              </w:rPr>
            </w:rPrChange>
          </w:rPr>
          <w:delText>INTRODUCCIÓN AL ANÁLISIS FORENSE DE IMÁGENES DIGITALES</w:delText>
        </w:r>
        <w:r w:rsidDel="00EB4ED5">
          <w:rPr>
            <w:webHidden/>
          </w:rPr>
          <w:tab/>
          <w:delText>6</w:delText>
        </w:r>
      </w:del>
    </w:p>
    <w:p w14:paraId="607A898A" w14:textId="77777777" w:rsidR="0091210C" w:rsidDel="00EB4ED5" w:rsidRDefault="0091210C">
      <w:pPr>
        <w:pStyle w:val="TDC2"/>
        <w:rPr>
          <w:del w:id="204" w:author="Pablo Blanco Peris" w:date="2017-05-24T18:33:00Z"/>
          <w:rFonts w:asciiTheme="minorHAnsi" w:eastAsiaTheme="minorEastAsia" w:hAnsiTheme="minorHAnsi" w:cstheme="minorBidi"/>
          <w:smallCaps w:val="0"/>
          <w:sz w:val="24"/>
          <w:szCs w:val="24"/>
          <w:lang w:eastAsia="es-ES_tradnl"/>
        </w:rPr>
      </w:pPr>
      <w:del w:id="205" w:author="Pablo Blanco Peris" w:date="2017-05-24T18:33:00Z">
        <w:r w:rsidRPr="00EB4ED5" w:rsidDel="00EB4ED5">
          <w:rPr>
            <w:rPrChange w:id="206" w:author="Pablo Blanco Peris" w:date="2017-05-24T18:33:00Z">
              <w:rPr>
                <w:rStyle w:val="Hipervnculo"/>
                <w:bCs/>
                <w:iCs/>
              </w:rPr>
            </w:rPrChange>
          </w:rPr>
          <w:delText>1.1.</w:delText>
        </w:r>
        <w:r w:rsidDel="00EB4ED5">
          <w:rPr>
            <w:rFonts w:asciiTheme="minorHAnsi" w:eastAsiaTheme="minorEastAsia" w:hAnsiTheme="minorHAnsi" w:cstheme="minorBidi"/>
            <w:smallCaps w:val="0"/>
            <w:sz w:val="24"/>
            <w:szCs w:val="24"/>
            <w:lang w:eastAsia="es-ES_tradnl"/>
          </w:rPr>
          <w:tab/>
        </w:r>
        <w:r w:rsidRPr="00EB4ED5" w:rsidDel="00EB4ED5">
          <w:rPr>
            <w:rPrChange w:id="207" w:author="Pablo Blanco Peris" w:date="2017-05-24T18:33:00Z">
              <w:rPr>
                <w:rStyle w:val="Hipervnculo"/>
                <w:bCs/>
                <w:iCs/>
              </w:rPr>
            </w:rPrChange>
          </w:rPr>
          <w:delText>Falsificación</w:delText>
        </w:r>
        <w:r w:rsidDel="00EB4ED5">
          <w:rPr>
            <w:webHidden/>
          </w:rPr>
          <w:tab/>
          <w:delText>7</w:delText>
        </w:r>
      </w:del>
    </w:p>
    <w:p w14:paraId="57FB66F9" w14:textId="77777777" w:rsidR="0091210C" w:rsidDel="00EB4ED5" w:rsidRDefault="0091210C">
      <w:pPr>
        <w:pStyle w:val="TDC1"/>
        <w:rPr>
          <w:del w:id="208" w:author="Pablo Blanco Peris" w:date="2017-05-24T18:33:00Z"/>
          <w:rFonts w:asciiTheme="minorHAnsi" w:eastAsiaTheme="minorEastAsia" w:hAnsiTheme="minorHAnsi" w:cstheme="minorBidi"/>
          <w:b w:val="0"/>
          <w:caps w:val="0"/>
          <w:sz w:val="24"/>
          <w:szCs w:val="24"/>
          <w:lang w:eastAsia="es-ES_tradnl"/>
        </w:rPr>
      </w:pPr>
      <w:del w:id="209" w:author="Pablo Blanco Peris" w:date="2017-05-24T18:33:00Z">
        <w:r w:rsidRPr="00EB4ED5" w:rsidDel="00EB4ED5">
          <w:rPr>
            <w:rPrChange w:id="210" w:author="Pablo Blanco Peris" w:date="2017-05-24T18:33:00Z">
              <w:rPr>
                <w:rStyle w:val="Hipervnculo"/>
                <w:bCs/>
              </w:rPr>
            </w:rPrChange>
          </w:rPr>
          <w:delText>2.</w:delText>
        </w:r>
        <w:r w:rsidDel="00EB4ED5">
          <w:rPr>
            <w:rFonts w:asciiTheme="minorHAnsi" w:eastAsiaTheme="minorEastAsia" w:hAnsiTheme="minorHAnsi" w:cstheme="minorBidi"/>
            <w:b w:val="0"/>
            <w:caps w:val="0"/>
            <w:sz w:val="24"/>
            <w:szCs w:val="24"/>
            <w:lang w:eastAsia="es-ES_tradnl"/>
          </w:rPr>
          <w:tab/>
        </w:r>
        <w:r w:rsidRPr="00EB4ED5" w:rsidDel="00EB4ED5">
          <w:rPr>
            <w:rPrChange w:id="211" w:author="Pablo Blanco Peris" w:date="2017-05-24T18:33:00Z">
              <w:rPr>
                <w:rStyle w:val="Hipervnculo"/>
                <w:bCs/>
              </w:rPr>
            </w:rPrChange>
          </w:rPr>
          <w:delText>ANÁLISIS FORENSE DE IMÁGENES DIGITALES</w:delText>
        </w:r>
        <w:r w:rsidDel="00EB4ED5">
          <w:rPr>
            <w:webHidden/>
          </w:rPr>
          <w:tab/>
          <w:delText>10</w:delText>
        </w:r>
      </w:del>
    </w:p>
    <w:p w14:paraId="62AA3140" w14:textId="77777777" w:rsidR="0091210C" w:rsidDel="00EB4ED5" w:rsidRDefault="0091210C">
      <w:pPr>
        <w:pStyle w:val="TDC2"/>
        <w:rPr>
          <w:del w:id="212" w:author="Pablo Blanco Peris" w:date="2017-05-24T18:33:00Z"/>
          <w:rFonts w:asciiTheme="minorHAnsi" w:eastAsiaTheme="minorEastAsia" w:hAnsiTheme="minorHAnsi" w:cstheme="minorBidi"/>
          <w:smallCaps w:val="0"/>
          <w:sz w:val="24"/>
          <w:szCs w:val="24"/>
          <w:lang w:eastAsia="es-ES_tradnl"/>
        </w:rPr>
      </w:pPr>
      <w:del w:id="213" w:author="Pablo Blanco Peris" w:date="2017-05-24T18:33:00Z">
        <w:r w:rsidRPr="00EB4ED5" w:rsidDel="00EB4ED5">
          <w:rPr>
            <w:rPrChange w:id="214" w:author="Pablo Blanco Peris" w:date="2017-05-24T18:33:00Z">
              <w:rPr>
                <w:rStyle w:val="Hipervnculo"/>
                <w:bCs/>
              </w:rPr>
            </w:rPrChange>
          </w:rPr>
          <w:delText>2.1.</w:delText>
        </w:r>
        <w:r w:rsidDel="00EB4ED5">
          <w:rPr>
            <w:rFonts w:asciiTheme="minorHAnsi" w:eastAsiaTheme="minorEastAsia" w:hAnsiTheme="minorHAnsi" w:cstheme="minorBidi"/>
            <w:smallCaps w:val="0"/>
            <w:sz w:val="24"/>
            <w:szCs w:val="24"/>
            <w:lang w:eastAsia="es-ES_tradnl"/>
          </w:rPr>
          <w:tab/>
        </w:r>
        <w:r w:rsidRPr="00EB4ED5" w:rsidDel="00EB4ED5">
          <w:rPr>
            <w:rPrChange w:id="215" w:author="Pablo Blanco Peris" w:date="2017-05-24T18:33:00Z">
              <w:rPr>
                <w:rStyle w:val="Hipervnculo"/>
                <w:bCs/>
              </w:rPr>
            </w:rPrChange>
          </w:rPr>
          <w:delText>Formación de una imagen digital</w:delText>
        </w:r>
        <w:r w:rsidDel="00EB4ED5">
          <w:rPr>
            <w:webHidden/>
          </w:rPr>
          <w:tab/>
          <w:delText>10</w:delText>
        </w:r>
      </w:del>
    </w:p>
    <w:p w14:paraId="36305970" w14:textId="77777777" w:rsidR="0091210C" w:rsidDel="00EB4ED5" w:rsidRDefault="0091210C">
      <w:pPr>
        <w:pStyle w:val="TDC2"/>
        <w:rPr>
          <w:del w:id="216" w:author="Pablo Blanco Peris" w:date="2017-05-24T18:33:00Z"/>
          <w:rFonts w:asciiTheme="minorHAnsi" w:eastAsiaTheme="minorEastAsia" w:hAnsiTheme="minorHAnsi" w:cstheme="minorBidi"/>
          <w:smallCaps w:val="0"/>
          <w:sz w:val="24"/>
          <w:szCs w:val="24"/>
          <w:lang w:eastAsia="es-ES_tradnl"/>
        </w:rPr>
      </w:pPr>
      <w:del w:id="217" w:author="Pablo Blanco Peris" w:date="2017-05-24T18:33:00Z">
        <w:r w:rsidRPr="00EB4ED5" w:rsidDel="00EB4ED5">
          <w:rPr>
            <w:rPrChange w:id="218" w:author="Pablo Blanco Peris" w:date="2017-05-24T18:33:00Z">
              <w:rPr>
                <w:rStyle w:val="Hipervnculo"/>
                <w:bCs/>
              </w:rPr>
            </w:rPrChange>
          </w:rPr>
          <w:delText>2.2.</w:delText>
        </w:r>
        <w:r w:rsidDel="00EB4ED5">
          <w:rPr>
            <w:rFonts w:asciiTheme="minorHAnsi" w:eastAsiaTheme="minorEastAsia" w:hAnsiTheme="minorHAnsi" w:cstheme="minorBidi"/>
            <w:smallCaps w:val="0"/>
            <w:sz w:val="24"/>
            <w:szCs w:val="24"/>
            <w:lang w:eastAsia="es-ES_tradnl"/>
          </w:rPr>
          <w:tab/>
        </w:r>
        <w:r w:rsidRPr="00EB4ED5" w:rsidDel="00EB4ED5">
          <w:rPr>
            <w:rPrChange w:id="219" w:author="Pablo Blanco Peris" w:date="2017-05-24T18:33:00Z">
              <w:rPr>
                <w:rStyle w:val="Hipervnculo"/>
                <w:bCs/>
              </w:rPr>
            </w:rPrChange>
          </w:rPr>
          <w:delText>Filtros de color</w:delText>
        </w:r>
        <w:r w:rsidDel="00EB4ED5">
          <w:rPr>
            <w:webHidden/>
          </w:rPr>
          <w:tab/>
          <w:delText>12</w:delText>
        </w:r>
      </w:del>
    </w:p>
    <w:p w14:paraId="77E3FAD2" w14:textId="77777777" w:rsidR="0091210C" w:rsidDel="00EB4ED5" w:rsidRDefault="0091210C">
      <w:pPr>
        <w:pStyle w:val="TDC2"/>
        <w:rPr>
          <w:del w:id="220" w:author="Pablo Blanco Peris" w:date="2017-05-24T18:33:00Z"/>
          <w:rFonts w:asciiTheme="minorHAnsi" w:eastAsiaTheme="minorEastAsia" w:hAnsiTheme="minorHAnsi" w:cstheme="minorBidi"/>
          <w:smallCaps w:val="0"/>
          <w:sz w:val="24"/>
          <w:szCs w:val="24"/>
          <w:lang w:eastAsia="es-ES_tradnl"/>
        </w:rPr>
      </w:pPr>
      <w:del w:id="221" w:author="Pablo Blanco Peris" w:date="2017-05-24T18:33:00Z">
        <w:r w:rsidRPr="00EB4ED5" w:rsidDel="00EB4ED5">
          <w:rPr>
            <w:rPrChange w:id="222" w:author="Pablo Blanco Peris" w:date="2017-05-24T18:33:00Z">
              <w:rPr>
                <w:rStyle w:val="Hipervnculo"/>
                <w:bCs/>
              </w:rPr>
            </w:rPrChange>
          </w:rPr>
          <w:delText>2.3.</w:delText>
        </w:r>
        <w:r w:rsidDel="00EB4ED5">
          <w:rPr>
            <w:rFonts w:asciiTheme="minorHAnsi" w:eastAsiaTheme="minorEastAsia" w:hAnsiTheme="minorHAnsi" w:cstheme="minorBidi"/>
            <w:smallCaps w:val="0"/>
            <w:sz w:val="24"/>
            <w:szCs w:val="24"/>
            <w:lang w:eastAsia="es-ES_tradnl"/>
          </w:rPr>
          <w:tab/>
        </w:r>
        <w:r w:rsidRPr="00EB4ED5" w:rsidDel="00EB4ED5">
          <w:rPr>
            <w:rPrChange w:id="223" w:author="Pablo Blanco Peris" w:date="2017-05-24T18:33:00Z">
              <w:rPr>
                <w:rStyle w:val="Hipervnculo"/>
                <w:bCs/>
              </w:rPr>
            </w:rPrChange>
          </w:rPr>
          <w:delText>Tipos de sensores</w:delText>
        </w:r>
        <w:r w:rsidDel="00EB4ED5">
          <w:rPr>
            <w:webHidden/>
          </w:rPr>
          <w:tab/>
          <w:delText>12</w:delText>
        </w:r>
      </w:del>
    </w:p>
    <w:p w14:paraId="001A4207" w14:textId="77777777" w:rsidR="0091210C" w:rsidDel="00EB4ED5" w:rsidRDefault="0091210C">
      <w:pPr>
        <w:pStyle w:val="TDC3"/>
        <w:rPr>
          <w:del w:id="224" w:author="Pablo Blanco Peris" w:date="2017-05-24T18:33:00Z"/>
          <w:rFonts w:asciiTheme="minorHAnsi" w:eastAsiaTheme="minorEastAsia" w:hAnsiTheme="minorHAnsi" w:cstheme="minorBidi"/>
          <w:sz w:val="24"/>
          <w:szCs w:val="24"/>
          <w:lang w:eastAsia="es-ES_tradnl"/>
        </w:rPr>
      </w:pPr>
      <w:del w:id="225" w:author="Pablo Blanco Peris" w:date="2017-05-24T18:33:00Z">
        <w:r w:rsidRPr="00EB4ED5" w:rsidDel="00EB4ED5">
          <w:rPr>
            <w:rPrChange w:id="226" w:author="Pablo Blanco Peris" w:date="2017-05-24T18:33:00Z">
              <w:rPr>
                <w:rStyle w:val="Hipervnculo"/>
              </w:rPr>
            </w:rPrChange>
          </w:rPr>
          <w:delText>2.3.1.</w:delText>
        </w:r>
        <w:r w:rsidDel="00EB4ED5">
          <w:rPr>
            <w:rFonts w:asciiTheme="minorHAnsi" w:eastAsiaTheme="minorEastAsia" w:hAnsiTheme="minorHAnsi" w:cstheme="minorBidi"/>
            <w:sz w:val="24"/>
            <w:szCs w:val="24"/>
            <w:lang w:eastAsia="es-ES_tradnl"/>
          </w:rPr>
          <w:tab/>
        </w:r>
        <w:r w:rsidRPr="00EB4ED5" w:rsidDel="00EB4ED5">
          <w:rPr>
            <w:rPrChange w:id="227" w:author="Pablo Blanco Peris" w:date="2017-05-24T18:33:00Z">
              <w:rPr>
                <w:rStyle w:val="Hipervnculo"/>
              </w:rPr>
            </w:rPrChange>
          </w:rPr>
          <w:delText>Sensores CCD</w:delText>
        </w:r>
        <w:r w:rsidDel="00EB4ED5">
          <w:rPr>
            <w:webHidden/>
          </w:rPr>
          <w:tab/>
          <w:delText>13</w:delText>
        </w:r>
      </w:del>
    </w:p>
    <w:p w14:paraId="0A63C436" w14:textId="77777777" w:rsidR="0091210C" w:rsidDel="00EB4ED5" w:rsidRDefault="0091210C">
      <w:pPr>
        <w:pStyle w:val="TDC3"/>
        <w:rPr>
          <w:del w:id="228" w:author="Pablo Blanco Peris" w:date="2017-05-24T18:33:00Z"/>
          <w:rFonts w:asciiTheme="minorHAnsi" w:eastAsiaTheme="minorEastAsia" w:hAnsiTheme="minorHAnsi" w:cstheme="minorBidi"/>
          <w:sz w:val="24"/>
          <w:szCs w:val="24"/>
          <w:lang w:eastAsia="es-ES_tradnl"/>
        </w:rPr>
      </w:pPr>
      <w:del w:id="229" w:author="Pablo Blanco Peris" w:date="2017-05-24T18:33:00Z">
        <w:r w:rsidRPr="00EB4ED5" w:rsidDel="00EB4ED5">
          <w:rPr>
            <w:rPrChange w:id="230" w:author="Pablo Blanco Peris" w:date="2017-05-24T18:33:00Z">
              <w:rPr>
                <w:rStyle w:val="Hipervnculo"/>
              </w:rPr>
            </w:rPrChange>
          </w:rPr>
          <w:delText>2.3.2.</w:delText>
        </w:r>
        <w:r w:rsidDel="00EB4ED5">
          <w:rPr>
            <w:rFonts w:asciiTheme="minorHAnsi" w:eastAsiaTheme="minorEastAsia" w:hAnsiTheme="minorHAnsi" w:cstheme="minorBidi"/>
            <w:sz w:val="24"/>
            <w:szCs w:val="24"/>
            <w:lang w:eastAsia="es-ES_tradnl"/>
          </w:rPr>
          <w:tab/>
        </w:r>
        <w:r w:rsidRPr="00EB4ED5" w:rsidDel="00EB4ED5">
          <w:rPr>
            <w:rPrChange w:id="231" w:author="Pablo Blanco Peris" w:date="2017-05-24T18:33:00Z">
              <w:rPr>
                <w:rStyle w:val="Hipervnculo"/>
              </w:rPr>
            </w:rPrChange>
          </w:rPr>
          <w:delText>Sensores CMOS</w:delText>
        </w:r>
        <w:r w:rsidDel="00EB4ED5">
          <w:rPr>
            <w:webHidden/>
          </w:rPr>
          <w:tab/>
          <w:delText>13</w:delText>
        </w:r>
      </w:del>
    </w:p>
    <w:p w14:paraId="306B11E7" w14:textId="77777777" w:rsidR="0091210C" w:rsidDel="00EB4ED5" w:rsidRDefault="0091210C">
      <w:pPr>
        <w:pStyle w:val="TDC2"/>
        <w:rPr>
          <w:del w:id="232" w:author="Pablo Blanco Peris" w:date="2017-05-24T18:33:00Z"/>
          <w:rFonts w:asciiTheme="minorHAnsi" w:eastAsiaTheme="minorEastAsia" w:hAnsiTheme="minorHAnsi" w:cstheme="minorBidi"/>
          <w:smallCaps w:val="0"/>
          <w:sz w:val="24"/>
          <w:szCs w:val="24"/>
          <w:lang w:eastAsia="es-ES_tradnl"/>
        </w:rPr>
      </w:pPr>
      <w:del w:id="233" w:author="Pablo Blanco Peris" w:date="2017-05-24T18:33:00Z">
        <w:r w:rsidRPr="00EB4ED5" w:rsidDel="00EB4ED5">
          <w:rPr>
            <w:rPrChange w:id="234" w:author="Pablo Blanco Peris" w:date="2017-05-24T18:33:00Z">
              <w:rPr>
                <w:rStyle w:val="Hipervnculo"/>
              </w:rPr>
            </w:rPrChange>
          </w:rPr>
          <w:delText>2.4.</w:delText>
        </w:r>
        <w:r w:rsidDel="00EB4ED5">
          <w:rPr>
            <w:rFonts w:asciiTheme="minorHAnsi" w:eastAsiaTheme="minorEastAsia" w:hAnsiTheme="minorHAnsi" w:cstheme="minorBidi"/>
            <w:smallCaps w:val="0"/>
            <w:sz w:val="24"/>
            <w:szCs w:val="24"/>
            <w:lang w:eastAsia="es-ES_tradnl"/>
          </w:rPr>
          <w:tab/>
        </w:r>
        <w:r w:rsidRPr="00EB4ED5" w:rsidDel="00EB4ED5">
          <w:rPr>
            <w:rPrChange w:id="235" w:author="Pablo Blanco Peris" w:date="2017-05-24T18:33:00Z">
              <w:rPr>
                <w:rStyle w:val="Hipervnculo"/>
                <w:bCs/>
              </w:rPr>
            </w:rPrChange>
          </w:rPr>
          <w:delText>Imperfecciones y ruido de la imagen</w:delText>
        </w:r>
        <w:r w:rsidDel="00EB4ED5">
          <w:rPr>
            <w:webHidden/>
          </w:rPr>
          <w:tab/>
          <w:delText>14</w:delText>
        </w:r>
      </w:del>
    </w:p>
    <w:p w14:paraId="169A9B4F" w14:textId="77777777" w:rsidR="0091210C" w:rsidDel="00EB4ED5" w:rsidRDefault="0091210C">
      <w:pPr>
        <w:pStyle w:val="TDC3"/>
        <w:rPr>
          <w:del w:id="236" w:author="Pablo Blanco Peris" w:date="2017-05-24T18:33:00Z"/>
          <w:rFonts w:asciiTheme="minorHAnsi" w:eastAsiaTheme="minorEastAsia" w:hAnsiTheme="minorHAnsi" w:cstheme="minorBidi"/>
          <w:sz w:val="24"/>
          <w:szCs w:val="24"/>
          <w:lang w:eastAsia="es-ES_tradnl"/>
        </w:rPr>
      </w:pPr>
      <w:del w:id="237" w:author="Pablo Blanco Peris" w:date="2017-05-24T18:33:00Z">
        <w:r w:rsidRPr="00EB4ED5" w:rsidDel="00EB4ED5">
          <w:rPr>
            <w:rPrChange w:id="238" w:author="Pablo Blanco Peris" w:date="2017-05-24T18:33:00Z">
              <w:rPr>
                <w:rStyle w:val="Hipervnculo"/>
              </w:rPr>
            </w:rPrChange>
          </w:rPr>
          <w:delText>2.4.1.</w:delText>
        </w:r>
        <w:r w:rsidDel="00EB4ED5">
          <w:rPr>
            <w:rFonts w:asciiTheme="minorHAnsi" w:eastAsiaTheme="minorEastAsia" w:hAnsiTheme="minorHAnsi" w:cstheme="minorBidi"/>
            <w:sz w:val="24"/>
            <w:szCs w:val="24"/>
            <w:lang w:eastAsia="es-ES_tradnl"/>
          </w:rPr>
          <w:tab/>
        </w:r>
        <w:r w:rsidRPr="00EB4ED5" w:rsidDel="00EB4ED5">
          <w:rPr>
            <w:rPrChange w:id="239" w:author="Pablo Blanco Peris" w:date="2017-05-24T18:33:00Z">
              <w:rPr>
                <w:rStyle w:val="Hipervnculo"/>
              </w:rPr>
            </w:rPrChange>
          </w:rPr>
          <w:delText>Imperfecciones del sensor</w:delText>
        </w:r>
        <w:r w:rsidDel="00EB4ED5">
          <w:rPr>
            <w:webHidden/>
          </w:rPr>
          <w:tab/>
          <w:delText>14</w:delText>
        </w:r>
      </w:del>
    </w:p>
    <w:p w14:paraId="4444EC78" w14:textId="77777777" w:rsidR="0091210C" w:rsidDel="00EB4ED5" w:rsidRDefault="0091210C">
      <w:pPr>
        <w:pStyle w:val="TDC3"/>
        <w:rPr>
          <w:del w:id="240" w:author="Pablo Blanco Peris" w:date="2017-05-24T18:33:00Z"/>
          <w:rFonts w:asciiTheme="minorHAnsi" w:eastAsiaTheme="minorEastAsia" w:hAnsiTheme="minorHAnsi" w:cstheme="minorBidi"/>
          <w:sz w:val="24"/>
          <w:szCs w:val="24"/>
          <w:lang w:eastAsia="es-ES_tradnl"/>
        </w:rPr>
      </w:pPr>
      <w:del w:id="241" w:author="Pablo Blanco Peris" w:date="2017-05-24T18:33:00Z">
        <w:r w:rsidRPr="00EB4ED5" w:rsidDel="00EB4ED5">
          <w:rPr>
            <w:rPrChange w:id="242" w:author="Pablo Blanco Peris" w:date="2017-05-24T18:33:00Z">
              <w:rPr>
                <w:rStyle w:val="Hipervnculo"/>
              </w:rPr>
            </w:rPrChange>
          </w:rPr>
          <w:delText>2.4.2.</w:delText>
        </w:r>
        <w:r w:rsidDel="00EB4ED5">
          <w:rPr>
            <w:rFonts w:asciiTheme="minorHAnsi" w:eastAsiaTheme="minorEastAsia" w:hAnsiTheme="minorHAnsi" w:cstheme="minorBidi"/>
            <w:sz w:val="24"/>
            <w:szCs w:val="24"/>
            <w:lang w:eastAsia="es-ES_tradnl"/>
          </w:rPr>
          <w:tab/>
        </w:r>
        <w:r w:rsidRPr="00EB4ED5" w:rsidDel="00EB4ED5">
          <w:rPr>
            <w:rPrChange w:id="243" w:author="Pablo Blanco Peris" w:date="2017-05-24T18:33:00Z">
              <w:rPr>
                <w:rStyle w:val="Hipervnculo"/>
              </w:rPr>
            </w:rPrChange>
          </w:rPr>
          <w:delText>Ruido en la imagen</w:delText>
        </w:r>
        <w:r w:rsidDel="00EB4ED5">
          <w:rPr>
            <w:webHidden/>
          </w:rPr>
          <w:tab/>
          <w:delText>14</w:delText>
        </w:r>
      </w:del>
    </w:p>
    <w:p w14:paraId="233093B8" w14:textId="77777777" w:rsidR="0091210C" w:rsidDel="00EB4ED5" w:rsidRDefault="0091210C">
      <w:pPr>
        <w:pStyle w:val="TDC2"/>
        <w:rPr>
          <w:del w:id="244" w:author="Pablo Blanco Peris" w:date="2017-05-24T18:33:00Z"/>
          <w:rFonts w:asciiTheme="minorHAnsi" w:eastAsiaTheme="minorEastAsia" w:hAnsiTheme="minorHAnsi" w:cstheme="minorBidi"/>
          <w:smallCaps w:val="0"/>
          <w:sz w:val="24"/>
          <w:szCs w:val="24"/>
          <w:lang w:eastAsia="es-ES_tradnl"/>
        </w:rPr>
      </w:pPr>
      <w:del w:id="245" w:author="Pablo Blanco Peris" w:date="2017-05-24T18:33:00Z">
        <w:r w:rsidRPr="00EB4ED5" w:rsidDel="00EB4ED5">
          <w:rPr>
            <w:rPrChange w:id="246" w:author="Pablo Blanco Peris" w:date="2017-05-24T18:33:00Z">
              <w:rPr>
                <w:rStyle w:val="Hipervnculo"/>
                <w:bCs/>
              </w:rPr>
            </w:rPrChange>
          </w:rPr>
          <w:delText>2.5.</w:delText>
        </w:r>
        <w:r w:rsidDel="00EB4ED5">
          <w:rPr>
            <w:rFonts w:asciiTheme="minorHAnsi" w:eastAsiaTheme="minorEastAsia" w:hAnsiTheme="minorHAnsi" w:cstheme="minorBidi"/>
            <w:smallCaps w:val="0"/>
            <w:sz w:val="24"/>
            <w:szCs w:val="24"/>
            <w:lang w:eastAsia="es-ES_tradnl"/>
          </w:rPr>
          <w:tab/>
        </w:r>
        <w:r w:rsidRPr="00EB4ED5" w:rsidDel="00EB4ED5">
          <w:rPr>
            <w:rPrChange w:id="247" w:author="Pablo Blanco Peris" w:date="2017-05-24T18:33:00Z">
              <w:rPr>
                <w:rStyle w:val="Hipervnculo"/>
                <w:bCs/>
              </w:rPr>
            </w:rPrChange>
          </w:rPr>
          <w:delText>Diferencias entre Cámaras Digitales y Cámaras de Dispositivos Móviles</w:delText>
        </w:r>
        <w:r w:rsidDel="00EB4ED5">
          <w:rPr>
            <w:webHidden/>
          </w:rPr>
          <w:tab/>
          <w:delText>15</w:delText>
        </w:r>
      </w:del>
    </w:p>
    <w:p w14:paraId="199FCD04" w14:textId="77777777" w:rsidR="0091210C" w:rsidDel="00EB4ED5" w:rsidRDefault="0091210C">
      <w:pPr>
        <w:pStyle w:val="TDC2"/>
        <w:rPr>
          <w:del w:id="248" w:author="Pablo Blanco Peris" w:date="2017-05-24T18:33:00Z"/>
          <w:rFonts w:asciiTheme="minorHAnsi" w:eastAsiaTheme="minorEastAsia" w:hAnsiTheme="minorHAnsi" w:cstheme="minorBidi"/>
          <w:smallCaps w:val="0"/>
          <w:sz w:val="24"/>
          <w:szCs w:val="24"/>
          <w:lang w:eastAsia="es-ES_tradnl"/>
        </w:rPr>
      </w:pPr>
      <w:del w:id="249" w:author="Pablo Blanco Peris" w:date="2017-05-24T18:33:00Z">
        <w:r w:rsidRPr="00EB4ED5" w:rsidDel="00EB4ED5">
          <w:rPr>
            <w:rPrChange w:id="250" w:author="Pablo Blanco Peris" w:date="2017-05-24T18:33:00Z">
              <w:rPr>
                <w:rStyle w:val="Hipervnculo"/>
                <w:bCs/>
              </w:rPr>
            </w:rPrChange>
          </w:rPr>
          <w:delText>2.6.</w:delText>
        </w:r>
        <w:r w:rsidDel="00EB4ED5">
          <w:rPr>
            <w:rFonts w:asciiTheme="minorHAnsi" w:eastAsiaTheme="minorEastAsia" w:hAnsiTheme="minorHAnsi" w:cstheme="minorBidi"/>
            <w:smallCaps w:val="0"/>
            <w:sz w:val="24"/>
            <w:szCs w:val="24"/>
            <w:lang w:eastAsia="es-ES_tradnl"/>
          </w:rPr>
          <w:tab/>
        </w:r>
        <w:r w:rsidRPr="00EB4ED5" w:rsidDel="00EB4ED5">
          <w:rPr>
            <w:rPrChange w:id="251" w:author="Pablo Blanco Peris" w:date="2017-05-24T18:33:00Z">
              <w:rPr>
                <w:rStyle w:val="Hipervnculo"/>
                <w:bCs/>
              </w:rPr>
            </w:rPrChange>
          </w:rPr>
          <w:delText>Técnicas de análisis forense</w:delText>
        </w:r>
        <w:r w:rsidDel="00EB4ED5">
          <w:rPr>
            <w:webHidden/>
          </w:rPr>
          <w:tab/>
          <w:delText>16</w:delText>
        </w:r>
      </w:del>
    </w:p>
    <w:p w14:paraId="2288DDC2" w14:textId="77777777" w:rsidR="0091210C" w:rsidDel="00EB4ED5" w:rsidRDefault="0091210C">
      <w:pPr>
        <w:pStyle w:val="TDC3"/>
        <w:rPr>
          <w:del w:id="252" w:author="Pablo Blanco Peris" w:date="2017-05-24T18:33:00Z"/>
          <w:rFonts w:asciiTheme="minorHAnsi" w:eastAsiaTheme="minorEastAsia" w:hAnsiTheme="minorHAnsi" w:cstheme="minorBidi"/>
          <w:sz w:val="24"/>
          <w:szCs w:val="24"/>
          <w:lang w:eastAsia="es-ES_tradnl"/>
        </w:rPr>
      </w:pPr>
      <w:del w:id="253" w:author="Pablo Blanco Peris" w:date="2017-05-24T18:33:00Z">
        <w:r w:rsidRPr="00EB4ED5" w:rsidDel="00EB4ED5">
          <w:rPr>
            <w:rPrChange w:id="254" w:author="Pablo Blanco Peris" w:date="2017-05-24T18:33:00Z">
              <w:rPr>
                <w:rStyle w:val="Hipervnculo"/>
              </w:rPr>
            </w:rPrChange>
          </w:rPr>
          <w:delText>2.6.1.</w:delText>
        </w:r>
        <w:r w:rsidDel="00EB4ED5">
          <w:rPr>
            <w:rFonts w:asciiTheme="minorHAnsi" w:eastAsiaTheme="minorEastAsia" w:hAnsiTheme="minorHAnsi" w:cstheme="minorBidi"/>
            <w:sz w:val="24"/>
            <w:szCs w:val="24"/>
            <w:lang w:eastAsia="es-ES_tradnl"/>
          </w:rPr>
          <w:tab/>
        </w:r>
        <w:r w:rsidRPr="00EB4ED5" w:rsidDel="00EB4ED5">
          <w:rPr>
            <w:rPrChange w:id="255" w:author="Pablo Blanco Peris" w:date="2017-05-24T18:33:00Z">
              <w:rPr>
                <w:rStyle w:val="Hipervnculo"/>
              </w:rPr>
            </w:rPrChange>
          </w:rPr>
          <w:delText>Técnicas de Identificación de la Fuente</w:delText>
        </w:r>
        <w:r w:rsidDel="00EB4ED5">
          <w:rPr>
            <w:webHidden/>
          </w:rPr>
          <w:tab/>
          <w:delText>16</w:delText>
        </w:r>
      </w:del>
    </w:p>
    <w:p w14:paraId="77B02401" w14:textId="77777777" w:rsidR="0091210C" w:rsidDel="00EB4ED5" w:rsidRDefault="0091210C">
      <w:pPr>
        <w:pStyle w:val="TDC3"/>
        <w:tabs>
          <w:tab w:val="left" w:pos="1440"/>
        </w:tabs>
        <w:rPr>
          <w:del w:id="256" w:author="Pablo Blanco Peris" w:date="2017-05-24T18:33:00Z"/>
          <w:rFonts w:asciiTheme="minorHAnsi" w:eastAsiaTheme="minorEastAsia" w:hAnsiTheme="minorHAnsi" w:cstheme="minorBidi"/>
          <w:sz w:val="24"/>
          <w:szCs w:val="24"/>
          <w:lang w:eastAsia="es-ES_tradnl"/>
        </w:rPr>
      </w:pPr>
      <w:del w:id="257" w:author="Pablo Blanco Peris" w:date="2017-05-24T18:33:00Z">
        <w:r w:rsidRPr="00EB4ED5" w:rsidDel="00EB4ED5">
          <w:rPr>
            <w:rPrChange w:id="258" w:author="Pablo Blanco Peris" w:date="2017-05-24T18:33:00Z">
              <w:rPr>
                <w:rStyle w:val="Hipervnculo"/>
              </w:rPr>
            </w:rPrChange>
          </w:rPr>
          <w:delText>2.6.1.1.</w:delText>
        </w:r>
        <w:r w:rsidDel="00EB4ED5">
          <w:rPr>
            <w:rFonts w:asciiTheme="minorHAnsi" w:eastAsiaTheme="minorEastAsia" w:hAnsiTheme="minorHAnsi" w:cstheme="minorBidi"/>
            <w:sz w:val="24"/>
            <w:szCs w:val="24"/>
            <w:lang w:eastAsia="es-ES_tradnl"/>
          </w:rPr>
          <w:tab/>
        </w:r>
        <w:r w:rsidRPr="00EB4ED5" w:rsidDel="00EB4ED5">
          <w:rPr>
            <w:rPrChange w:id="259" w:author="Pablo Blanco Peris" w:date="2017-05-24T18:33:00Z">
              <w:rPr>
                <w:rStyle w:val="Hipervnculo"/>
              </w:rPr>
            </w:rPrChange>
          </w:rPr>
          <w:delText>Técnicas basadas en Metadatos</w:delText>
        </w:r>
        <w:r w:rsidDel="00EB4ED5">
          <w:rPr>
            <w:webHidden/>
          </w:rPr>
          <w:tab/>
          <w:delText>17</w:delText>
        </w:r>
      </w:del>
    </w:p>
    <w:p w14:paraId="3B6233F9" w14:textId="77777777" w:rsidR="0091210C" w:rsidDel="00EB4ED5" w:rsidRDefault="0091210C">
      <w:pPr>
        <w:pStyle w:val="TDC3"/>
        <w:tabs>
          <w:tab w:val="left" w:pos="1440"/>
        </w:tabs>
        <w:rPr>
          <w:del w:id="260" w:author="Pablo Blanco Peris" w:date="2017-05-24T18:33:00Z"/>
          <w:rFonts w:asciiTheme="minorHAnsi" w:eastAsiaTheme="minorEastAsia" w:hAnsiTheme="minorHAnsi" w:cstheme="minorBidi"/>
          <w:sz w:val="24"/>
          <w:szCs w:val="24"/>
          <w:lang w:eastAsia="es-ES_tradnl"/>
        </w:rPr>
      </w:pPr>
      <w:del w:id="261" w:author="Pablo Blanco Peris" w:date="2017-05-24T18:33:00Z">
        <w:r w:rsidRPr="00EB4ED5" w:rsidDel="00EB4ED5">
          <w:rPr>
            <w:rPrChange w:id="262" w:author="Pablo Blanco Peris" w:date="2017-05-24T18:33:00Z">
              <w:rPr>
                <w:rStyle w:val="Hipervnculo"/>
              </w:rPr>
            </w:rPrChange>
          </w:rPr>
          <w:delText>2.6.1.2.</w:delText>
        </w:r>
        <w:r w:rsidDel="00EB4ED5">
          <w:rPr>
            <w:rFonts w:asciiTheme="minorHAnsi" w:eastAsiaTheme="minorEastAsia" w:hAnsiTheme="minorHAnsi" w:cstheme="minorBidi"/>
            <w:sz w:val="24"/>
            <w:szCs w:val="24"/>
            <w:lang w:eastAsia="es-ES_tradnl"/>
          </w:rPr>
          <w:tab/>
        </w:r>
        <w:r w:rsidRPr="00EB4ED5" w:rsidDel="00EB4ED5">
          <w:rPr>
            <w:rPrChange w:id="263" w:author="Pablo Blanco Peris" w:date="2017-05-24T18:33:00Z">
              <w:rPr>
                <w:rStyle w:val="Hipervnculo"/>
              </w:rPr>
            </w:rPrChange>
          </w:rPr>
          <w:delText>Técnicas basadas en la Aberración de las lentes</w:delText>
        </w:r>
        <w:r w:rsidDel="00EB4ED5">
          <w:rPr>
            <w:webHidden/>
          </w:rPr>
          <w:tab/>
          <w:delText>17</w:delText>
        </w:r>
      </w:del>
    </w:p>
    <w:p w14:paraId="4170A9CE" w14:textId="77777777" w:rsidR="0091210C" w:rsidDel="00EB4ED5" w:rsidRDefault="0091210C">
      <w:pPr>
        <w:pStyle w:val="TDC3"/>
        <w:tabs>
          <w:tab w:val="left" w:pos="1440"/>
        </w:tabs>
        <w:rPr>
          <w:del w:id="264" w:author="Pablo Blanco Peris" w:date="2017-05-24T18:33:00Z"/>
          <w:rFonts w:asciiTheme="minorHAnsi" w:eastAsiaTheme="minorEastAsia" w:hAnsiTheme="minorHAnsi" w:cstheme="minorBidi"/>
          <w:sz w:val="24"/>
          <w:szCs w:val="24"/>
          <w:lang w:eastAsia="es-ES_tradnl"/>
        </w:rPr>
      </w:pPr>
      <w:del w:id="265" w:author="Pablo Blanco Peris" w:date="2017-05-24T18:33:00Z">
        <w:r w:rsidRPr="00EB4ED5" w:rsidDel="00EB4ED5">
          <w:rPr>
            <w:rPrChange w:id="266" w:author="Pablo Blanco Peris" w:date="2017-05-24T18:33:00Z">
              <w:rPr>
                <w:rStyle w:val="Hipervnculo"/>
              </w:rPr>
            </w:rPrChange>
          </w:rPr>
          <w:delText>2.6.1.3.</w:delText>
        </w:r>
        <w:r w:rsidDel="00EB4ED5">
          <w:rPr>
            <w:rFonts w:asciiTheme="minorHAnsi" w:eastAsiaTheme="minorEastAsia" w:hAnsiTheme="minorHAnsi" w:cstheme="minorBidi"/>
            <w:sz w:val="24"/>
            <w:szCs w:val="24"/>
            <w:lang w:eastAsia="es-ES_tradnl"/>
          </w:rPr>
          <w:tab/>
        </w:r>
        <w:r w:rsidRPr="00EB4ED5" w:rsidDel="00EB4ED5">
          <w:rPr>
            <w:rPrChange w:id="267" w:author="Pablo Blanco Peris" w:date="2017-05-24T18:33:00Z">
              <w:rPr>
                <w:rStyle w:val="Hipervnculo"/>
              </w:rPr>
            </w:rPrChange>
          </w:rPr>
          <w:delText>Técnicas basadas en la Interpolación de la Matriz CFA</w:delText>
        </w:r>
        <w:r w:rsidDel="00EB4ED5">
          <w:rPr>
            <w:webHidden/>
          </w:rPr>
          <w:tab/>
          <w:delText>18</w:delText>
        </w:r>
      </w:del>
    </w:p>
    <w:p w14:paraId="1A2F0F37" w14:textId="77777777" w:rsidR="0091210C" w:rsidDel="00EB4ED5" w:rsidRDefault="0091210C">
      <w:pPr>
        <w:pStyle w:val="TDC3"/>
        <w:tabs>
          <w:tab w:val="left" w:pos="1440"/>
        </w:tabs>
        <w:rPr>
          <w:del w:id="268" w:author="Pablo Blanco Peris" w:date="2017-05-24T18:33:00Z"/>
          <w:rFonts w:asciiTheme="minorHAnsi" w:eastAsiaTheme="minorEastAsia" w:hAnsiTheme="minorHAnsi" w:cstheme="minorBidi"/>
          <w:sz w:val="24"/>
          <w:szCs w:val="24"/>
          <w:lang w:eastAsia="es-ES_tradnl"/>
        </w:rPr>
      </w:pPr>
      <w:del w:id="269" w:author="Pablo Blanco Peris" w:date="2017-05-24T18:33:00Z">
        <w:r w:rsidRPr="00EB4ED5" w:rsidDel="00EB4ED5">
          <w:rPr>
            <w:rPrChange w:id="270" w:author="Pablo Blanco Peris" w:date="2017-05-24T18:33:00Z">
              <w:rPr>
                <w:rStyle w:val="Hipervnculo"/>
              </w:rPr>
            </w:rPrChange>
          </w:rPr>
          <w:delText>2.6.1.4.</w:delText>
        </w:r>
        <w:r w:rsidDel="00EB4ED5">
          <w:rPr>
            <w:rFonts w:asciiTheme="minorHAnsi" w:eastAsiaTheme="minorEastAsia" w:hAnsiTheme="minorHAnsi" w:cstheme="minorBidi"/>
            <w:sz w:val="24"/>
            <w:szCs w:val="24"/>
            <w:lang w:eastAsia="es-ES_tradnl"/>
          </w:rPr>
          <w:tab/>
        </w:r>
        <w:r w:rsidRPr="00EB4ED5" w:rsidDel="00EB4ED5">
          <w:rPr>
            <w:rPrChange w:id="271" w:author="Pablo Blanco Peris" w:date="2017-05-24T18:33:00Z">
              <w:rPr>
                <w:rStyle w:val="Hipervnculo"/>
              </w:rPr>
            </w:rPrChange>
          </w:rPr>
          <w:delText>Técnicas basadas en las Características de las Imágenes</w:delText>
        </w:r>
        <w:r w:rsidDel="00EB4ED5">
          <w:rPr>
            <w:webHidden/>
          </w:rPr>
          <w:tab/>
          <w:delText>18</w:delText>
        </w:r>
      </w:del>
    </w:p>
    <w:p w14:paraId="1A67807B" w14:textId="77777777" w:rsidR="0091210C" w:rsidDel="00EB4ED5" w:rsidRDefault="0091210C">
      <w:pPr>
        <w:pStyle w:val="TDC3"/>
        <w:tabs>
          <w:tab w:val="left" w:pos="1440"/>
        </w:tabs>
        <w:rPr>
          <w:del w:id="272" w:author="Pablo Blanco Peris" w:date="2017-05-24T18:33:00Z"/>
          <w:rFonts w:asciiTheme="minorHAnsi" w:eastAsiaTheme="minorEastAsia" w:hAnsiTheme="minorHAnsi" w:cstheme="minorBidi"/>
          <w:sz w:val="24"/>
          <w:szCs w:val="24"/>
          <w:lang w:eastAsia="es-ES_tradnl"/>
        </w:rPr>
      </w:pPr>
      <w:del w:id="273" w:author="Pablo Blanco Peris" w:date="2017-05-24T18:33:00Z">
        <w:r w:rsidRPr="00EB4ED5" w:rsidDel="00EB4ED5">
          <w:rPr>
            <w:rPrChange w:id="274" w:author="Pablo Blanco Peris" w:date="2017-05-24T18:33:00Z">
              <w:rPr>
                <w:rStyle w:val="Hipervnculo"/>
              </w:rPr>
            </w:rPrChange>
          </w:rPr>
          <w:delText>2.6.1.5.</w:delText>
        </w:r>
        <w:r w:rsidDel="00EB4ED5">
          <w:rPr>
            <w:rFonts w:asciiTheme="minorHAnsi" w:eastAsiaTheme="minorEastAsia" w:hAnsiTheme="minorHAnsi" w:cstheme="minorBidi"/>
            <w:sz w:val="24"/>
            <w:szCs w:val="24"/>
            <w:lang w:eastAsia="es-ES_tradnl"/>
          </w:rPr>
          <w:tab/>
        </w:r>
        <w:r w:rsidRPr="00EB4ED5" w:rsidDel="00EB4ED5">
          <w:rPr>
            <w:rPrChange w:id="275" w:author="Pablo Blanco Peris" w:date="2017-05-24T18:33:00Z">
              <w:rPr>
                <w:rStyle w:val="Hipervnculo"/>
              </w:rPr>
            </w:rPrChange>
          </w:rPr>
          <w:delText>Técnicas basadas en el Uso de las Imperfecciones del Sensor</w:delText>
        </w:r>
        <w:r w:rsidDel="00EB4ED5">
          <w:rPr>
            <w:webHidden/>
          </w:rPr>
          <w:tab/>
          <w:delText>19</w:delText>
        </w:r>
      </w:del>
    </w:p>
    <w:p w14:paraId="0FB8BDD0" w14:textId="77777777" w:rsidR="0091210C" w:rsidDel="00EB4ED5" w:rsidRDefault="0091210C">
      <w:pPr>
        <w:pStyle w:val="TDC1"/>
        <w:rPr>
          <w:del w:id="276" w:author="Pablo Blanco Peris" w:date="2017-05-24T18:33:00Z"/>
          <w:rFonts w:asciiTheme="minorHAnsi" w:eastAsiaTheme="minorEastAsia" w:hAnsiTheme="minorHAnsi" w:cstheme="minorBidi"/>
          <w:b w:val="0"/>
          <w:caps w:val="0"/>
          <w:sz w:val="24"/>
          <w:szCs w:val="24"/>
          <w:lang w:eastAsia="es-ES_tradnl"/>
        </w:rPr>
      </w:pPr>
      <w:del w:id="277" w:author="Pablo Blanco Peris" w:date="2017-05-24T18:33:00Z">
        <w:r w:rsidRPr="00EB4ED5" w:rsidDel="00EB4ED5">
          <w:rPr>
            <w:rPrChange w:id="278" w:author="Pablo Blanco Peris" w:date="2017-05-24T18:33:00Z">
              <w:rPr>
                <w:rStyle w:val="Hipervnculo"/>
                <w:bCs/>
              </w:rPr>
            </w:rPrChange>
          </w:rPr>
          <w:delText>3.</w:delText>
        </w:r>
        <w:r w:rsidDel="00EB4ED5">
          <w:rPr>
            <w:rFonts w:asciiTheme="minorHAnsi" w:eastAsiaTheme="minorEastAsia" w:hAnsiTheme="minorHAnsi" w:cstheme="minorBidi"/>
            <w:b w:val="0"/>
            <w:caps w:val="0"/>
            <w:sz w:val="24"/>
            <w:szCs w:val="24"/>
            <w:lang w:eastAsia="es-ES_tradnl"/>
          </w:rPr>
          <w:tab/>
        </w:r>
        <w:r w:rsidRPr="00EB4ED5" w:rsidDel="00EB4ED5">
          <w:rPr>
            <w:rPrChange w:id="279" w:author="Pablo Blanco Peris" w:date="2017-05-24T18:33:00Z">
              <w:rPr>
                <w:rStyle w:val="Hipervnculo"/>
                <w:bCs/>
              </w:rPr>
            </w:rPrChange>
          </w:rPr>
          <w:delText>TÉCNICAS DE FALSIFICACIÓN</w:delText>
        </w:r>
        <w:r w:rsidDel="00EB4ED5">
          <w:rPr>
            <w:webHidden/>
          </w:rPr>
          <w:tab/>
          <w:delText>20</w:delText>
        </w:r>
      </w:del>
    </w:p>
    <w:p w14:paraId="3D5680D8" w14:textId="77777777" w:rsidR="0091210C" w:rsidDel="00EB4ED5" w:rsidRDefault="0091210C">
      <w:pPr>
        <w:pStyle w:val="TDC2"/>
        <w:rPr>
          <w:del w:id="280" w:author="Pablo Blanco Peris" w:date="2017-05-24T18:33:00Z"/>
          <w:rFonts w:asciiTheme="minorHAnsi" w:eastAsiaTheme="minorEastAsia" w:hAnsiTheme="minorHAnsi" w:cstheme="minorBidi"/>
          <w:smallCaps w:val="0"/>
          <w:sz w:val="24"/>
          <w:szCs w:val="24"/>
          <w:lang w:eastAsia="es-ES_tradnl"/>
        </w:rPr>
      </w:pPr>
      <w:del w:id="281" w:author="Pablo Blanco Peris" w:date="2017-05-24T18:33:00Z">
        <w:r w:rsidRPr="00EB4ED5" w:rsidDel="00EB4ED5">
          <w:rPr>
            <w:rPrChange w:id="282" w:author="Pablo Blanco Peris" w:date="2017-05-24T18:33:00Z">
              <w:rPr>
                <w:rStyle w:val="Hipervnculo"/>
              </w:rPr>
            </w:rPrChange>
          </w:rPr>
          <w:delText>3.1 Retoque de imágenes</w:delText>
        </w:r>
        <w:r w:rsidDel="00EB4ED5">
          <w:rPr>
            <w:webHidden/>
          </w:rPr>
          <w:tab/>
          <w:delText>21</w:delText>
        </w:r>
      </w:del>
    </w:p>
    <w:p w14:paraId="3A99C5B8" w14:textId="77777777" w:rsidR="0091210C" w:rsidDel="00EB4ED5" w:rsidRDefault="0091210C">
      <w:pPr>
        <w:pStyle w:val="TDC2"/>
        <w:rPr>
          <w:del w:id="283" w:author="Pablo Blanco Peris" w:date="2017-05-24T18:33:00Z"/>
          <w:rFonts w:asciiTheme="minorHAnsi" w:eastAsiaTheme="minorEastAsia" w:hAnsiTheme="minorHAnsi" w:cstheme="minorBidi"/>
          <w:smallCaps w:val="0"/>
          <w:sz w:val="24"/>
          <w:szCs w:val="24"/>
          <w:lang w:eastAsia="es-ES_tradnl"/>
        </w:rPr>
      </w:pPr>
      <w:del w:id="284" w:author="Pablo Blanco Peris" w:date="2017-05-24T18:33:00Z">
        <w:r w:rsidRPr="00EB4ED5" w:rsidDel="00EB4ED5">
          <w:rPr>
            <w:rPrChange w:id="285" w:author="Pablo Blanco Peris" w:date="2017-05-24T18:33:00Z">
              <w:rPr>
                <w:rStyle w:val="Hipervnculo"/>
                <w:bCs/>
              </w:rPr>
            </w:rPrChange>
          </w:rPr>
          <w:delText>3.2 Copia-pega</w:delText>
        </w:r>
        <w:r w:rsidDel="00EB4ED5">
          <w:rPr>
            <w:webHidden/>
          </w:rPr>
          <w:tab/>
          <w:delText>22</w:delText>
        </w:r>
      </w:del>
    </w:p>
    <w:p w14:paraId="38430939" w14:textId="77777777" w:rsidR="0091210C" w:rsidDel="00EB4ED5" w:rsidRDefault="0091210C">
      <w:pPr>
        <w:pStyle w:val="TDC2"/>
        <w:rPr>
          <w:del w:id="286" w:author="Pablo Blanco Peris" w:date="2017-05-24T18:33:00Z"/>
          <w:rFonts w:asciiTheme="minorHAnsi" w:eastAsiaTheme="minorEastAsia" w:hAnsiTheme="minorHAnsi" w:cstheme="minorBidi"/>
          <w:smallCaps w:val="0"/>
          <w:sz w:val="24"/>
          <w:szCs w:val="24"/>
          <w:lang w:eastAsia="es-ES_tradnl"/>
        </w:rPr>
      </w:pPr>
      <w:del w:id="287" w:author="Pablo Blanco Peris" w:date="2017-05-24T18:33:00Z">
        <w:r w:rsidRPr="00EB4ED5" w:rsidDel="00EB4ED5">
          <w:rPr>
            <w:rPrChange w:id="288" w:author="Pablo Blanco Peris" w:date="2017-05-24T18:33:00Z">
              <w:rPr>
                <w:rStyle w:val="Hipervnculo"/>
                <w:bCs/>
              </w:rPr>
            </w:rPrChange>
          </w:rPr>
          <w:delText>3.3 Falsificación mediante empalme</w:delText>
        </w:r>
        <w:r w:rsidDel="00EB4ED5">
          <w:rPr>
            <w:webHidden/>
          </w:rPr>
          <w:tab/>
          <w:delText>22</w:delText>
        </w:r>
      </w:del>
    </w:p>
    <w:p w14:paraId="7EC5A054" w14:textId="77777777" w:rsidR="0091210C" w:rsidDel="00EB4ED5" w:rsidRDefault="0091210C">
      <w:pPr>
        <w:pStyle w:val="TDC1"/>
        <w:rPr>
          <w:del w:id="289" w:author="Pablo Blanco Peris" w:date="2017-05-24T18:33:00Z"/>
          <w:rFonts w:asciiTheme="minorHAnsi" w:eastAsiaTheme="minorEastAsia" w:hAnsiTheme="minorHAnsi" w:cstheme="minorBidi"/>
          <w:b w:val="0"/>
          <w:caps w:val="0"/>
          <w:sz w:val="24"/>
          <w:szCs w:val="24"/>
          <w:lang w:eastAsia="es-ES_tradnl"/>
        </w:rPr>
      </w:pPr>
      <w:del w:id="290" w:author="Pablo Blanco Peris" w:date="2017-05-24T18:33:00Z">
        <w:r w:rsidRPr="00EB4ED5" w:rsidDel="00EB4ED5">
          <w:rPr>
            <w:rPrChange w:id="291" w:author="Pablo Blanco Peris" w:date="2017-05-24T18:33:00Z">
              <w:rPr>
                <w:rStyle w:val="Hipervnculo"/>
                <w:bCs/>
              </w:rPr>
            </w:rPrChange>
          </w:rPr>
          <w:delText>4.</w:delText>
        </w:r>
        <w:r w:rsidDel="00EB4ED5">
          <w:rPr>
            <w:rFonts w:asciiTheme="minorHAnsi" w:eastAsiaTheme="minorEastAsia" w:hAnsiTheme="minorHAnsi" w:cstheme="minorBidi"/>
            <w:b w:val="0"/>
            <w:caps w:val="0"/>
            <w:sz w:val="24"/>
            <w:szCs w:val="24"/>
            <w:lang w:eastAsia="es-ES_tradnl"/>
          </w:rPr>
          <w:tab/>
        </w:r>
        <w:r w:rsidRPr="00EB4ED5" w:rsidDel="00EB4ED5">
          <w:rPr>
            <w:rPrChange w:id="292" w:author="Pablo Blanco Peris" w:date="2017-05-24T18:33:00Z">
              <w:rPr>
                <w:rStyle w:val="Hipervnculo"/>
                <w:bCs/>
              </w:rPr>
            </w:rPrChange>
          </w:rPr>
          <w:delText>FORMATO COMPRESIÓN JPG</w:delText>
        </w:r>
        <w:r w:rsidDel="00EB4ED5">
          <w:rPr>
            <w:webHidden/>
          </w:rPr>
          <w:tab/>
          <w:delText>23</w:delText>
        </w:r>
      </w:del>
    </w:p>
    <w:p w14:paraId="7EA4A16F" w14:textId="77777777" w:rsidR="0091210C" w:rsidDel="00EB4ED5" w:rsidRDefault="0091210C">
      <w:pPr>
        <w:pStyle w:val="TDC2"/>
        <w:rPr>
          <w:del w:id="293" w:author="Pablo Blanco Peris" w:date="2017-05-24T18:33:00Z"/>
          <w:rFonts w:asciiTheme="minorHAnsi" w:eastAsiaTheme="minorEastAsia" w:hAnsiTheme="minorHAnsi" w:cstheme="minorBidi"/>
          <w:smallCaps w:val="0"/>
          <w:sz w:val="24"/>
          <w:szCs w:val="24"/>
          <w:lang w:eastAsia="es-ES_tradnl"/>
        </w:rPr>
      </w:pPr>
      <w:del w:id="294" w:author="Pablo Blanco Peris" w:date="2017-05-24T18:33:00Z">
        <w:r w:rsidRPr="00EB4ED5" w:rsidDel="00EB4ED5">
          <w:rPr>
            <w:rPrChange w:id="295" w:author="Pablo Blanco Peris" w:date="2017-05-24T18:33:00Z">
              <w:rPr>
                <w:rStyle w:val="Hipervnculo"/>
                <w:bCs/>
              </w:rPr>
            </w:rPrChange>
          </w:rPr>
          <w:delText>4.1 Estándar JPEG</w:delText>
        </w:r>
        <w:r w:rsidDel="00EB4ED5">
          <w:rPr>
            <w:webHidden/>
          </w:rPr>
          <w:tab/>
          <w:delText>23</w:delText>
        </w:r>
      </w:del>
    </w:p>
    <w:p w14:paraId="0CD22753" w14:textId="77777777" w:rsidR="0091210C" w:rsidDel="00EB4ED5" w:rsidRDefault="0091210C">
      <w:pPr>
        <w:pStyle w:val="TDC2"/>
        <w:rPr>
          <w:del w:id="296" w:author="Pablo Blanco Peris" w:date="2017-05-24T18:33:00Z"/>
          <w:rFonts w:asciiTheme="minorHAnsi" w:eastAsiaTheme="minorEastAsia" w:hAnsiTheme="minorHAnsi" w:cstheme="minorBidi"/>
          <w:smallCaps w:val="0"/>
          <w:sz w:val="24"/>
          <w:szCs w:val="24"/>
          <w:lang w:eastAsia="es-ES_tradnl"/>
        </w:rPr>
      </w:pPr>
      <w:del w:id="297" w:author="Pablo Blanco Peris" w:date="2017-05-24T18:33:00Z">
        <w:r w:rsidRPr="00EB4ED5" w:rsidDel="00EB4ED5">
          <w:rPr>
            <w:rPrChange w:id="298" w:author="Pablo Blanco Peris" w:date="2017-05-24T18:33:00Z">
              <w:rPr>
                <w:rStyle w:val="Hipervnculo"/>
                <w:bCs/>
              </w:rPr>
            </w:rPrChange>
          </w:rPr>
          <w:delText>4.2 Integridad de imagen JPEG</w:delText>
        </w:r>
        <w:r w:rsidDel="00EB4ED5">
          <w:rPr>
            <w:webHidden/>
          </w:rPr>
          <w:tab/>
          <w:delText>23</w:delText>
        </w:r>
      </w:del>
    </w:p>
    <w:p w14:paraId="753B4256" w14:textId="77777777" w:rsidR="0091210C" w:rsidDel="00EB4ED5" w:rsidRDefault="0091210C">
      <w:pPr>
        <w:pStyle w:val="TDC2"/>
        <w:rPr>
          <w:del w:id="299" w:author="Pablo Blanco Peris" w:date="2017-05-24T18:33:00Z"/>
          <w:rFonts w:asciiTheme="minorHAnsi" w:eastAsiaTheme="minorEastAsia" w:hAnsiTheme="minorHAnsi" w:cstheme="minorBidi"/>
          <w:smallCaps w:val="0"/>
          <w:sz w:val="24"/>
          <w:szCs w:val="24"/>
          <w:lang w:eastAsia="es-ES_tradnl"/>
        </w:rPr>
      </w:pPr>
      <w:del w:id="300" w:author="Pablo Blanco Peris" w:date="2017-05-24T18:33:00Z">
        <w:r w:rsidRPr="00EB4ED5" w:rsidDel="00EB4ED5">
          <w:rPr>
            <w:rPrChange w:id="301" w:author="Pablo Blanco Peris" w:date="2017-05-24T18:33:00Z">
              <w:rPr>
                <w:rStyle w:val="Hipervnculo"/>
                <w:bCs/>
              </w:rPr>
            </w:rPrChange>
          </w:rPr>
          <w:delText>4.3 Otros formatos</w:delText>
        </w:r>
        <w:r w:rsidDel="00EB4ED5">
          <w:rPr>
            <w:webHidden/>
          </w:rPr>
          <w:tab/>
          <w:delText>23</w:delText>
        </w:r>
      </w:del>
    </w:p>
    <w:p w14:paraId="7D6CDD5E" w14:textId="77777777" w:rsidR="0091210C" w:rsidDel="00EB4ED5" w:rsidRDefault="0091210C">
      <w:pPr>
        <w:pStyle w:val="TDC2"/>
        <w:rPr>
          <w:del w:id="302" w:author="Pablo Blanco Peris" w:date="2017-05-24T18:33:00Z"/>
          <w:rFonts w:asciiTheme="minorHAnsi" w:eastAsiaTheme="minorEastAsia" w:hAnsiTheme="minorHAnsi" w:cstheme="minorBidi"/>
          <w:smallCaps w:val="0"/>
          <w:sz w:val="24"/>
          <w:szCs w:val="24"/>
          <w:lang w:eastAsia="es-ES_tradnl"/>
        </w:rPr>
      </w:pPr>
      <w:del w:id="303" w:author="Pablo Blanco Peris" w:date="2017-05-24T18:33:00Z">
        <w:r w:rsidRPr="00EB4ED5" w:rsidDel="00EB4ED5">
          <w:rPr>
            <w:rPrChange w:id="304" w:author="Pablo Blanco Peris" w:date="2017-05-24T18:33:00Z">
              <w:rPr>
                <w:rStyle w:val="Hipervnculo"/>
                <w:bCs/>
              </w:rPr>
            </w:rPrChange>
          </w:rPr>
          <w:delText>4.4 Técnicas que emplean formato JPEG</w:delText>
        </w:r>
        <w:r w:rsidDel="00EB4ED5">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305" w:name="_Toc358848239"/>
      <w:bookmarkStart w:id="306" w:name="_Toc358848860"/>
      <w:bookmarkStart w:id="307" w:name="_Toc358886620"/>
      <w:r w:rsidRPr="001F1BB4">
        <w:rPr>
          <w:rFonts w:ascii="Book Antiqua" w:hAnsi="Book Antiqua"/>
          <w:b/>
          <w:sz w:val="28"/>
        </w:rPr>
        <w:lastRenderedPageBreak/>
        <w:t>ÍNDICE DE TABLAS</w:t>
      </w:r>
      <w:bookmarkEnd w:id="305"/>
      <w:bookmarkEnd w:id="306"/>
      <w:bookmarkEnd w:id="307"/>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14074E">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14074E">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14074E">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14074E">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14074E">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308" w:name="_Toc358848240"/>
      <w:bookmarkStart w:id="309" w:name="_Toc358848861"/>
      <w:bookmarkStart w:id="310" w:name="_Toc358886621"/>
      <w:r w:rsidRPr="001F1BB4">
        <w:rPr>
          <w:rFonts w:ascii="Book Antiqua" w:hAnsi="Book Antiqua"/>
          <w:b/>
          <w:sz w:val="28"/>
        </w:rPr>
        <w:lastRenderedPageBreak/>
        <w:t>ÍNDICE DE FIGURAS</w:t>
      </w:r>
      <w:bookmarkEnd w:id="308"/>
      <w:bookmarkEnd w:id="309"/>
      <w:bookmarkEnd w:id="310"/>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14074E">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14074E">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14074E">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14074E">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14074E">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14074E">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14074E">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14074E">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14074E">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14074E">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14074E">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311" w:name="_Toc358848241"/>
      <w:bookmarkStart w:id="312" w:name="_Toc483414131"/>
      <w:r w:rsidRPr="001F1BB4">
        <w:lastRenderedPageBreak/>
        <w:t>Introducción</w:t>
      </w:r>
      <w:bookmarkEnd w:id="311"/>
      <w:bookmarkEnd w:id="312"/>
    </w:p>
    <w:p w14:paraId="68D87F63" w14:textId="77777777" w:rsidR="00FF5EEA" w:rsidRPr="001F1BB4" w:rsidRDefault="00FF5EEA" w:rsidP="00AC5E12">
      <w:pPr>
        <w:pStyle w:val="Ttulo2"/>
        <w:numPr>
          <w:ilvl w:val="1"/>
          <w:numId w:val="1"/>
        </w:numPr>
        <w:ind w:left="709" w:hanging="709"/>
      </w:pPr>
      <w:bookmarkStart w:id="313" w:name="_Toc483414132"/>
      <w:bookmarkStart w:id="314" w:name="_Toc358848242"/>
      <w:r w:rsidRPr="001F1BB4">
        <w:t>Motivación</w:t>
      </w:r>
      <w:bookmarkEnd w:id="313"/>
    </w:p>
    <w:p w14:paraId="549BDC05" w14:textId="77777777" w:rsidR="00510A34" w:rsidRPr="001F1BB4" w:rsidRDefault="005806D3" w:rsidP="00510A34">
      <w:pPr>
        <w:pStyle w:val="Estilo12ptPrimeralnea05cm"/>
        <w:ind w:firstLine="0"/>
      </w:pPr>
      <w:r>
        <w:t>xxxx</w:t>
      </w:r>
      <w:r w:rsidR="00510A34" w:rsidRPr="001F1BB4">
        <w:t>.</w:t>
      </w:r>
    </w:p>
    <w:p w14:paraId="7A548A99" w14:textId="77777777" w:rsidR="00510A34" w:rsidRPr="001F1BB4" w:rsidRDefault="005806D3" w:rsidP="00510A34">
      <w:pPr>
        <w:pStyle w:val="Estilo12ptPrimeralnea05cm"/>
        <w:ind w:firstLine="0"/>
      </w:pPr>
      <w:r>
        <w:t>xxx</w:t>
      </w:r>
    </w:p>
    <w:p w14:paraId="1856072C" w14:textId="77777777" w:rsidR="00346E59" w:rsidRPr="001F1BB4" w:rsidRDefault="00346E59" w:rsidP="004E5081">
      <w:pPr>
        <w:pStyle w:val="Estilo12ptPrimeralnea05cm"/>
        <w:numPr>
          <w:ilvl w:val="0"/>
          <w:numId w:val="15"/>
        </w:numPr>
        <w:spacing w:before="0" w:after="0"/>
        <w:ind w:left="567" w:hanging="283"/>
      </w:pPr>
    </w:p>
    <w:p w14:paraId="375DD291" w14:textId="77777777" w:rsidR="00FF5EEA" w:rsidRPr="001F1BB4" w:rsidRDefault="00FF5EEA" w:rsidP="00AC5E12">
      <w:pPr>
        <w:pStyle w:val="Ttulo2"/>
        <w:numPr>
          <w:ilvl w:val="1"/>
          <w:numId w:val="1"/>
        </w:numPr>
        <w:ind w:left="709" w:hanging="709"/>
      </w:pPr>
      <w:bookmarkStart w:id="315" w:name="_Toc483414133"/>
      <w:bookmarkEnd w:id="314"/>
      <w:r w:rsidRPr="001F1BB4">
        <w:t>Objet</w:t>
      </w:r>
      <w:r w:rsidR="00045865" w:rsidRPr="001F1BB4">
        <w:t>ivos</w:t>
      </w:r>
      <w:bookmarkEnd w:id="315"/>
    </w:p>
    <w:p w14:paraId="2563C544" w14:textId="77777777" w:rsidR="00445D65" w:rsidRPr="001F1BB4" w:rsidRDefault="00445D65" w:rsidP="00AC5E12">
      <w:pPr>
        <w:pStyle w:val="Estilo12ptPrimeralnea05cm"/>
        <w:ind w:firstLine="0"/>
      </w:pPr>
      <w:bookmarkStart w:id="316"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r w:rsidR="005806D3">
        <w:t>XXXXx</w:t>
      </w:r>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317" w:name="_Toc483414134"/>
      <w:bookmarkEnd w:id="316"/>
      <w:r w:rsidRPr="001F1BB4">
        <w:lastRenderedPageBreak/>
        <w:t>Plan de Trabajo</w:t>
      </w:r>
      <w:bookmarkEnd w:id="317"/>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318"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319">
          <w:tblGrid>
            <w:gridCol w:w="4798"/>
            <w:gridCol w:w="1312"/>
            <w:gridCol w:w="1086"/>
            <w:gridCol w:w="1025"/>
          </w:tblGrid>
        </w:tblGridChange>
      </w:tblGrid>
      <w:tr w:rsidR="008D31E7" w:rsidRPr="001F1BB4" w14:paraId="0CE19A2C" w14:textId="77777777" w:rsidTr="00666848">
        <w:trPr>
          <w:jc w:val="center"/>
          <w:trPrChange w:id="320" w:author="Pablo Blanco Peris" w:date="2017-05-24T18:30:00Z">
            <w:trPr>
              <w:jc w:val="center"/>
            </w:trPr>
          </w:trPrChange>
        </w:trPr>
        <w:tc>
          <w:tcPr>
            <w:tcW w:w="4798" w:type="dxa"/>
            <w:shd w:val="clear" w:color="auto" w:fill="C6D9F1" w:themeFill="text2" w:themeFillTint="33"/>
            <w:vAlign w:val="center"/>
            <w:hideMark/>
            <w:tcPrChange w:id="321"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322"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323"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324"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2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2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2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2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29"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30"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3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3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35"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36"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3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3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41"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42"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4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4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47"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48"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4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50"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1"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2"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53"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54"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5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5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59"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60"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6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6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65"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66"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6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6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71"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72"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7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7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77"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78"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7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80"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1"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2"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83"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84"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8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86"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7"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8"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89"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90"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9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9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95"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96"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9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9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1"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2"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0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0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7"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8"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409" w:name="_Toc398136770"/>
      <w:bookmarkStart w:id="410"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409"/>
      <w:bookmarkEnd w:id="410"/>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0.9pt;height:261pt" o:ole="">
            <v:imagedata r:id="rId25" o:title=""/>
          </v:shape>
          <o:OLEObject Type="Embed" ProgID="Photoshop.Image.11" ShapeID="_x0000_i1025" DrawAspect="Content" ObjectID="_1557579725" r:id="rId26">
            <o:FieldCodes>\s</o:FieldCodes>
          </o:OLEObject>
        </w:object>
      </w:r>
    </w:p>
    <w:p w14:paraId="0A3FEBFE" w14:textId="77777777" w:rsidR="00FF78B0" w:rsidRPr="001F1BB4" w:rsidRDefault="00FF78B0" w:rsidP="00D920A9">
      <w:pPr>
        <w:pStyle w:val="Figprot"/>
        <w:rPr>
          <w:bCs/>
        </w:rPr>
      </w:pPr>
      <w:bookmarkStart w:id="411" w:name="_Toc398136787"/>
      <w:bookmarkStart w:id="412"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411"/>
      <w:bookmarkEnd w:id="412"/>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413" w:name="_Toc483414135"/>
      <w:r w:rsidRPr="001F1BB4">
        <w:lastRenderedPageBreak/>
        <w:t>Estructura de la memoria</w:t>
      </w:r>
      <w:bookmarkEnd w:id="413"/>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414" w:name="_Toc476940437"/>
      <w:bookmarkStart w:id="415" w:name="_Toc483414136"/>
      <w:r w:rsidRPr="00CB188A">
        <w:lastRenderedPageBreak/>
        <w:t>Análisis Forense de Imágenes Digitales</w:t>
      </w:r>
      <w:bookmarkEnd w:id="414"/>
      <w:bookmarkEnd w:id="415"/>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416" w:author="Pablo Blanco Peris" w:date="2017-05-24T18:31:00Z">
        <w:r w:rsidR="00666848">
          <w:t xml:space="preserve"> NASA,</w:t>
        </w:r>
      </w:ins>
      <w:r>
        <w:t xml:space="preserve"> </w:t>
      </w:r>
      <w:del w:id="417"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418" w:author="Pablo Blanco Peris" w:date="2017-05-24T18:41:00Z">
            <w:rPr/>
          </w:rPrChange>
        </w:rPr>
      </w:pPr>
      <w:r w:rsidRPr="00DE270F">
        <w:rPr>
          <w:i/>
          <w:rPrChange w:id="419"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420" w:name="_Toc476940439"/>
      <w:bookmarkStart w:id="421" w:name="_Toc483414137"/>
      <w:r w:rsidRPr="00EE5AF1">
        <w:t>Falsificación</w:t>
      </w:r>
      <w:bookmarkEnd w:id="420"/>
      <w:bookmarkEnd w:id="421"/>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422" w:author="Pablo Blanco Peris" w:date="2017-05-24T16:55:00Z">
        <w:r w:rsidR="00DE5C52">
          <w:rPr>
            <w:iCs/>
          </w:rPr>
          <w:t xml:space="preserve"> un claro ejemplo de manipulación </w:t>
        </w:r>
      </w:ins>
      <w:ins w:id="423" w:author="Pablo Blanco Peris" w:date="2017-05-24T16:56:00Z">
        <w:r w:rsidR="00DE5C52">
          <w:rPr>
            <w:iCs/>
          </w:rPr>
          <w:t xml:space="preserve">de fotografías desde los principios de la </w:t>
        </w:r>
      </w:ins>
      <w:ins w:id="424" w:author="Pablo Blanco Peris" w:date="2017-05-24T16:59:00Z">
        <w:r w:rsidR="00DE5C52">
          <w:rPr>
            <w:iCs/>
          </w:rPr>
          <w:t xml:space="preserve">propia </w:t>
        </w:r>
      </w:ins>
      <w:ins w:id="425" w:author="Pablo Blanco Peris" w:date="2017-05-24T16:56:00Z">
        <w:r w:rsidR="00DE5C52">
          <w:rPr>
            <w:iCs/>
          </w:rPr>
          <w:t>fotografía</w:t>
        </w:r>
      </w:ins>
      <w:del w:id="426" w:author="Pablo Blanco Peris" w:date="2017-05-24T16:56:00Z">
        <w:r w:rsidR="00EE5AF1" w:rsidDel="00DE5C52">
          <w:rPr>
            <w:iCs/>
          </w:rPr>
          <w:delText xml:space="preserve"> </w:delText>
        </w:r>
        <w:commentRangeStart w:id="427"/>
        <w:r w:rsidR="00C76BAC" w:rsidDel="00DE5C52">
          <w:rPr>
            <w:iCs/>
          </w:rPr>
          <w:delText>una fotografía XXXX</w:delText>
        </w:r>
        <w:commentRangeEnd w:id="427"/>
        <w:r w:rsidR="00C76BAC" w:rsidDel="00DE5C52">
          <w:rPr>
            <w:rStyle w:val="Refdecomentario"/>
            <w:rFonts w:ascii="Times New Roman" w:hAnsi="Times New Roman"/>
            <w:lang w:val="es-ES"/>
          </w:rPr>
          <w:commentReference w:id="427"/>
        </w:r>
      </w:del>
      <w:r w:rsidR="00C76BAC">
        <w:rPr>
          <w:iCs/>
        </w:rPr>
        <w:t>.</w:t>
      </w:r>
      <w:del w:id="428"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429" w:author="Pablo Blanco Peris" w:date="2017-05-24T16:51:00Z">
        <w:r w:rsidR="00711BA8">
          <w:t xml:space="preserve"> </w:t>
        </w:r>
        <w:r w:rsidR="00711BA8" w:rsidRPr="00711BA8">
          <w:rPr>
            <w:lang w:val="es-ES"/>
          </w:rPr>
          <w:t>En la imagen 1 se muestra la fotografía de Lenin y Trotsky</w:t>
        </w:r>
      </w:ins>
      <w:ins w:id="430" w:author="Pablo Blanco Peris" w:date="2017-05-24T16:56:00Z">
        <w:r w:rsidR="00DE5C52">
          <w:rPr>
            <w:lang w:val="es-ES"/>
          </w:rPr>
          <w:t>, de la Unión Soviética</w:t>
        </w:r>
      </w:ins>
      <w:ins w:id="431" w:author="Pablo Blanco Peris" w:date="2017-05-24T16:51:00Z">
        <w:r w:rsidR="00711BA8" w:rsidRPr="00711BA8">
          <w:rPr>
            <w:lang w:val="es-ES"/>
          </w:rPr>
          <w:t>, mientras que en la 2 se muestra la misma imagen manipulada, donde Trotsky y otra persona fueron removidas</w:t>
        </w:r>
      </w:ins>
      <w:ins w:id="432" w:author="Pablo Blanco Peris" w:date="2017-05-24T16:57:00Z">
        <w:r w:rsidR="00DE5C52">
          <w:rPr>
            <w:lang w:val="es-ES"/>
          </w:rPr>
          <w:t xml:space="preserve"> por motivos políticos, ya que, Trotsky, al ser un personaje no grato para la </w:t>
        </w:r>
      </w:ins>
      <w:ins w:id="433" w:author="Pablo Blanco Peris" w:date="2017-05-24T16:58:00Z">
        <w:r w:rsidR="00DE5C52">
          <w:rPr>
            <w:lang w:val="es-ES"/>
          </w:rPr>
          <w:t>vida política de dicho país fue removido de muchas de las im</w:t>
        </w:r>
      </w:ins>
      <w:ins w:id="434" w:author="Pablo Blanco Peris" w:date="2017-05-24T16:59:00Z">
        <w:r w:rsidR="00DE5C52">
          <w:rPr>
            <w:lang w:val="es-ES"/>
          </w:rPr>
          <w:t>ágenes</w:t>
        </w:r>
      </w:ins>
      <w:ins w:id="435"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436" w:author="Pablo Blanco Peris" w:date="2017-05-24T18:41:00Z">
            <w:rPr>
              <w:rStyle w:val="nfasis"/>
              <w:i w:val="0"/>
              <w:iCs w:val="0"/>
            </w:rPr>
          </w:rPrChange>
        </w:rPr>
      </w:pPr>
      <w:r w:rsidRPr="00DE270F">
        <w:rPr>
          <w:rFonts w:ascii="Book Antiqua" w:hAnsi="Book Antiqua"/>
          <w:i/>
          <w:sz w:val="20"/>
          <w:rPrChange w:id="437" w:author="Pablo Blanco Peris" w:date="2017-05-24T18:41:00Z">
            <w:rPr>
              <w:i/>
              <w:iCs/>
            </w:rPr>
          </w:rPrChange>
        </w:rPr>
        <w:tab/>
      </w:r>
      <w:ins w:id="438" w:author="Pablo Blanco Peris" w:date="2017-05-24T18:35:00Z">
        <w:r w:rsidR="00EB4ED5" w:rsidRPr="00DE270F">
          <w:rPr>
            <w:rFonts w:ascii="Book Antiqua" w:hAnsi="Book Antiqua"/>
            <w:i/>
            <w:sz w:val="20"/>
            <w:rPrChange w:id="439" w:author="Pablo Blanco Peris" w:date="2017-05-24T18:41:00Z">
              <w:rPr/>
            </w:rPrChange>
          </w:rPr>
          <w:t>(</w:t>
        </w:r>
      </w:ins>
      <w:r w:rsidR="00AE7C7D" w:rsidRPr="00DE270F">
        <w:rPr>
          <w:rFonts w:ascii="Book Antiqua" w:hAnsi="Book Antiqua"/>
          <w:i/>
          <w:sz w:val="20"/>
          <w:rPrChange w:id="440" w:author="Pablo Blanco Peris" w:date="2017-05-24T18:41:00Z">
            <w:rPr/>
          </w:rPrChange>
        </w:rPr>
        <w:t>a</w:t>
      </w:r>
      <w:ins w:id="441" w:author="Pablo Blanco Peris" w:date="2017-05-24T18:35:00Z">
        <w:r w:rsidR="00EB4ED5" w:rsidRPr="00DE270F">
          <w:rPr>
            <w:rFonts w:ascii="Book Antiqua" w:hAnsi="Book Antiqua"/>
            <w:i/>
            <w:sz w:val="20"/>
            <w:rPrChange w:id="442" w:author="Pablo Blanco Peris" w:date="2017-05-24T18:41:00Z">
              <w:rPr/>
            </w:rPrChange>
          </w:rPr>
          <w:t>)</w:t>
        </w:r>
      </w:ins>
      <w:del w:id="443" w:author="Pablo Blanco Peris" w:date="2017-05-24T18:35:00Z">
        <w:r w:rsidR="00AE7C7D" w:rsidRPr="00DE270F" w:rsidDel="00EB4ED5">
          <w:rPr>
            <w:rFonts w:ascii="Book Antiqua" w:hAnsi="Book Antiqua"/>
            <w:i/>
            <w:sz w:val="20"/>
            <w:rPrChange w:id="444" w:author="Pablo Blanco Peris" w:date="2017-05-24T18:41:00Z">
              <w:rPr/>
            </w:rPrChange>
          </w:rPr>
          <w:delText>.</w:delText>
        </w:r>
      </w:del>
      <w:r w:rsidR="00AE7C7D" w:rsidRPr="00DE270F">
        <w:rPr>
          <w:rFonts w:ascii="Book Antiqua" w:hAnsi="Book Antiqua"/>
          <w:i/>
          <w:sz w:val="20"/>
          <w:rPrChange w:id="445" w:author="Pablo Blanco Peris" w:date="2017-05-24T18:41:00Z">
            <w:rPr/>
          </w:rPrChange>
        </w:rPr>
        <w:t xml:space="preserve"> Imagen real</w:t>
      </w:r>
      <w:r w:rsidRPr="00DE270F">
        <w:rPr>
          <w:rFonts w:ascii="Book Antiqua" w:hAnsi="Book Antiqua"/>
          <w:i/>
          <w:sz w:val="20"/>
          <w:rPrChange w:id="446" w:author="Pablo Blanco Peris" w:date="2017-05-24T18:41:00Z">
            <w:rPr/>
          </w:rPrChange>
        </w:rPr>
        <w:tab/>
      </w:r>
      <w:ins w:id="447" w:author="Pablo Blanco Peris" w:date="2017-05-24T18:35:00Z">
        <w:r w:rsidR="00EB4ED5" w:rsidRPr="00DE270F">
          <w:rPr>
            <w:rFonts w:ascii="Book Antiqua" w:hAnsi="Book Antiqua"/>
            <w:i/>
            <w:sz w:val="20"/>
            <w:rPrChange w:id="448" w:author="Pablo Blanco Peris" w:date="2017-05-24T18:41:00Z">
              <w:rPr/>
            </w:rPrChange>
          </w:rPr>
          <w:t>(</w:t>
        </w:r>
      </w:ins>
      <w:r w:rsidR="00AE7C7D" w:rsidRPr="00DE270F">
        <w:rPr>
          <w:rFonts w:ascii="Book Antiqua" w:hAnsi="Book Antiqua"/>
          <w:i/>
          <w:sz w:val="20"/>
          <w:rPrChange w:id="449" w:author="Pablo Blanco Peris" w:date="2017-05-24T18:41:00Z">
            <w:rPr/>
          </w:rPrChange>
        </w:rPr>
        <w:t>b</w:t>
      </w:r>
      <w:ins w:id="450" w:author="Pablo Blanco Peris" w:date="2017-05-24T18:35:00Z">
        <w:r w:rsidR="00EB4ED5" w:rsidRPr="00DE270F">
          <w:rPr>
            <w:rFonts w:ascii="Book Antiqua" w:hAnsi="Book Antiqua"/>
            <w:i/>
            <w:sz w:val="20"/>
            <w:rPrChange w:id="451" w:author="Pablo Blanco Peris" w:date="2017-05-24T18:41:00Z">
              <w:rPr/>
            </w:rPrChange>
          </w:rPr>
          <w:t>)</w:t>
        </w:r>
      </w:ins>
      <w:del w:id="452" w:author="Pablo Blanco Peris" w:date="2017-05-24T18:35:00Z">
        <w:r w:rsidR="00AE7C7D" w:rsidRPr="00DE270F" w:rsidDel="00EB4ED5">
          <w:rPr>
            <w:rFonts w:ascii="Book Antiqua" w:hAnsi="Book Antiqua"/>
            <w:i/>
            <w:sz w:val="20"/>
            <w:rPrChange w:id="453" w:author="Pablo Blanco Peris" w:date="2017-05-24T18:41:00Z">
              <w:rPr/>
            </w:rPrChange>
          </w:rPr>
          <w:delText>.</w:delText>
        </w:r>
      </w:del>
      <w:r w:rsidR="00AE7C7D" w:rsidRPr="00DE270F">
        <w:rPr>
          <w:rFonts w:ascii="Book Antiqua" w:hAnsi="Book Antiqua"/>
          <w:i/>
          <w:sz w:val="20"/>
          <w:rPrChange w:id="454" w:author="Pablo Blanco Peris" w:date="2017-05-24T18:41:00Z">
            <w:rPr/>
          </w:rPrChange>
        </w:rPr>
        <w:t xml:space="preserve"> Imagen manipulada</w:t>
      </w:r>
      <w:r w:rsidR="00AE7C7D" w:rsidRPr="00DE270F" w:rsidDel="00AE7C7D">
        <w:rPr>
          <w:rFonts w:ascii="Book Antiqua" w:hAnsi="Book Antiqua"/>
          <w:i/>
          <w:sz w:val="20"/>
          <w:rPrChange w:id="455" w:author="Pablo Blanco Peris" w:date="2017-05-24T18:41:00Z">
            <w:rPr/>
          </w:rPrChange>
        </w:rPr>
        <w:t xml:space="preserve"> </w:t>
      </w:r>
    </w:p>
    <w:p w14:paraId="188BE0B2" w14:textId="2D77097A" w:rsidR="00E022D8" w:rsidRPr="00DE270F" w:rsidRDefault="00711BA8" w:rsidP="00E022D8">
      <w:pPr>
        <w:pStyle w:val="Figprot"/>
        <w:rPr>
          <w:i/>
          <w:rPrChange w:id="456" w:author="Pablo Blanco Peris" w:date="2017-05-24T18:42:00Z">
            <w:rPr/>
          </w:rPrChange>
        </w:rPr>
      </w:pPr>
      <w:ins w:id="457" w:author="Pablo Blanco Peris" w:date="2017-05-24T16:52:00Z">
        <w:r w:rsidRPr="00DE270F">
          <w:rPr>
            <w:i/>
            <w:rPrChange w:id="458" w:author="Pablo Blanco Peris" w:date="2017-05-24T18:42:00Z">
              <w:rPr/>
            </w:rPrChange>
          </w:rPr>
          <w:lastRenderedPageBreak/>
          <w:t>Figura</w:t>
        </w:r>
      </w:ins>
      <w:ins w:id="459" w:author="Pablo Blanco Peris" w:date="2017-05-24T18:42:00Z">
        <w:r w:rsidR="00DE270F">
          <w:rPr>
            <w:i/>
          </w:rPr>
          <w:t xml:space="preserve"> </w:t>
        </w:r>
      </w:ins>
      <w:ins w:id="460" w:author="Pablo Blanco Peris" w:date="2017-05-24T16:52:00Z">
        <w:r w:rsidR="00DE270F">
          <w:rPr>
            <w:i/>
          </w:rPr>
          <w:t>2</w:t>
        </w:r>
      </w:ins>
      <w:del w:id="461" w:author="Pablo Blanco Peris" w:date="2017-05-24T16:52:00Z">
        <w:r w:rsidR="00E022D8" w:rsidRPr="00DE270F" w:rsidDel="00711BA8">
          <w:rPr>
            <w:i/>
            <w:rPrChange w:id="462" w:author="Pablo Blanco Peris" w:date="2017-05-24T18:42:00Z">
              <w:rPr/>
            </w:rPrChange>
          </w:rPr>
          <w:delText>Imagen 1</w:delText>
        </w:r>
      </w:del>
      <w:r w:rsidR="00E022D8" w:rsidRPr="00DE270F">
        <w:rPr>
          <w:i/>
          <w:rPrChange w:id="463" w:author="Pablo Blanco Peris" w:date="2017-05-24T18:42:00Z">
            <w:rPr/>
          </w:rPrChange>
        </w:rPr>
        <w:t>.2</w:t>
      </w:r>
      <w:ins w:id="464" w:author="Pablo Blanco Peris" w:date="2017-05-24T16:52:00Z">
        <w:r w:rsidRPr="00DE270F">
          <w:rPr>
            <w:i/>
            <w:rPrChange w:id="465" w:author="Pablo Blanco Peris" w:date="2017-05-24T18:42:00Z">
              <w:rPr/>
            </w:rPrChange>
          </w:rPr>
          <w:t>:</w:t>
        </w:r>
      </w:ins>
      <w:del w:id="466" w:author="Pablo Blanco Peris" w:date="2017-05-24T16:52:00Z">
        <w:r w:rsidR="00E022D8" w:rsidRPr="00DE270F" w:rsidDel="00711BA8">
          <w:rPr>
            <w:i/>
            <w:rPrChange w:id="467" w:author="Pablo Blanco Peris" w:date="2017-05-24T18:42:00Z">
              <w:rPr/>
            </w:rPrChange>
          </w:rPr>
          <w:delText>:</w:delText>
        </w:r>
      </w:del>
      <w:r w:rsidR="00E022D8" w:rsidRPr="00DE270F">
        <w:rPr>
          <w:i/>
          <w:rPrChange w:id="468" w:author="Pablo Blanco Peris" w:date="2017-05-24T18:42:00Z">
            <w:rPr/>
          </w:rPrChange>
        </w:rPr>
        <w:t xml:space="preserve"> </w:t>
      </w:r>
      <w:ins w:id="469" w:author="Pablo Blanco Peris" w:date="2017-05-24T16:54:00Z">
        <w:r w:rsidR="00DE5C52" w:rsidRPr="00DE270F">
          <w:rPr>
            <w:i/>
            <w:rPrChange w:id="470" w:author="Pablo Blanco Peris" w:date="2017-05-24T18:42:00Z">
              <w:rPr/>
            </w:rPrChange>
          </w:rPr>
          <w:t>Lenin y Trotsky</w:t>
        </w:r>
      </w:ins>
      <w:del w:id="471" w:author="Pablo Blanco Peris" w:date="2017-05-24T16:51:00Z">
        <w:r w:rsidR="00E022D8" w:rsidRPr="00DE270F" w:rsidDel="00711BA8">
          <w:rPr>
            <w:i/>
            <w:rPrChange w:id="472"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473" w:author="Pablo Blanco Peris" w:date="2017-05-24T18:26:00Z">
        <w:r w:rsidR="007F6789">
          <w:t xml:space="preserve"> que </w:t>
        </w:r>
      </w:ins>
      <w:r w:rsidR="00AE7C7D">
        <w:t>muestra un</w:t>
      </w:r>
      <w:ins w:id="474" w:author="Pablo Blanco Peris" w:date="2017-05-24T18:27:00Z">
        <w:r w:rsidR="001012B1">
          <w:t>a</w:t>
        </w:r>
      </w:ins>
      <w:del w:id="475" w:author="Pablo Blanco Peris" w:date="2017-05-24T18:27:00Z">
        <w:r w:rsidR="00AE7C7D" w:rsidDel="001012B1">
          <w:delText>a</w:delText>
        </w:r>
      </w:del>
      <w:r w:rsidRPr="00C61687">
        <w:t xml:space="preserve"> </w:t>
      </w:r>
      <w:del w:id="476" w:author="Pablo Blanco Peris" w:date="2017-05-24T18:27:00Z">
        <w:r w:rsidRPr="00C61687" w:rsidDel="001012B1">
          <w:delText xml:space="preserve">imagen que </w:delText>
        </w:r>
      </w:del>
      <w:r w:rsidRPr="00C61687">
        <w:t xml:space="preserve">de las </w:t>
      </w:r>
      <w:ins w:id="477"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478" w:author="Pablo Blanco Peris" w:date="2017-05-24T17:18:00Z">
        <w:r w:rsidR="00AE5C11">
          <w:t>.</w:t>
        </w:r>
      </w:ins>
      <w:ins w:id="479" w:author="Pablo Blanco Peris" w:date="2017-05-24T18:34:00Z">
        <w:r w:rsidR="00EB4ED5">
          <w:t xml:space="preserve"> La imagen a está manipulada, ya que en realidad es la mezcla de las imágenes b y c.</w:t>
        </w:r>
        <w:r w:rsidR="00EB4ED5" w:rsidRPr="00C61687" w:rsidDel="00AE5C11">
          <w:t xml:space="preserve"> </w:t>
        </w:r>
      </w:ins>
      <w:del w:id="480"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481" w:author="Pablo Blanco Peris" w:date="2017-05-24T18:41:00Z">
            <w:rPr>
              <w:rStyle w:val="nfasis"/>
              <w:i w:val="0"/>
            </w:rPr>
          </w:rPrChange>
        </w:rPr>
      </w:pPr>
      <w:ins w:id="482" w:author="Pablo Blanco Peris" w:date="2017-05-24T18:35:00Z">
        <w:r w:rsidRPr="00DE270F">
          <w:rPr>
            <w:rStyle w:val="nfasis"/>
            <w:rFonts w:ascii="Book Antiqua" w:hAnsi="Book Antiqua"/>
            <w:sz w:val="20"/>
            <w:rPrChange w:id="483" w:author="Pablo Blanco Peris" w:date="2017-05-24T18:41:00Z">
              <w:rPr>
                <w:rStyle w:val="nfasis"/>
              </w:rPr>
            </w:rPrChange>
          </w:rPr>
          <w:t>(</w:t>
        </w:r>
      </w:ins>
      <w:r w:rsidR="00AE7C7D" w:rsidRPr="00DE270F">
        <w:rPr>
          <w:rStyle w:val="nfasis"/>
          <w:rFonts w:ascii="Book Antiqua" w:hAnsi="Book Antiqua"/>
          <w:sz w:val="20"/>
          <w:rPrChange w:id="484" w:author="Pablo Blanco Peris" w:date="2017-05-24T18:41:00Z">
            <w:rPr>
              <w:rStyle w:val="nfasis"/>
            </w:rPr>
          </w:rPrChange>
        </w:rPr>
        <w:t>a</w:t>
      </w:r>
      <w:ins w:id="485" w:author="Pablo Blanco Peris" w:date="2017-05-24T18:35:00Z">
        <w:r w:rsidRPr="00DE270F">
          <w:rPr>
            <w:rStyle w:val="nfasis"/>
            <w:rFonts w:ascii="Book Antiqua" w:hAnsi="Book Antiqua"/>
            <w:sz w:val="20"/>
            <w:rPrChange w:id="486" w:author="Pablo Blanco Peris" w:date="2017-05-24T18:41:00Z">
              <w:rPr>
                <w:rStyle w:val="nfasis"/>
              </w:rPr>
            </w:rPrChange>
          </w:rPr>
          <w:t>)</w:t>
        </w:r>
      </w:ins>
      <w:del w:id="487" w:author="Pablo Blanco Peris" w:date="2017-05-24T18:35:00Z">
        <w:r w:rsidR="00AE7C7D" w:rsidRPr="00DE270F" w:rsidDel="00EB4ED5">
          <w:rPr>
            <w:rStyle w:val="nfasis"/>
            <w:rFonts w:ascii="Book Antiqua" w:hAnsi="Book Antiqua"/>
            <w:sz w:val="20"/>
            <w:rPrChange w:id="488" w:author="Pablo Blanco Peris" w:date="2017-05-24T18:41:00Z">
              <w:rPr>
                <w:rStyle w:val="nfasis"/>
              </w:rPr>
            </w:rPrChange>
          </w:rPr>
          <w:delText>.</w:delText>
        </w:r>
      </w:del>
      <w:r w:rsidR="00AE7C7D" w:rsidRPr="00DE270F">
        <w:rPr>
          <w:rStyle w:val="nfasis"/>
          <w:rFonts w:ascii="Book Antiqua" w:hAnsi="Book Antiqua"/>
          <w:sz w:val="20"/>
          <w:rPrChange w:id="489"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03E3057" w14:textId="62D2B226" w:rsidR="00E022D8" w:rsidRPr="00DE270F" w:rsidRDefault="00E022D8" w:rsidP="00E022D8">
      <w:pPr>
        <w:tabs>
          <w:tab w:val="left" w:pos="1792"/>
          <w:tab w:val="left" w:pos="6272"/>
        </w:tabs>
        <w:rPr>
          <w:ins w:id="490" w:author="Pablo Blanco Peris" w:date="2017-05-24T18:35:00Z"/>
          <w:rStyle w:val="nfasis"/>
          <w:rFonts w:ascii="Book Antiqua" w:hAnsi="Book Antiqua"/>
          <w:sz w:val="20"/>
          <w:rPrChange w:id="491" w:author="Pablo Blanco Peris" w:date="2017-05-24T18:41:00Z">
            <w:rPr>
              <w:ins w:id="492" w:author="Pablo Blanco Peris" w:date="2017-05-24T18:35:00Z"/>
              <w:rStyle w:val="nfasis"/>
            </w:rPr>
          </w:rPrChange>
        </w:rPr>
      </w:pPr>
      <w:r w:rsidRPr="00DE270F">
        <w:rPr>
          <w:rStyle w:val="nfasis"/>
          <w:rFonts w:ascii="Book Antiqua" w:hAnsi="Book Antiqua"/>
          <w:sz w:val="20"/>
          <w:rPrChange w:id="493" w:author="Pablo Blanco Peris" w:date="2017-05-24T18:41:00Z">
            <w:rPr>
              <w:rStyle w:val="nfasis"/>
            </w:rPr>
          </w:rPrChange>
        </w:rPr>
        <w:tab/>
      </w:r>
      <w:ins w:id="494" w:author="Pablo Blanco Peris" w:date="2017-05-24T18:35:00Z">
        <w:r w:rsidR="00EB4ED5" w:rsidRPr="00DE270F">
          <w:rPr>
            <w:rStyle w:val="nfasis"/>
            <w:rFonts w:ascii="Book Antiqua" w:hAnsi="Book Antiqua"/>
            <w:sz w:val="20"/>
            <w:rPrChange w:id="495" w:author="Pablo Blanco Peris" w:date="2017-05-24T18:41:00Z">
              <w:rPr>
                <w:rStyle w:val="nfasis"/>
              </w:rPr>
            </w:rPrChange>
          </w:rPr>
          <w:t>(</w:t>
        </w:r>
      </w:ins>
      <w:r w:rsidR="00AE7C7D" w:rsidRPr="00DE270F">
        <w:rPr>
          <w:rStyle w:val="nfasis"/>
          <w:rFonts w:ascii="Book Antiqua" w:hAnsi="Book Antiqua"/>
          <w:sz w:val="20"/>
          <w:rPrChange w:id="496" w:author="Pablo Blanco Peris" w:date="2017-05-24T18:41:00Z">
            <w:rPr>
              <w:rStyle w:val="nfasis"/>
            </w:rPr>
          </w:rPrChange>
        </w:rPr>
        <w:t>b</w:t>
      </w:r>
      <w:ins w:id="497" w:author="Pablo Blanco Peris" w:date="2017-05-24T18:35:00Z">
        <w:r w:rsidR="00EB4ED5" w:rsidRPr="00DE270F">
          <w:rPr>
            <w:rStyle w:val="nfasis"/>
            <w:rFonts w:ascii="Book Antiqua" w:hAnsi="Book Antiqua"/>
            <w:sz w:val="20"/>
            <w:rPrChange w:id="498" w:author="Pablo Blanco Peris" w:date="2017-05-24T18:41:00Z">
              <w:rPr>
                <w:rStyle w:val="nfasis"/>
              </w:rPr>
            </w:rPrChange>
          </w:rPr>
          <w:t>)</w:t>
        </w:r>
      </w:ins>
      <w:del w:id="499" w:author="Pablo Blanco Peris" w:date="2017-05-24T18:35:00Z">
        <w:r w:rsidR="00AE7C7D" w:rsidRPr="00DE270F" w:rsidDel="00EB4ED5">
          <w:rPr>
            <w:rStyle w:val="nfasis"/>
            <w:rFonts w:ascii="Book Antiqua" w:hAnsi="Book Antiqua"/>
            <w:sz w:val="20"/>
            <w:rPrChange w:id="500" w:author="Pablo Blanco Peris" w:date="2017-05-24T18:41:00Z">
              <w:rPr>
                <w:rStyle w:val="nfasis"/>
              </w:rPr>
            </w:rPrChange>
          </w:rPr>
          <w:delText>.</w:delText>
        </w:r>
      </w:del>
      <w:r w:rsidR="00AE7C7D" w:rsidRPr="00DE270F">
        <w:rPr>
          <w:rStyle w:val="nfasis"/>
          <w:rFonts w:ascii="Book Antiqua" w:hAnsi="Book Antiqua"/>
          <w:sz w:val="20"/>
          <w:rPrChange w:id="501" w:author="Pablo Blanco Peris" w:date="2017-05-24T18:41:00Z">
            <w:rPr>
              <w:rStyle w:val="nfasis"/>
            </w:rPr>
          </w:rPrChange>
        </w:rPr>
        <w:t xml:space="preserve"> Imagen (1)</w:t>
      </w:r>
      <w:r w:rsidRPr="00DE270F">
        <w:rPr>
          <w:rStyle w:val="nfasis"/>
          <w:rFonts w:ascii="Book Antiqua" w:hAnsi="Book Antiqua"/>
          <w:sz w:val="20"/>
          <w:rPrChange w:id="502" w:author="Pablo Blanco Peris" w:date="2017-05-24T18:41:00Z">
            <w:rPr>
              <w:rStyle w:val="nfasis"/>
            </w:rPr>
          </w:rPrChange>
        </w:rPr>
        <w:tab/>
      </w:r>
      <w:ins w:id="503" w:author="Pablo Blanco Peris" w:date="2017-05-24T18:35:00Z">
        <w:r w:rsidR="00EB4ED5" w:rsidRPr="00DE270F">
          <w:rPr>
            <w:rStyle w:val="nfasis"/>
            <w:rFonts w:ascii="Book Antiqua" w:hAnsi="Book Antiqua"/>
            <w:sz w:val="20"/>
            <w:rPrChange w:id="504" w:author="Pablo Blanco Peris" w:date="2017-05-24T18:41:00Z">
              <w:rPr>
                <w:rStyle w:val="nfasis"/>
              </w:rPr>
            </w:rPrChange>
          </w:rPr>
          <w:t>(</w:t>
        </w:r>
      </w:ins>
      <w:r w:rsidR="00AE7C7D" w:rsidRPr="00DE270F">
        <w:rPr>
          <w:rStyle w:val="nfasis"/>
          <w:rFonts w:ascii="Book Antiqua" w:hAnsi="Book Antiqua"/>
          <w:sz w:val="20"/>
          <w:rPrChange w:id="505" w:author="Pablo Blanco Peris" w:date="2017-05-24T18:41:00Z">
            <w:rPr>
              <w:rStyle w:val="nfasis"/>
            </w:rPr>
          </w:rPrChange>
        </w:rPr>
        <w:t>c</w:t>
      </w:r>
      <w:ins w:id="506" w:author="Pablo Blanco Peris" w:date="2017-05-24T18:35:00Z">
        <w:r w:rsidR="00EB4ED5" w:rsidRPr="00DE270F">
          <w:rPr>
            <w:rStyle w:val="nfasis"/>
            <w:rFonts w:ascii="Book Antiqua" w:hAnsi="Book Antiqua"/>
            <w:sz w:val="20"/>
            <w:rPrChange w:id="507" w:author="Pablo Blanco Peris" w:date="2017-05-24T18:41:00Z">
              <w:rPr>
                <w:rStyle w:val="nfasis"/>
              </w:rPr>
            </w:rPrChange>
          </w:rPr>
          <w:t>)</w:t>
        </w:r>
      </w:ins>
      <w:del w:id="508" w:author="Pablo Blanco Peris" w:date="2017-05-24T18:35:00Z">
        <w:r w:rsidR="00AE7C7D" w:rsidRPr="00DE270F" w:rsidDel="00EB4ED5">
          <w:rPr>
            <w:rStyle w:val="nfasis"/>
            <w:rFonts w:ascii="Book Antiqua" w:hAnsi="Book Antiqua"/>
            <w:sz w:val="20"/>
            <w:rPrChange w:id="509" w:author="Pablo Blanco Peris" w:date="2017-05-24T18:41:00Z">
              <w:rPr>
                <w:rStyle w:val="nfasis"/>
              </w:rPr>
            </w:rPrChange>
          </w:rPr>
          <w:delText>.</w:delText>
        </w:r>
      </w:del>
      <w:r w:rsidR="00AE7C7D" w:rsidRPr="00DE270F">
        <w:rPr>
          <w:rStyle w:val="nfasis"/>
          <w:rFonts w:ascii="Book Antiqua" w:hAnsi="Book Antiqua"/>
          <w:sz w:val="20"/>
          <w:rPrChange w:id="510"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511" w:author="Pablo Blanco Peris" w:date="2017-05-24T18:36:00Z"/>
          <w:rStyle w:val="nfasis"/>
          <w:rFonts w:ascii="Book Antiqua" w:hAnsi="Book Antiqua"/>
          <w:sz w:val="20"/>
          <w:rPrChange w:id="512" w:author="Pablo Blanco Peris" w:date="2017-05-24T18:42:00Z">
            <w:rPr>
              <w:del w:id="513" w:author="Pablo Blanco Peris" w:date="2017-05-24T18:36:00Z"/>
              <w:rStyle w:val="nfasis"/>
            </w:rPr>
          </w:rPrChange>
        </w:rPr>
        <w:pPrChange w:id="514" w:author="Pablo Blanco Peris" w:date="2017-05-24T18:42:00Z">
          <w:pPr>
            <w:tabs>
              <w:tab w:val="left" w:pos="1792"/>
              <w:tab w:val="left" w:pos="6272"/>
            </w:tabs>
          </w:pPr>
        </w:pPrChange>
      </w:pPr>
      <w:del w:id="515" w:author="Pablo Blanco Peris" w:date="2017-05-24T18:35:00Z">
        <w:r w:rsidRPr="00DE270F" w:rsidDel="00EB4ED5">
          <w:rPr>
            <w:rStyle w:val="nfasis"/>
            <w:rFonts w:ascii="Book Antiqua" w:hAnsi="Book Antiqua"/>
            <w:sz w:val="20"/>
            <w:rPrChange w:id="516" w:author="Pablo Blanco Peris" w:date="2017-05-24T18:42:00Z">
              <w:rPr>
                <w:rStyle w:val="nfasis"/>
              </w:rPr>
            </w:rPrChange>
          </w:rPr>
          <w:delText xml:space="preserve">Imagen </w:delText>
        </w:r>
      </w:del>
      <w:ins w:id="517" w:author="Pablo Blanco Peris" w:date="2017-05-24T18:35:00Z">
        <w:r w:rsidR="00EB4ED5" w:rsidRPr="00DE270F">
          <w:rPr>
            <w:rStyle w:val="nfasis"/>
            <w:rFonts w:ascii="Book Antiqua" w:hAnsi="Book Antiqua"/>
            <w:sz w:val="20"/>
            <w:rPrChange w:id="518" w:author="Pablo Blanco Peris" w:date="2017-05-24T18:42:00Z">
              <w:rPr>
                <w:rStyle w:val="nfasis"/>
              </w:rPr>
            </w:rPrChange>
          </w:rPr>
          <w:t xml:space="preserve">Figura </w:t>
        </w:r>
      </w:ins>
      <w:ins w:id="519" w:author="Pablo Blanco Peris" w:date="2017-05-24T18:34:00Z">
        <w:r w:rsidR="00EB4ED5" w:rsidRPr="00DE270F">
          <w:rPr>
            <w:rStyle w:val="nfasis"/>
            <w:rFonts w:ascii="Book Antiqua" w:hAnsi="Book Antiqua"/>
            <w:sz w:val="20"/>
            <w:rPrChange w:id="520" w:author="Pablo Blanco Peris" w:date="2017-05-24T18:42:00Z">
              <w:rPr>
                <w:rStyle w:val="nfasis"/>
              </w:rPr>
            </w:rPrChange>
          </w:rPr>
          <w:t>2</w:t>
        </w:r>
      </w:ins>
      <w:del w:id="521" w:author="Pablo Blanco Peris" w:date="2017-05-24T18:34:00Z">
        <w:r w:rsidRPr="00DE270F" w:rsidDel="00EB4ED5">
          <w:rPr>
            <w:rStyle w:val="nfasis"/>
            <w:rFonts w:ascii="Book Antiqua" w:hAnsi="Book Antiqua"/>
            <w:sz w:val="20"/>
            <w:rPrChange w:id="522" w:author="Pablo Blanco Peris" w:date="2017-05-24T18:42:00Z">
              <w:rPr>
                <w:rStyle w:val="nfasis"/>
              </w:rPr>
            </w:rPrChange>
          </w:rPr>
          <w:delText>1</w:delText>
        </w:r>
      </w:del>
      <w:r w:rsidRPr="00DE270F">
        <w:rPr>
          <w:rStyle w:val="nfasis"/>
          <w:rFonts w:ascii="Book Antiqua" w:hAnsi="Book Antiqua"/>
          <w:sz w:val="20"/>
          <w:rPrChange w:id="523" w:author="Pablo Blanco Peris" w:date="2017-05-24T18:42:00Z">
            <w:rPr>
              <w:rStyle w:val="nfasis"/>
            </w:rPr>
          </w:rPrChange>
        </w:rPr>
        <w:t>.3</w:t>
      </w:r>
      <w:del w:id="524" w:author="Pablo Blanco Peris" w:date="2017-05-24T18:34:00Z">
        <w:r w:rsidRPr="00DE270F" w:rsidDel="00EB4ED5">
          <w:rPr>
            <w:rStyle w:val="nfasis"/>
            <w:rFonts w:ascii="Book Antiqua" w:hAnsi="Book Antiqua"/>
            <w:sz w:val="20"/>
            <w:rPrChange w:id="525" w:author="Pablo Blanco Peris" w:date="2017-05-24T18:42:00Z">
              <w:rPr>
                <w:rStyle w:val="nfasis"/>
              </w:rPr>
            </w:rPrChange>
          </w:rPr>
          <w:delText>: La imagen 1 está manipulada, ya que en realidad es la mezcla de las imágenes 2 y 3.</w:delText>
        </w:r>
      </w:del>
      <w:ins w:id="526" w:author="Pablo Blanco Peris" w:date="2017-05-24T18:34:00Z">
        <w:r w:rsidR="00EB4ED5" w:rsidRPr="00DE270F">
          <w:rPr>
            <w:rStyle w:val="nfasis"/>
            <w:rFonts w:ascii="Book Antiqua" w:hAnsi="Book Antiqua"/>
            <w:sz w:val="20"/>
            <w:rPrChange w:id="527"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528" w:author="Pablo Blanco Peris" w:date="2017-05-24T18:42:00Z">
          <w:pPr/>
        </w:pPrChange>
      </w:pPr>
    </w:p>
    <w:p w14:paraId="5ABC55F9" w14:textId="77777777" w:rsidR="00EB4ED5" w:rsidRDefault="00EB4ED5" w:rsidP="00E022D8">
      <w:pPr>
        <w:jc w:val="center"/>
        <w:rPr>
          <w:ins w:id="529" w:author="Pablo Blanco Peris" w:date="2017-05-24T18:36:00Z"/>
          <w:rStyle w:val="nfasis"/>
          <w:i w:val="0"/>
        </w:rPr>
      </w:pPr>
    </w:p>
    <w:p w14:paraId="063B236D" w14:textId="77777777" w:rsidR="00EB4ED5" w:rsidRDefault="00EB4ED5" w:rsidP="00E022D8">
      <w:pPr>
        <w:jc w:val="center"/>
        <w:rPr>
          <w:ins w:id="530" w:author="Pablo Blanco Peris" w:date="2017-05-24T18:36:00Z"/>
          <w:rStyle w:val="nfasis"/>
          <w:i w:val="0"/>
        </w:rPr>
      </w:pPr>
    </w:p>
    <w:p w14:paraId="25CACAA4" w14:textId="77777777" w:rsidR="00EB4ED5" w:rsidRDefault="00EB4ED5" w:rsidP="00E022D8">
      <w:pPr>
        <w:jc w:val="center"/>
        <w:rPr>
          <w:ins w:id="531" w:author="Pablo Blanco Peris" w:date="2017-05-24T18:36:00Z"/>
          <w:rStyle w:val="nfasis"/>
          <w:i w:val="0"/>
        </w:rPr>
      </w:pPr>
    </w:p>
    <w:p w14:paraId="6FCCB856" w14:textId="77777777" w:rsidR="00EB4ED5" w:rsidRDefault="00EB4ED5" w:rsidP="00E022D8">
      <w:pPr>
        <w:jc w:val="center"/>
        <w:rPr>
          <w:ins w:id="532" w:author="Pablo Blanco Peris" w:date="2017-05-24T18:36:00Z"/>
          <w:rStyle w:val="nfasis"/>
          <w:i w:val="0"/>
        </w:rPr>
      </w:pPr>
    </w:p>
    <w:p w14:paraId="1BC8B561" w14:textId="453AA5D3" w:rsidR="00EB4ED5" w:rsidRPr="00AE5D3A" w:rsidRDefault="00AE5D3A">
      <w:pPr>
        <w:jc w:val="both"/>
        <w:rPr>
          <w:ins w:id="533" w:author="Pablo Blanco Peris" w:date="2017-05-24T18:36:00Z"/>
          <w:rStyle w:val="nfasis"/>
          <w:rFonts w:ascii="Book Antiqua" w:hAnsi="Book Antiqua"/>
          <w:i w:val="0"/>
          <w:rPrChange w:id="534" w:author="Pablo Blanco Peris" w:date="2017-05-24T18:38:00Z">
            <w:rPr>
              <w:ins w:id="535" w:author="Pablo Blanco Peris" w:date="2017-05-24T18:36:00Z"/>
              <w:rStyle w:val="nfasis"/>
              <w:i w:val="0"/>
            </w:rPr>
          </w:rPrChange>
        </w:rPr>
        <w:pPrChange w:id="536" w:author="Pablo Blanco Peris" w:date="2017-05-24T18:38:00Z">
          <w:pPr>
            <w:jc w:val="center"/>
          </w:pPr>
        </w:pPrChange>
      </w:pPr>
      <w:ins w:id="537"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538" w:author="Pablo Blanco Peris" w:date="2017-05-24T18:39:00Z">
        <w:r>
          <w:rPr>
            <w:rStyle w:val="nfasis"/>
            <w:rFonts w:ascii="Book Antiqua" w:hAnsi="Book Antiqua"/>
            <w:i w:val="0"/>
          </w:rPr>
          <w:t>las</w:t>
        </w:r>
      </w:ins>
      <w:ins w:id="539" w:author="Pablo Blanco Peris" w:date="2017-05-24T18:38:00Z">
        <w:r>
          <w:rPr>
            <w:rStyle w:val="nfasis"/>
            <w:rFonts w:ascii="Book Antiqua" w:hAnsi="Book Antiqua"/>
            <w:i w:val="0"/>
          </w:rPr>
          <w:t xml:space="preserve"> personas que aparecen</w:t>
        </w:r>
      </w:ins>
      <w:ins w:id="540" w:author="Pablo Blanco Peris" w:date="2017-05-24T18:39:00Z">
        <w:r>
          <w:rPr>
            <w:rStyle w:val="nfasis"/>
            <w:rFonts w:ascii="Book Antiqua" w:hAnsi="Book Antiqua"/>
            <w:i w:val="0"/>
          </w:rPr>
          <w:t xml:space="preserve"> detrás del hombre que está en primer plano</w:t>
        </w:r>
      </w:ins>
      <w:ins w:id="541"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542" w:author="Pablo Blanco Peris" w:date="2017-05-24T18:36:00Z"/>
          <w:rStyle w:val="nfasis"/>
          <w:i w:val="0"/>
        </w:rPr>
      </w:pPr>
    </w:p>
    <w:p w14:paraId="089F21FC" w14:textId="77777777" w:rsidR="00EB4ED5" w:rsidRDefault="00EB4ED5" w:rsidP="00E022D8">
      <w:pPr>
        <w:jc w:val="center"/>
        <w:rPr>
          <w:ins w:id="543" w:author="Pablo Blanco Peris" w:date="2017-05-24T18:36:00Z"/>
          <w:rStyle w:val="nfasis"/>
          <w:i w:val="0"/>
        </w:rPr>
      </w:pPr>
    </w:p>
    <w:p w14:paraId="5BE76855" w14:textId="77777777" w:rsidR="00EB4ED5" w:rsidRDefault="00EB4ED5" w:rsidP="00E022D8">
      <w:pPr>
        <w:jc w:val="center"/>
        <w:rPr>
          <w:ins w:id="544"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545" w:author="Pablo Blanco Peris" w:date="2017-05-24T18:42:00Z">
            <w:rPr>
              <w:rStyle w:val="nfasis"/>
              <w:i w:val="0"/>
            </w:rPr>
          </w:rPrChange>
        </w:rPr>
      </w:pPr>
      <w:ins w:id="546" w:author="Pablo Blanco Peris" w:date="2017-05-24T18:36:00Z">
        <w:r w:rsidRPr="00DE270F">
          <w:rPr>
            <w:rStyle w:val="nfasis"/>
            <w:rFonts w:ascii="Book Antiqua" w:hAnsi="Book Antiqua"/>
            <w:sz w:val="20"/>
            <w:rPrChange w:id="547" w:author="Pablo Blanco Peris" w:date="2017-05-24T18:42:00Z">
              <w:rPr>
                <w:rStyle w:val="nfasis"/>
              </w:rPr>
            </w:rPrChange>
          </w:rPr>
          <w:t>(</w:t>
        </w:r>
      </w:ins>
      <w:r w:rsidR="008A19B5" w:rsidRPr="00DE270F">
        <w:rPr>
          <w:rStyle w:val="nfasis"/>
          <w:rFonts w:ascii="Book Antiqua" w:hAnsi="Book Antiqua"/>
          <w:sz w:val="20"/>
          <w:rPrChange w:id="548" w:author="Pablo Blanco Peris" w:date="2017-05-24T18:42:00Z">
            <w:rPr>
              <w:rStyle w:val="nfasis"/>
            </w:rPr>
          </w:rPrChange>
        </w:rPr>
        <w:t>a</w:t>
      </w:r>
      <w:ins w:id="549" w:author="Pablo Blanco Peris" w:date="2017-05-24T18:36:00Z">
        <w:r w:rsidRPr="00DE270F">
          <w:rPr>
            <w:rStyle w:val="nfasis"/>
            <w:rFonts w:ascii="Book Antiqua" w:hAnsi="Book Antiqua"/>
            <w:sz w:val="20"/>
            <w:rPrChange w:id="550" w:author="Pablo Blanco Peris" w:date="2017-05-24T18:42:00Z">
              <w:rPr>
                <w:rStyle w:val="nfasis"/>
              </w:rPr>
            </w:rPrChange>
          </w:rPr>
          <w:t>)</w:t>
        </w:r>
      </w:ins>
      <w:r w:rsidR="008A19B5" w:rsidRPr="00DE270F">
        <w:rPr>
          <w:rStyle w:val="nfasis"/>
          <w:rFonts w:ascii="Book Antiqua" w:hAnsi="Book Antiqua"/>
          <w:sz w:val="20"/>
          <w:rPrChange w:id="551" w:author="Pablo Blanco Peris" w:date="2017-05-24T18:42:00Z">
            <w:rPr>
              <w:rStyle w:val="nfasis"/>
            </w:rPr>
          </w:rPrChange>
        </w:rPr>
        <w:tab/>
      </w:r>
      <w:ins w:id="552" w:author="Pablo Blanco Peris" w:date="2017-05-24T18:36:00Z">
        <w:r w:rsidRPr="00DE270F">
          <w:rPr>
            <w:rStyle w:val="nfasis"/>
            <w:rFonts w:ascii="Book Antiqua" w:hAnsi="Book Antiqua"/>
            <w:sz w:val="20"/>
            <w:rPrChange w:id="553" w:author="Pablo Blanco Peris" w:date="2017-05-24T18:42:00Z">
              <w:rPr>
                <w:rStyle w:val="nfasis"/>
              </w:rPr>
            </w:rPrChange>
          </w:rPr>
          <w:t>(</w:t>
        </w:r>
      </w:ins>
      <w:r w:rsidR="008A19B5" w:rsidRPr="00DE270F">
        <w:rPr>
          <w:rStyle w:val="nfasis"/>
          <w:rFonts w:ascii="Book Antiqua" w:hAnsi="Book Antiqua"/>
          <w:sz w:val="20"/>
          <w:rPrChange w:id="554" w:author="Pablo Blanco Peris" w:date="2017-05-24T18:42:00Z">
            <w:rPr>
              <w:rStyle w:val="nfasis"/>
            </w:rPr>
          </w:rPrChange>
        </w:rPr>
        <w:t>b</w:t>
      </w:r>
      <w:ins w:id="555" w:author="Pablo Blanco Peris" w:date="2017-05-24T18:36:00Z">
        <w:r w:rsidRPr="00DE270F">
          <w:rPr>
            <w:rStyle w:val="nfasis"/>
            <w:rFonts w:ascii="Book Antiqua" w:hAnsi="Book Antiqua"/>
            <w:sz w:val="20"/>
            <w:rPrChange w:id="556"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557" w:author="Pablo Blanco Peris" w:date="2017-05-24T18:36:00Z"/>
          <w:rStyle w:val="nfasis"/>
          <w:rFonts w:ascii="Book Antiqua" w:hAnsi="Book Antiqua"/>
          <w:sz w:val="20"/>
          <w:rPrChange w:id="558" w:author="Pablo Blanco Peris" w:date="2017-05-24T18:42:00Z">
            <w:rPr>
              <w:ins w:id="559" w:author="Pablo Blanco Peris" w:date="2017-05-24T18:36:00Z"/>
              <w:rStyle w:val="nfasis"/>
            </w:rPr>
          </w:rPrChange>
        </w:rPr>
        <w:pPrChange w:id="560" w:author="Pablo Blanco Peris" w:date="2017-05-24T18:53:00Z">
          <w:pPr>
            <w:tabs>
              <w:tab w:val="left" w:pos="2336"/>
              <w:tab w:val="left" w:pos="5744"/>
            </w:tabs>
          </w:pPr>
        </w:pPrChange>
      </w:pPr>
      <w:ins w:id="561" w:author="Pablo Blanco Peris" w:date="2017-05-24T18:36:00Z">
        <w:r w:rsidRPr="00DE270F">
          <w:rPr>
            <w:rStyle w:val="nfasis"/>
            <w:rFonts w:ascii="Book Antiqua" w:hAnsi="Book Antiqua"/>
            <w:sz w:val="20"/>
            <w:rPrChange w:id="562"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563" w:author="Pablo Blanco Peris" w:date="2017-05-24T18:39:00Z"/>
          <w:rStyle w:val="nfasis"/>
          <w:sz w:val="20"/>
          <w:rPrChange w:id="564" w:author="Pablo Blanco Peris" w:date="2017-05-24T18:42:00Z">
            <w:rPr>
              <w:ins w:id="565" w:author="Pablo Blanco Peris" w:date="2017-05-24T18:39:00Z"/>
              <w:rStyle w:val="nfasis"/>
              <w:rFonts w:ascii="Times New Roman" w:hAnsi="Times New Roman"/>
              <w:szCs w:val="24"/>
              <w:lang w:val="es-ES"/>
            </w:rPr>
          </w:rPrChange>
        </w:rPr>
        <w:pPrChange w:id="566"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567" w:author="Pablo Blanco Peris" w:date="2017-05-24T18:39:00Z"/>
          <w:rStyle w:val="nfasis"/>
          <w:rFonts w:ascii="Book Antiqua" w:hAnsi="Book Antiqua"/>
          <w:szCs w:val="20"/>
          <w:lang w:val="es-ES_tradnl"/>
        </w:rPr>
      </w:pPr>
      <w:del w:id="568"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569"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570" w:author="Pablo Blanco Peris" w:date="2017-05-24T18:40:00Z">
        <w:r w:rsidDel="00AE5D3A">
          <w:rPr>
            <w:iCs/>
          </w:rPr>
          <w:delText xml:space="preserve">acabo </w:delText>
        </w:r>
      </w:del>
      <w:ins w:id="571" w:author="Pablo Blanco Peris" w:date="2017-05-24T18:40:00Z">
        <w:r w:rsidR="00AE5D3A">
          <w:rPr>
            <w:iCs/>
          </w:rPr>
          <w:t xml:space="preserve">acabado </w:t>
        </w:r>
      </w:ins>
      <w:r>
        <w:rPr>
          <w:iCs/>
        </w:rPr>
        <w:t xml:space="preserve">final tiene una calidad muy alta que hace </w:t>
      </w:r>
      <w:del w:id="572" w:author="Pablo Blanco Peris" w:date="2017-05-24T18:40:00Z">
        <w:r w:rsidR="00E022D8" w:rsidRPr="00C61687" w:rsidDel="00AE5D3A">
          <w:rPr>
            <w:iCs/>
          </w:rPr>
          <w:delText xml:space="preserve">imposible </w:delText>
        </w:r>
      </w:del>
      <w:ins w:id="573" w:author="Pablo Blanco Peris" w:date="2017-05-24T18:40:00Z">
        <w:r w:rsidR="00AE5D3A">
          <w:rPr>
            <w:iCs/>
          </w:rPr>
          <w:t>prácticamente imposible</w:t>
        </w:r>
      </w:ins>
      <w:del w:id="574"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575" w:author="Pablo Blanco Peris" w:date="2017-05-24T18:55:00Z"/>
          <w:bCs/>
          <w:smallCaps w:val="0"/>
        </w:rPr>
      </w:pPr>
      <w:bookmarkStart w:id="576" w:name="_Toc476940440"/>
      <w:bookmarkStart w:id="577" w:name="_Toc483414138"/>
      <w:del w:id="578" w:author="Pablo Blanco Peris" w:date="2017-05-24T18:55:00Z">
        <w:r w:rsidRPr="00C61687" w:rsidDel="008F6738">
          <w:rPr>
            <w:bCs/>
            <w:smallCaps w:val="0"/>
          </w:rPr>
          <w:delText>ANÁLISIS FORENSE DE IMÁGENES DIGITALES</w:delText>
        </w:r>
        <w:bookmarkEnd w:id="576"/>
        <w:bookmarkEnd w:id="577"/>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579" w:name="_Toc476940441"/>
      <w:bookmarkStart w:id="580" w:name="_Toc483414139"/>
      <w:r w:rsidRPr="00C61687">
        <w:rPr>
          <w:bCs/>
        </w:rPr>
        <w:t>Formación de una imagen digital</w:t>
      </w:r>
      <w:bookmarkEnd w:id="579"/>
      <w:bookmarkEnd w:id="580"/>
    </w:p>
    <w:p w14:paraId="685D9F88" w14:textId="77777777" w:rsidR="00E022D8" w:rsidRPr="00C61687" w:rsidRDefault="00E022D8">
      <w:pPr>
        <w:pStyle w:val="Estilo12ptPrimeralnea05cm"/>
        <w:ind w:left="284" w:firstLine="0"/>
        <w:rPr>
          <w:iCs/>
        </w:rPr>
        <w:pPrChange w:id="581" w:author="Maria Solana Gonzalez" w:date="2017-05-29T08:33:00Z">
          <w:pPr>
            <w:pStyle w:val="Estilo12ptPrimeralnea05cm"/>
          </w:pPr>
        </w:pPrChange>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pPr>
        <w:pStyle w:val="Estilo12ptPrimeralnea05cm"/>
        <w:ind w:left="284" w:firstLine="0"/>
        <w:rPr>
          <w:iCs/>
        </w:rPr>
        <w:pPrChange w:id="582" w:author="Maria Solana Gonzalez" w:date="2017-05-29T08:33:00Z">
          <w:pPr>
            <w:pStyle w:val="Estilo12ptPrimeralnea05cm"/>
          </w:pPr>
        </w:pPrChange>
      </w:pPr>
      <w:r w:rsidRPr="00C61687">
        <w:rPr>
          <w:iCs/>
        </w:rPr>
        <w:t>Las cámaras fotográficas están formadas por varios componentes: un sistema de lentes, un grupo de filtros, una matriz de filtro de colores o CFA</w:t>
      </w:r>
      <w:del w:id="583"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584" w:author="Pablo Blanco Peris" w:date="2017-05-24T18:43:00Z">
        <w:r w:rsidRPr="00C61687" w:rsidDel="00DE270F">
          <w:rPr>
            <w:iCs/>
          </w:rPr>
          <w:delText xml:space="preserve"> “</w:delText>
        </w:r>
      </w:del>
      <w:del w:id="585" w:author="Pablo Blanco Peris" w:date="2017-05-24T18:42:00Z">
        <w:r w:rsidRPr="00C61687" w:rsidDel="00DE270F">
          <w:rPr>
            <w:iCs/>
          </w:rPr>
          <w:delText>Digital Image Processor”</w:delText>
        </w:r>
      </w:del>
      <w:r w:rsidRPr="00C61687">
        <w:rPr>
          <w:iCs/>
        </w:rPr>
        <w:t xml:space="preserve"> </w:t>
      </w:r>
      <w:del w:id="586" w:author="Pablo Blanco Peris" w:date="2017-05-24T18:43:00Z">
        <w:r w:rsidRPr="00C61687" w:rsidDel="00DE270F">
          <w:rPr>
            <w:iCs/>
          </w:rPr>
          <w:delText>(</w:delText>
        </w:r>
      </w:del>
      <w:r w:rsidRPr="00C61687">
        <w:rPr>
          <w:iCs/>
        </w:rPr>
        <w:t>DIP</w:t>
      </w:r>
      <w:del w:id="587" w:author="Pablo Blanco Peris" w:date="2017-05-24T18:43:00Z">
        <w:r w:rsidRPr="00C61687" w:rsidDel="00DE270F">
          <w:rPr>
            <w:iCs/>
          </w:rPr>
          <w:delText>)</w:delText>
        </w:r>
      </w:del>
      <w:r w:rsidRPr="00C61687">
        <w:rPr>
          <w:iCs/>
        </w:rPr>
        <w:t>.</w:t>
      </w:r>
    </w:p>
    <w:p w14:paraId="1905A393" w14:textId="77777777" w:rsidR="00E022D8" w:rsidRPr="00C61687" w:rsidRDefault="00E022D8" w:rsidP="00F231ED">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77777777" w:rsidR="00E022D8" w:rsidRPr="00C61687" w:rsidRDefault="00E022D8" w:rsidP="00E022D8">
      <w:pPr>
        <w:pStyle w:val="Estilo12ptPrimeralnea05cm"/>
        <w:numPr>
          <w:ilvl w:val="0"/>
          <w:numId w:val="21"/>
        </w:numPr>
        <w:rPr>
          <w:iCs/>
        </w:rPr>
      </w:pPr>
      <w:r w:rsidRPr="00C61687">
        <w:rPr>
          <w:iCs/>
        </w:rPr>
        <w:t>Finalmente, la imagen generada por el procesador se comprime.</w:t>
      </w:r>
    </w:p>
    <w:p w14:paraId="027A9F06" w14:textId="77777777" w:rsidR="00E022D8" w:rsidRPr="00C61687" w:rsidRDefault="00E022D8">
      <w:pPr>
        <w:pStyle w:val="Estilo12ptPrimeralnea05cm"/>
        <w:ind w:left="284" w:firstLine="0"/>
        <w:rPr>
          <w:iCs/>
        </w:rPr>
        <w:pPrChange w:id="588" w:author="Maria Solana Gonzalez" w:date="2017-05-29T08:33:00Z">
          <w:pPr>
            <w:pStyle w:val="Estilo12ptPrimeralnea05cm"/>
          </w:pPr>
        </w:pPrChange>
      </w:pPr>
      <w:r>
        <w:rPr>
          <w:iCs/>
        </w:rPr>
        <w:t>L</w:t>
      </w:r>
      <w:r w:rsidRPr="00C61687">
        <w:rPr>
          <w:iCs/>
        </w:rPr>
        <w:t xml:space="preserve">os pasos descritos anteriormente sobre la estructura básica de la formación de la imagen se describen en la siguiente figura de manera sencilla y gráfica, dónde se puede apreciar de manera notable el cambio desde la escena inicial </w:t>
      </w:r>
      <w:r w:rsidRPr="00C61687">
        <w:rPr>
          <w:iCs/>
        </w:rPr>
        <w:lastRenderedPageBreak/>
        <w:t>hasta la imagen final.</w:t>
      </w:r>
    </w:p>
    <w:p w14:paraId="35335490" w14:textId="308C8781" w:rsidR="00E022D8" w:rsidRPr="002E1352" w:rsidRDefault="00AC7F8E" w:rsidP="00E022D8">
      <w:ins w:id="589" w:author="Maria Solana Gonzalez" w:date="2017-05-29T15:29:00Z">
        <w:r w:rsidRPr="004961EC">
          <w:rPr>
            <w:rFonts w:ascii="Times" w:hAnsi="Times" w:cs="Times"/>
            <w:noProof/>
            <w:lang w:val="es-ES_tradnl" w:eastAsia="es-ES_tradnl"/>
          </w:rPr>
          <w:drawing>
            <wp:anchor distT="0" distB="0" distL="114300" distR="114300" simplePos="0" relativeHeight="251667456" behindDoc="0" locked="0" layoutInCell="1" allowOverlap="1" wp14:anchorId="4E03C4A6" wp14:editId="022CBE79">
              <wp:simplePos x="0" y="0"/>
              <wp:positionH relativeFrom="column">
                <wp:posOffset>-229755</wp:posOffset>
              </wp:positionH>
              <wp:positionV relativeFrom="paragraph">
                <wp:posOffset>179070</wp:posOffset>
              </wp:positionV>
              <wp:extent cx="6421755" cy="2049145"/>
              <wp:effectExtent l="0" t="0" r="4445" b="825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mara_digital.png"/>
                      <pic:cNvPicPr/>
                    </pic:nvPicPr>
                    <pic:blipFill>
                      <a:blip r:embed="rId34">
                        <a:extLst>
                          <a:ext uri="{28A0092B-C50C-407E-A947-70E740481C1C}">
                            <a14:useLocalDpi xmlns:a14="http://schemas.microsoft.com/office/drawing/2010/main" val="0"/>
                          </a:ext>
                        </a:extLst>
                      </a:blip>
                      <a:stretch>
                        <a:fillRect/>
                      </a:stretch>
                    </pic:blipFill>
                    <pic:spPr>
                      <a:xfrm>
                        <a:off x="0" y="0"/>
                        <a:ext cx="6421755" cy="2049145"/>
                      </a:xfrm>
                      <a:prstGeom prst="rect">
                        <a:avLst/>
                      </a:prstGeom>
                    </pic:spPr>
                  </pic:pic>
                </a:graphicData>
              </a:graphic>
              <wp14:sizeRelH relativeFrom="page">
                <wp14:pctWidth>0</wp14:pctWidth>
              </wp14:sizeRelH>
              <wp14:sizeRelV relativeFrom="page">
                <wp14:pctHeight>0</wp14:pctHeight>
              </wp14:sizeRelV>
            </wp:anchor>
          </w:drawing>
        </w:r>
      </w:ins>
    </w:p>
    <w:p w14:paraId="0D3FF8AD" w14:textId="06BD8B10" w:rsidR="00E022D8" w:rsidRDefault="00E022D8" w:rsidP="00E022D8">
      <w:pPr>
        <w:widowControl w:val="0"/>
        <w:autoSpaceDE w:val="0"/>
        <w:autoSpaceDN w:val="0"/>
        <w:adjustRightInd w:val="0"/>
        <w:spacing w:line="280" w:lineRule="atLeast"/>
        <w:rPr>
          <w:rFonts w:ascii="Times" w:hAnsi="Times" w:cs="Times"/>
        </w:rPr>
      </w:pPr>
      <w:del w:id="590" w:author="Maria Solana Gonzalez" w:date="2017-05-29T08:28:00Z">
        <w:r w:rsidDel="0033438F">
          <w:rPr>
            <w:rFonts w:ascii="Times" w:hAnsi="Times" w:cs="Times"/>
            <w:noProof/>
            <w:lang w:val="es-ES_tradnl" w:eastAsia="es-ES_tradnl"/>
            <w:rPrChange w:id="591" w:author="Unknown">
              <w:rPr>
                <w:noProof/>
                <w:lang w:val="es-ES_tradnl" w:eastAsia="es-ES_tradnl"/>
              </w:rPr>
            </w:rPrChange>
          </w:rPr>
          <w:drawing>
            <wp:inline distT="0" distB="0" distL="0" distR="0" wp14:anchorId="7630F797" wp14:editId="47551BAA">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del>
      <w:r>
        <w:rPr>
          <w:rFonts w:ascii="Times" w:hAnsi="Times" w:cs="Times"/>
        </w:rPr>
        <w:t xml:space="preserve"> </w:t>
      </w:r>
    </w:p>
    <w:p w14:paraId="6A33BF97" w14:textId="77777777" w:rsidR="00E022D8" w:rsidRDefault="00E022D8" w:rsidP="00DF4A4D">
      <w:pPr>
        <w:ind w:left="1418"/>
        <w:rPr>
          <w:rStyle w:val="nfasis"/>
        </w:rPr>
        <w:pPrChange w:id="592" w:author="Maria Solana Gonzalez" w:date="2017-05-29T15:30:00Z">
          <w:pPr>
            <w:jc w:val="center"/>
          </w:pPr>
        </w:pPrChange>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0B8BD7D1" w:rsidR="003345F2" w:rsidRDefault="003345F2">
      <w:pPr>
        <w:spacing w:after="200" w:line="276" w:lineRule="auto"/>
        <w:rPr>
          <w:ins w:id="593" w:author="Maria Solana Gonzalez" w:date="2017-05-29T08:32:00Z"/>
          <w:i/>
          <w:iCs/>
        </w:rPr>
      </w:pPr>
      <w:ins w:id="594" w:author="Maria Solana Gonzalez" w:date="2017-05-29T08:32:00Z">
        <w:r>
          <w:rPr>
            <w:i/>
            <w:iCs/>
          </w:rPr>
          <w:br w:type="page"/>
        </w:r>
      </w:ins>
    </w:p>
    <w:p w14:paraId="0EE32187" w14:textId="17C1495F" w:rsidR="00E022D8" w:rsidRPr="00401EA5" w:rsidRDefault="00E022D8" w:rsidP="00E022D8">
      <w:pPr>
        <w:jc w:val="center"/>
        <w:rPr>
          <w:i/>
          <w:iCs/>
        </w:rPr>
      </w:pPr>
    </w:p>
    <w:p w14:paraId="618410E3" w14:textId="4DDB7C9A" w:rsidR="00E022D8" w:rsidRPr="00C95908" w:rsidRDefault="00E022D8" w:rsidP="00E022D8">
      <w:pPr>
        <w:pStyle w:val="Ttulo2"/>
        <w:numPr>
          <w:ilvl w:val="1"/>
          <w:numId w:val="19"/>
        </w:numPr>
        <w:ind w:left="720" w:hanging="720"/>
        <w:rPr>
          <w:bCs/>
        </w:rPr>
      </w:pPr>
      <w:bookmarkStart w:id="595" w:name="_Toc476940442"/>
      <w:bookmarkStart w:id="596" w:name="_Toc483414140"/>
      <w:r w:rsidRPr="00C95908">
        <w:rPr>
          <w:bCs/>
        </w:rPr>
        <w:t>Filtros de color</w:t>
      </w:r>
      <w:bookmarkEnd w:id="595"/>
      <w:bookmarkEnd w:id="596"/>
    </w:p>
    <w:p w14:paraId="2288CA41" w14:textId="618EC1DA" w:rsidR="00E022D8" w:rsidRPr="00C61687" w:rsidRDefault="00E022D8">
      <w:pPr>
        <w:pStyle w:val="Estilo12ptPrimeralnea05cm"/>
        <w:ind w:left="284" w:firstLine="0"/>
        <w:rPr>
          <w:iCs/>
        </w:rPr>
        <w:pPrChange w:id="597" w:author="Maria Solana Gonzalez" w:date="2017-05-29T08:33:00Z">
          <w:pPr>
            <w:pStyle w:val="Estilo12ptPrimeralnea05cm"/>
          </w:pPr>
        </w:pPrChange>
      </w:pPr>
      <w:r w:rsidRPr="00C61687">
        <w:rPr>
          <w:iCs/>
        </w:rPr>
        <w:t>Respecto a la matriz de filtros de color, o, CFA, es un componente que se encuentra sobre el sensor monocromo, y su función es adquirir la información del color de la escena.</w:t>
      </w:r>
    </w:p>
    <w:p w14:paraId="74C3E7C4" w14:textId="69C4CB9A" w:rsidR="00E022D8" w:rsidRPr="00C61687" w:rsidRDefault="00E022D8">
      <w:pPr>
        <w:pStyle w:val="Estilo12ptPrimeralnea05cm"/>
        <w:ind w:left="284" w:firstLine="0"/>
        <w:rPr>
          <w:iCs/>
        </w:rPr>
        <w:pPrChange w:id="598" w:author="Maria Solana Gonzalez" w:date="2017-05-29T08:33:00Z">
          <w:pPr>
            <w:pStyle w:val="Estilo12ptPrimeralnea05cm"/>
          </w:pPr>
        </w:pPrChange>
      </w:pPr>
      <w:r w:rsidRPr="00C61687">
        <w:rPr>
          <w:iCs/>
        </w:rPr>
        <w:t>La intensidad de la luz que pasa por cada una de las celdas forma una imagen en escala de grises y, dependiendo de la configuración del filtro CFA, se interpreta como una imagen a color.</w:t>
      </w:r>
    </w:p>
    <w:p w14:paraId="1A9F4756" w14:textId="3DC3B075" w:rsidR="00E022D8" w:rsidRDefault="003345F2" w:rsidP="00E022D8">
      <w:ins w:id="599" w:author="Maria Solana Gonzalez" w:date="2017-05-29T08:30:00Z">
        <w:r>
          <w:rPr>
            <w:noProof/>
            <w:lang w:val="es-ES_tradnl" w:eastAsia="es-ES_tradnl"/>
          </w:rPr>
          <w:drawing>
            <wp:anchor distT="0" distB="0" distL="114300" distR="114300" simplePos="0" relativeHeight="251666432" behindDoc="0" locked="0" layoutInCell="1" allowOverlap="1" wp14:anchorId="4D65B3EF" wp14:editId="2FB7FF72">
              <wp:simplePos x="0" y="0"/>
              <wp:positionH relativeFrom="margin">
                <wp:posOffset>-635</wp:posOffset>
              </wp:positionH>
              <wp:positionV relativeFrom="margin">
                <wp:posOffset>2922270</wp:posOffset>
              </wp:positionV>
              <wp:extent cx="5400675" cy="3016885"/>
              <wp:effectExtent l="0" t="0" r="9525"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6">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anchor>
          </w:drawing>
        </w:r>
      </w:ins>
    </w:p>
    <w:p w14:paraId="6B806EE7" w14:textId="402CB049" w:rsidR="00E022D8" w:rsidRDefault="00E022D8" w:rsidP="00E022D8">
      <w:pPr>
        <w:ind w:left="1416"/>
      </w:pPr>
      <w:del w:id="600" w:author="Maria Solana Gonzalez" w:date="2017-05-29T08:30:00Z">
        <w:r w:rsidDel="00564820">
          <w:rPr>
            <w:noProof/>
            <w:lang w:val="es-ES_tradnl" w:eastAsia="es-ES_tradnl"/>
          </w:rPr>
          <w:drawing>
            <wp:inline distT="0" distB="0" distL="0" distR="0" wp14:anchorId="7B352E78" wp14:editId="65B7FFE0">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del>
      <w:r>
        <w:t xml:space="preserve"> </w:t>
      </w:r>
    </w:p>
    <w:p w14:paraId="392B8AC1" w14:textId="4833C066" w:rsidR="00E022D8" w:rsidRPr="00253CDD" w:rsidRDefault="00E022D8" w:rsidP="00E022D8">
      <w:pPr>
        <w:jc w:val="center"/>
        <w:rPr>
          <w:rStyle w:val="nfasis"/>
        </w:rPr>
      </w:pPr>
      <w:r>
        <w:rPr>
          <w:rStyle w:val="nfasis"/>
        </w:rPr>
        <w:t>Figura 1.2: Matriz de color de filtros (CFA)</w:t>
      </w:r>
    </w:p>
    <w:p w14:paraId="5676EB40" w14:textId="2106C5C5" w:rsidR="00E022D8" w:rsidRPr="00554733" w:rsidRDefault="00E022D8" w:rsidP="00E022D8"/>
    <w:p w14:paraId="2B2BC7A0" w14:textId="7D7FEB4A" w:rsidR="00E022D8" w:rsidRPr="00C61687" w:rsidRDefault="00E022D8">
      <w:pPr>
        <w:pStyle w:val="Estilo12ptPrimeralnea05cm"/>
        <w:ind w:left="284" w:firstLine="0"/>
        <w:rPr>
          <w:iCs/>
        </w:rPr>
        <w:pPrChange w:id="601" w:author="Maria Solana Gonzalez" w:date="2017-05-29T08:33:00Z">
          <w:pPr>
            <w:pStyle w:val="Estilo12ptPrimeralnea05cm"/>
          </w:pPr>
        </w:pPrChange>
      </w:pPr>
      <w:r w:rsidRPr="00C61687">
        <w:rPr>
          <w:iCs/>
        </w:rPr>
        <w:t>En este punto se realiza el proceso de la interpolación cromática para obtener los valores de los colores restantes.</w:t>
      </w:r>
    </w:p>
    <w:p w14:paraId="499602A4" w14:textId="57288800" w:rsidR="00E022D8" w:rsidRPr="00C61687" w:rsidRDefault="00E022D8">
      <w:pPr>
        <w:pStyle w:val="Estilo12ptPrimeralnea05cm"/>
        <w:ind w:left="284" w:firstLine="0"/>
        <w:rPr>
          <w:iCs/>
        </w:rPr>
        <w:pPrChange w:id="602" w:author="Maria Solana Gonzalez" w:date="2017-05-29T08:33:00Z">
          <w:pPr>
            <w:pStyle w:val="Estilo12ptPrimeralnea05cm"/>
          </w:pPr>
        </w:pPrChange>
      </w:pPr>
      <w:r w:rsidRPr="00C61687">
        <w:rPr>
          <w:iCs/>
        </w:rPr>
        <w:t>Generalmente, las cámaras usan el modelo</w:t>
      </w:r>
      <w:ins w:id="603" w:author="Pablo Blanco Peris" w:date="2017-05-24T18:46:00Z">
        <w:r w:rsidR="00DE270F">
          <w:rPr>
            <w:iCs/>
          </w:rPr>
          <w:t xml:space="preserve"> </w:t>
        </w:r>
      </w:ins>
      <w:del w:id="604" w:author="Pablo Blanco Peris" w:date="2017-05-24T18:46:00Z">
        <w:r w:rsidRPr="00C61687" w:rsidDel="00DE270F">
          <w:rPr>
            <w:iCs/>
          </w:rPr>
          <w:delText xml:space="preserve"> Green-Red-Green-Blue (</w:delText>
        </w:r>
      </w:del>
      <w:r w:rsidRPr="00C61687">
        <w:rPr>
          <w:iCs/>
        </w:rPr>
        <w:t>GRGB</w:t>
      </w:r>
      <w:del w:id="605" w:author="Pablo Blanco Peris" w:date="2017-05-24T18:46:00Z">
        <w:r w:rsidRPr="00C61687" w:rsidDel="00DE270F">
          <w:rPr>
            <w:iCs/>
          </w:rPr>
          <w:delText>)</w:delText>
        </w:r>
      </w:del>
      <w:r w:rsidRPr="00C61687">
        <w:rPr>
          <w:iCs/>
        </w:rPr>
        <w:t xml:space="preserve">. Pero hay varias alternativas de filtros CFA: </w:t>
      </w:r>
      <w:del w:id="606" w:author="Pablo Blanco Peris" w:date="2017-05-24T18:45:00Z">
        <w:r w:rsidRPr="00C61687" w:rsidDel="00DE270F">
          <w:rPr>
            <w:iCs/>
          </w:rPr>
          <w:delText>Cyan-Yellow-Yellow-Magenta (</w:delText>
        </w:r>
      </w:del>
      <w:r w:rsidRPr="00C61687">
        <w:rPr>
          <w:iCs/>
        </w:rPr>
        <w:t>CYYM</w:t>
      </w:r>
      <w:del w:id="607" w:author="Pablo Blanco Peris" w:date="2017-05-24T18:45:00Z">
        <w:r w:rsidRPr="00C61687" w:rsidDel="00DE270F">
          <w:rPr>
            <w:iCs/>
          </w:rPr>
          <w:delText>)</w:delText>
        </w:r>
      </w:del>
      <w:r w:rsidRPr="00C61687">
        <w:rPr>
          <w:iCs/>
        </w:rPr>
        <w:t xml:space="preserve">, </w:t>
      </w:r>
      <w:del w:id="608" w:author="Pablo Blanco Peris" w:date="2017-05-24T18:45:00Z">
        <w:r w:rsidRPr="00C61687" w:rsidDel="00DE270F">
          <w:rPr>
            <w:iCs/>
          </w:rPr>
          <w:delText>Red-Green-Blue-Emerland (</w:delText>
        </w:r>
      </w:del>
      <w:r w:rsidRPr="00C61687">
        <w:rPr>
          <w:iCs/>
        </w:rPr>
        <w:t>RGBE</w:t>
      </w:r>
      <w:ins w:id="609" w:author="Pablo Blanco Peris" w:date="2017-05-24T18:45:00Z">
        <w:r w:rsidR="00DE270F">
          <w:rPr>
            <w:iCs/>
          </w:rPr>
          <w:t xml:space="preserve"> o</w:t>
        </w:r>
      </w:ins>
      <w:del w:id="610" w:author="Pablo Blanco Peris" w:date="2017-05-24T18:45:00Z">
        <w:r w:rsidRPr="00C61687" w:rsidDel="00DE270F">
          <w:rPr>
            <w:iCs/>
          </w:rPr>
          <w:delText>)</w:delText>
        </w:r>
      </w:del>
      <w:r w:rsidRPr="00C61687">
        <w:rPr>
          <w:iCs/>
        </w:rPr>
        <w:t xml:space="preserve"> </w:t>
      </w:r>
      <w:del w:id="611" w:author="Pablo Blanco Peris" w:date="2017-05-24T18:45:00Z">
        <w:r w:rsidRPr="00C61687" w:rsidDel="00DE270F">
          <w:rPr>
            <w:iCs/>
          </w:rPr>
          <w:delText>y Cyan-Magenta-Yellow (</w:delText>
        </w:r>
      </w:del>
      <w:r w:rsidRPr="00C61687">
        <w:rPr>
          <w:iCs/>
        </w:rPr>
        <w:t>CMY</w:t>
      </w:r>
      <w:del w:id="612"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613" w:name="_Toc476940443"/>
      <w:bookmarkStart w:id="614" w:name="_Toc483414141"/>
      <w:r w:rsidRPr="00C95908">
        <w:rPr>
          <w:bCs/>
        </w:rPr>
        <w:lastRenderedPageBreak/>
        <w:t>Tipos de sensores</w:t>
      </w:r>
      <w:bookmarkEnd w:id="613"/>
      <w:bookmarkEnd w:id="614"/>
    </w:p>
    <w:p w14:paraId="0ADFDD24" w14:textId="77777777" w:rsidR="00E022D8" w:rsidRDefault="00E022D8" w:rsidP="00E022D8"/>
    <w:p w14:paraId="493361C7" w14:textId="77777777" w:rsidR="00E022D8" w:rsidRPr="00C61687" w:rsidRDefault="00E022D8">
      <w:pPr>
        <w:pStyle w:val="Estilo12ptPrimeralnea05cm"/>
        <w:ind w:left="284" w:firstLine="0"/>
        <w:rPr>
          <w:iCs/>
        </w:rPr>
        <w:pPrChange w:id="615" w:author="Maria Solana Gonzalez" w:date="2017-05-29T08:33:00Z">
          <w:pPr>
            <w:pStyle w:val="Estilo12ptPrimeralnea05cm"/>
          </w:pPr>
        </w:pPrChange>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pPr>
        <w:pStyle w:val="Estilo12ptPrimeralnea05cm"/>
        <w:ind w:left="284" w:firstLine="0"/>
        <w:rPr>
          <w:iCs/>
        </w:rPr>
        <w:pPrChange w:id="616" w:author="Maria Solana Gonzalez" w:date="2017-05-29T08:33:00Z">
          <w:pPr>
            <w:pStyle w:val="Estilo12ptPrimeralnea05cm"/>
          </w:pPr>
        </w:pPrChange>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617" w:name="_Toc476940444"/>
      <w:bookmarkStart w:id="618" w:name="_Toc483414142"/>
      <w:r w:rsidRPr="00AB359A">
        <w:t>Sensores CCD</w:t>
      </w:r>
      <w:bookmarkEnd w:id="617"/>
      <w:bookmarkEnd w:id="618"/>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pPr>
        <w:pStyle w:val="Estilo12ptPrimeralnea05cm"/>
        <w:ind w:left="284" w:firstLine="0"/>
        <w:rPr>
          <w:iCs/>
        </w:rPr>
        <w:pPrChange w:id="619" w:author="Maria Solana Gonzalez" w:date="2017-05-29T08:33:00Z">
          <w:pPr>
            <w:pStyle w:val="Estilo12ptPrimeralnea05cm"/>
          </w:pPr>
        </w:pPrChange>
      </w:pPr>
      <w:r w:rsidRPr="00C61687">
        <w:rPr>
          <w:iCs/>
        </w:rPr>
        <w:t>Este tipo de sensor es menos sensible a la luz que el CMOS, por lo que captura un rango más amplio de tonos en las fotografías.</w:t>
      </w:r>
    </w:p>
    <w:p w14:paraId="1FE37F1F" w14:textId="77777777" w:rsidR="00E022D8" w:rsidRPr="00C61687" w:rsidRDefault="00E022D8">
      <w:pPr>
        <w:pStyle w:val="Estilo12ptPrimeralnea05cm"/>
        <w:ind w:left="284" w:firstLine="0"/>
        <w:rPr>
          <w:iCs/>
        </w:rPr>
        <w:pPrChange w:id="620" w:author="Maria Solana Gonzalez" w:date="2017-05-29T08:33:00Z">
          <w:pPr>
            <w:pStyle w:val="Estilo12ptPrimeralnea05cm"/>
          </w:pPr>
        </w:pPrChange>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pPr>
        <w:pStyle w:val="Estilo12ptPrimeralnea05cm"/>
        <w:ind w:left="284" w:firstLine="0"/>
        <w:rPr>
          <w:iCs/>
        </w:rPr>
        <w:pPrChange w:id="621" w:author="Maria Solana Gonzalez" w:date="2017-05-29T08:33:00Z">
          <w:pPr>
            <w:pStyle w:val="Estilo12ptPrimeralnea05cm"/>
          </w:pPr>
        </w:pPrChange>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622" w:name="_Toc476940445"/>
      <w:bookmarkStart w:id="623" w:name="_Toc483414143"/>
      <w:r w:rsidRPr="00AB359A">
        <w:t>Sensores CMOS</w:t>
      </w:r>
      <w:bookmarkEnd w:id="622"/>
      <w:bookmarkEnd w:id="623"/>
      <w:r w:rsidRPr="00AB359A">
        <w:t xml:space="preserve"> </w:t>
      </w:r>
    </w:p>
    <w:p w14:paraId="2262DAC5" w14:textId="77777777" w:rsidR="00E022D8" w:rsidRPr="00C61687" w:rsidRDefault="00E022D8">
      <w:pPr>
        <w:pStyle w:val="Estilo12ptPrimeralnea05cm"/>
        <w:ind w:left="284" w:firstLine="0"/>
        <w:rPr>
          <w:iCs/>
        </w:rPr>
        <w:pPrChange w:id="624" w:author="Maria Solana Gonzalez" w:date="2017-05-29T08:33:00Z">
          <w:pPr>
            <w:pStyle w:val="Estilo12ptPrimeralnea05cm"/>
          </w:pPr>
        </w:pPrChange>
      </w:pPr>
      <w:r w:rsidRPr="00C61687">
        <w:rPr>
          <w:iCs/>
        </w:rPr>
        <w:t xml:space="preserve">Los sensores CMOS se encuentran por regla general en la mayoría de dispositivos móviles, es decir, smartphones, tabletas y demás. </w:t>
      </w:r>
    </w:p>
    <w:p w14:paraId="456F87BE" w14:textId="77777777" w:rsidR="00E022D8" w:rsidRPr="00C61687" w:rsidRDefault="00E022D8" w:rsidP="00E022D8">
      <w:pPr>
        <w:pStyle w:val="Estilo12ptPrimeralnea05cm"/>
        <w:rPr>
          <w:iCs/>
        </w:rPr>
      </w:pPr>
      <w:r w:rsidRPr="00C61687">
        <w:rPr>
          <w:iCs/>
        </w:rPr>
        <w:t xml:space="preserve">Son más sensibles a la luz que los CCD debido a que están compuestos por </w:t>
      </w:r>
      <w:r w:rsidRPr="00C61687">
        <w:rPr>
          <w:iCs/>
        </w:rPr>
        <w:lastRenderedPageBreak/>
        <w:t>menos componentes, ya que se busca un acabado minimalista, es por ello que suelen ser más pequeños que los CCD y también más económicos.</w:t>
      </w:r>
    </w:p>
    <w:p w14:paraId="62B752F5" w14:textId="77777777" w:rsidR="00E022D8" w:rsidRDefault="00E022D8">
      <w:pPr>
        <w:pStyle w:val="Estilo12ptPrimeralnea05cm"/>
        <w:ind w:firstLine="0"/>
        <w:rPr>
          <w:iCs/>
        </w:rPr>
        <w:pPrChange w:id="625" w:author="Maria Solana Gonzalez" w:date="2017-05-29T08:33:00Z">
          <w:pPr>
            <w:pStyle w:val="Estilo12ptPrimeralnea05cm"/>
          </w:pPr>
        </w:pPrChange>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626" w:name="_Toc477877511"/>
      <w:bookmarkStart w:id="627" w:name="_Toc483414144"/>
      <w:r w:rsidRPr="00A33B5E">
        <w:rPr>
          <w:bCs/>
          <w:sz w:val="30"/>
          <w:szCs w:val="28"/>
        </w:rPr>
        <w:t>Imperfecciones</w:t>
      </w:r>
      <w:r w:rsidRPr="005D1821">
        <w:t xml:space="preserve"> </w:t>
      </w:r>
      <w:r w:rsidRPr="00A33B5E">
        <w:rPr>
          <w:bCs/>
          <w:sz w:val="30"/>
          <w:szCs w:val="28"/>
        </w:rPr>
        <w:t>y ruido de la imagen</w:t>
      </w:r>
      <w:bookmarkEnd w:id="626"/>
      <w:bookmarkEnd w:id="627"/>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628" w:name="_Toc477877512"/>
      <w:bookmarkStart w:id="629" w:name="_Toc483414145"/>
      <w:r w:rsidRPr="00A33B5E">
        <w:t>Imperfecciones</w:t>
      </w:r>
      <w:r w:rsidRPr="005D1821">
        <w:rPr>
          <w:sz w:val="24"/>
          <w:szCs w:val="24"/>
          <w:lang w:val="es-ES"/>
        </w:rPr>
        <w:t xml:space="preserve"> </w:t>
      </w:r>
      <w:r w:rsidRPr="00A33B5E">
        <w:t>del sensor</w:t>
      </w:r>
      <w:bookmarkEnd w:id="628"/>
      <w:bookmarkEnd w:id="629"/>
      <w:r w:rsidRPr="005D1821">
        <w:rPr>
          <w:sz w:val="24"/>
          <w:szCs w:val="24"/>
          <w:lang w:val="es-ES"/>
        </w:rPr>
        <w:t xml:space="preserve"> </w:t>
      </w:r>
    </w:p>
    <w:p w14:paraId="29D2B408" w14:textId="77777777" w:rsidR="00996957" w:rsidRPr="00F21DF0" w:rsidRDefault="00996957">
      <w:pPr>
        <w:pStyle w:val="Estilo12ptPrimeralnea05cm"/>
        <w:ind w:firstLine="0"/>
        <w:rPr>
          <w:iCs/>
        </w:rPr>
        <w:pPrChange w:id="630" w:author="Maria Solana Gonzalez" w:date="2017-05-29T08:35:00Z">
          <w:pPr>
            <w:jc w:val="both"/>
          </w:pPr>
        </w:pPrChange>
      </w:pPr>
      <w:r w:rsidRPr="00F21DF0">
        <w:rPr>
          <w:iCs/>
        </w:rPr>
        <w:t xml:space="preserve">Durante la generación de una imagen es posible que se produzcan defectos que se vean reflejados como ruido en la imagen final. </w:t>
      </w:r>
    </w:p>
    <w:p w14:paraId="13516AE7" w14:textId="77777777" w:rsidR="00996957" w:rsidRPr="00F21DF0" w:rsidDel="00F21DF0" w:rsidRDefault="00996957">
      <w:pPr>
        <w:pStyle w:val="Estilo12ptPrimeralnea05cm"/>
        <w:ind w:firstLine="0"/>
        <w:rPr>
          <w:del w:id="631" w:author="Maria Solana Gonzalez" w:date="2017-05-29T08:35:00Z"/>
          <w:iCs/>
        </w:rPr>
        <w:pPrChange w:id="632" w:author="Maria Solana Gonzalez" w:date="2017-05-29T08:35:00Z">
          <w:pPr>
            <w:jc w:val="both"/>
          </w:pPr>
        </w:pPrChange>
      </w:pPr>
      <w:r w:rsidRPr="00F21DF0">
        <w:rPr>
          <w:iCs/>
        </w:rPr>
        <w:t xml:space="preserve">Estos defectos característicos pueden determinar la cámara que generó cierta imagen. </w:t>
      </w:r>
    </w:p>
    <w:p w14:paraId="357EEB26" w14:textId="77777777" w:rsidR="00996957" w:rsidRPr="00FA0098" w:rsidRDefault="00996957">
      <w:pPr>
        <w:pStyle w:val="Estilo12ptPrimeralnea05cm"/>
        <w:ind w:firstLine="0"/>
        <w:rPr>
          <w:iCs/>
        </w:rPr>
        <w:pPrChange w:id="633" w:author="Maria Solana Gonzalez" w:date="2017-05-29T08:35:00Z">
          <w:pPr>
            <w:jc w:val="both"/>
          </w:pPr>
        </w:pPrChange>
      </w:pPr>
    </w:p>
    <w:p w14:paraId="610FD25E" w14:textId="77777777" w:rsidR="00996957" w:rsidRPr="00F56CE5" w:rsidRDefault="00996957">
      <w:pPr>
        <w:pStyle w:val="Estilo12ptPrimeralnea05cm"/>
        <w:ind w:firstLine="0"/>
        <w:rPr>
          <w:iCs/>
        </w:rPr>
        <w:pPrChange w:id="634" w:author="Maria Solana Gonzalez" w:date="2017-05-29T08:35:00Z">
          <w:pPr>
            <w:jc w:val="both"/>
          </w:pPr>
        </w:pPrChange>
      </w:pPr>
      <w:r w:rsidRPr="00F56CE5">
        <w:rPr>
          <w:iCs/>
        </w:rPr>
        <w:t xml:space="preserve">Los defectos se pueden agrupar en: </w:t>
      </w:r>
    </w:p>
    <w:p w14:paraId="37063784" w14:textId="77777777" w:rsidR="00996957" w:rsidRPr="00F21DF0" w:rsidRDefault="00996957">
      <w:pPr>
        <w:pStyle w:val="Estilo12ptPrimeralnea05cm"/>
        <w:numPr>
          <w:ilvl w:val="0"/>
          <w:numId w:val="39"/>
        </w:numPr>
        <w:rPr>
          <w:iCs/>
        </w:rPr>
        <w:pPrChange w:id="635" w:author="Maria Solana Gonzalez" w:date="2017-05-29T08:35:00Z">
          <w:pPr>
            <w:numPr>
              <w:numId w:val="22"/>
            </w:numPr>
            <w:ind w:left="720" w:hanging="360"/>
            <w:jc w:val="both"/>
          </w:pPr>
        </w:pPrChange>
      </w:pPr>
      <w:r w:rsidRPr="004035A0">
        <w:rPr>
          <w:iCs/>
        </w:rPr>
        <w:t>Defectos de fila y columna: Pueden ser ocasionados durante el proceso de transferencia de carga.  </w:t>
      </w:r>
    </w:p>
    <w:p w14:paraId="048C94DB" w14:textId="77777777" w:rsidR="00996957" w:rsidRPr="00F21DF0" w:rsidRDefault="00996957">
      <w:pPr>
        <w:pStyle w:val="Estilo12ptPrimeralnea05cm"/>
        <w:numPr>
          <w:ilvl w:val="0"/>
          <w:numId w:val="39"/>
        </w:numPr>
        <w:rPr>
          <w:iCs/>
        </w:rPr>
        <w:pPrChange w:id="636" w:author="Maria Solana Gonzalez" w:date="2017-05-29T08:35:00Z">
          <w:pPr>
            <w:numPr>
              <w:numId w:val="22"/>
            </w:numPr>
            <w:ind w:left="720" w:hanging="360"/>
            <w:jc w:val="both"/>
          </w:pPr>
        </w:pPrChange>
      </w:pPr>
      <w:r w:rsidRPr="00F21DF0">
        <w:rPr>
          <w:iCs/>
        </w:rPr>
        <w:t>Defectos de grupo: Pueden ser causados por suciedad o por fallos eléctricos.</w:t>
      </w:r>
      <w:r w:rsidRPr="00F21DF0">
        <w:rPr>
          <w:iCs/>
          <w:rPrChange w:id="637" w:author="Maria Solana Gonzalez" w:date="2017-05-29T08:35:00Z">
            <w:rPr>
              <w:rFonts w:ascii="MS Mincho" w:eastAsia="MS Mincho" w:hAnsi="MS Mincho" w:cs="MS Mincho"/>
            </w:rPr>
          </w:rPrChange>
        </w:rPr>
        <w:t> </w:t>
      </w:r>
    </w:p>
    <w:p w14:paraId="20373721" w14:textId="77777777" w:rsidR="00996957" w:rsidRPr="00F21DF0" w:rsidRDefault="00996957">
      <w:pPr>
        <w:pStyle w:val="Estilo12ptPrimeralnea05cm"/>
        <w:numPr>
          <w:ilvl w:val="0"/>
          <w:numId w:val="39"/>
        </w:numPr>
        <w:rPr>
          <w:iCs/>
        </w:rPr>
        <w:pPrChange w:id="638" w:author="Maria Solana Gonzalez" w:date="2017-05-29T08:35:00Z">
          <w:pPr>
            <w:numPr>
              <w:numId w:val="22"/>
            </w:numPr>
            <w:ind w:left="720" w:hanging="360"/>
            <w:jc w:val="both"/>
          </w:pPr>
        </w:pPrChange>
      </w:pPr>
      <w:r w:rsidRPr="00F21DF0">
        <w:rPr>
          <w:iCs/>
        </w:rPr>
        <w:t>Píxeles calientes: Cuando se generan altas salidas de voltaje bajo cierto tipo de condiciones.</w:t>
      </w:r>
    </w:p>
    <w:p w14:paraId="014AAEDB" w14:textId="77777777" w:rsidR="00996957" w:rsidRPr="00F21DF0" w:rsidRDefault="00996957">
      <w:pPr>
        <w:pStyle w:val="Estilo12ptPrimeralnea05cm"/>
        <w:numPr>
          <w:ilvl w:val="0"/>
          <w:numId w:val="39"/>
        </w:numPr>
        <w:rPr>
          <w:iCs/>
        </w:rPr>
        <w:pPrChange w:id="639" w:author="Maria Solana Gonzalez" w:date="2017-05-29T08:35:00Z">
          <w:pPr>
            <w:numPr>
              <w:numId w:val="22"/>
            </w:numPr>
            <w:ind w:left="720" w:hanging="360"/>
            <w:jc w:val="both"/>
          </w:pPr>
        </w:pPrChange>
      </w:pPr>
      <w:r w:rsidRPr="00F21DF0">
        <w:rPr>
          <w:iCs/>
        </w:rPr>
        <w:t>Píxeles muertos: Son los píxeles que tienen una respuesta muy pobre a la luz, apa</w:t>
      </w:r>
      <w:r w:rsidRPr="00FA0098">
        <w:rPr>
          <w:iCs/>
        </w:rPr>
        <w:t xml:space="preserve">reciendo como puntos negros en las imágenes finales. </w:t>
      </w:r>
      <w:r w:rsidRPr="00F21DF0">
        <w:rPr>
          <w:iCs/>
          <w:rPrChange w:id="640" w:author="Maria Solana Gonzalez" w:date="2017-05-29T08:35:00Z">
            <w:rPr>
              <w:rFonts w:ascii="MS Mincho" w:eastAsia="MS Mincho" w:hAnsi="MS Mincho" w:cs="MS Mincho"/>
            </w:rPr>
          </w:rPrChange>
        </w:rPr>
        <w:t> </w:t>
      </w:r>
    </w:p>
    <w:p w14:paraId="2922AE13" w14:textId="77777777" w:rsidR="00996957" w:rsidRPr="00F21DF0" w:rsidRDefault="00996957">
      <w:pPr>
        <w:pStyle w:val="Estilo12ptPrimeralnea05cm"/>
        <w:numPr>
          <w:ilvl w:val="0"/>
          <w:numId w:val="39"/>
        </w:numPr>
        <w:rPr>
          <w:iCs/>
        </w:rPr>
        <w:pPrChange w:id="641" w:author="Maria Solana Gonzalez" w:date="2017-05-29T08:35:00Z">
          <w:pPr>
            <w:numPr>
              <w:numId w:val="22"/>
            </w:numPr>
            <w:ind w:left="720" w:hanging="360"/>
            <w:jc w:val="both"/>
          </w:pPr>
        </w:pPrChange>
      </w:pPr>
      <w:r w:rsidRPr="00F21DF0">
        <w:rPr>
          <w:iCs/>
        </w:rPr>
        <w:t>Diferencias entre salidas múltiples: Cuando existe más de una salida pueden presentarse variaciones entre las diferentes salidas.</w:t>
      </w:r>
    </w:p>
    <w:p w14:paraId="327CD051" w14:textId="77777777" w:rsidR="00996957" w:rsidRPr="00F21DF0" w:rsidRDefault="00996957">
      <w:pPr>
        <w:pStyle w:val="Estilo12ptPrimeralnea05cm"/>
        <w:numPr>
          <w:ilvl w:val="0"/>
          <w:numId w:val="39"/>
        </w:numPr>
        <w:rPr>
          <w:iCs/>
        </w:rPr>
        <w:pPrChange w:id="642" w:author="Maria Solana Gonzalez" w:date="2017-05-29T08:35:00Z">
          <w:pPr>
            <w:numPr>
              <w:numId w:val="22"/>
            </w:numPr>
            <w:ind w:left="720" w:hanging="360"/>
            <w:jc w:val="both"/>
          </w:pPr>
        </w:pPrChange>
      </w:pPr>
      <w:r w:rsidRPr="00F21DF0">
        <w:rPr>
          <w:iCs/>
        </w:rPr>
        <w:lastRenderedPageBreak/>
        <w:t xml:space="preserve">Interferencia: Este defecto se produce cuando los fotones que deberían de ser recolectados por un píxel se recogen por un píxel vecino. </w:t>
      </w:r>
      <w:r w:rsidRPr="00F21DF0">
        <w:rPr>
          <w:iCs/>
          <w:rPrChange w:id="643" w:author="Maria Solana Gonzalez" w:date="2017-05-29T08:35:00Z">
            <w:rPr>
              <w:rFonts w:ascii="MS Mincho" w:eastAsia="MS Mincho" w:hAnsi="MS Mincho" w:cs="MS Mincho"/>
            </w:rPr>
          </w:rPrChange>
        </w:rPr>
        <w:t> </w:t>
      </w:r>
    </w:p>
    <w:p w14:paraId="7950885B" w14:textId="77777777" w:rsidR="00996957" w:rsidRPr="00F21DF0" w:rsidRDefault="00996957">
      <w:pPr>
        <w:pStyle w:val="Estilo12ptPrimeralnea05cm"/>
        <w:numPr>
          <w:ilvl w:val="0"/>
          <w:numId w:val="39"/>
        </w:numPr>
        <w:rPr>
          <w:iCs/>
        </w:rPr>
        <w:pPrChange w:id="644" w:author="Maria Solana Gonzalez" w:date="2017-05-29T08:35:00Z">
          <w:pPr>
            <w:numPr>
              <w:numId w:val="22"/>
            </w:numPr>
            <w:ind w:left="720" w:hanging="360"/>
            <w:jc w:val="both"/>
          </w:pPr>
        </w:pPrChange>
      </w:pPr>
      <w:r w:rsidRPr="00F21DF0">
        <w:rPr>
          <w:iCs/>
        </w:rPr>
        <w:t xml:space="preserve">Saturación: Sucede cuando un píxel acumula más carga de la que puede contener y el exceso de la carga es pasada a los píxeles vecinos generando, de este modo, el efecto blooming. </w:t>
      </w:r>
      <w:r w:rsidRPr="00F21DF0">
        <w:rPr>
          <w:iCs/>
          <w:rPrChange w:id="645" w:author="Maria Solana Gonzalez" w:date="2017-05-29T08:35:00Z">
            <w:rPr>
              <w:rFonts w:ascii="MS Mincho" w:eastAsia="MS Mincho" w:hAnsi="MS Mincho" w:cs="MS Mincho"/>
            </w:rPr>
          </w:rPrChange>
        </w:rPr>
        <w:t> </w:t>
      </w:r>
    </w:p>
    <w:p w14:paraId="218BF3D9" w14:textId="77777777" w:rsidR="00996957" w:rsidRPr="00F21DF0" w:rsidRDefault="00996957">
      <w:pPr>
        <w:pStyle w:val="Estilo12ptPrimeralnea05cm"/>
        <w:numPr>
          <w:ilvl w:val="0"/>
          <w:numId w:val="39"/>
        </w:numPr>
        <w:rPr>
          <w:iCs/>
        </w:rPr>
        <w:pPrChange w:id="646" w:author="Maria Solana Gonzalez" w:date="2017-05-29T08:35:00Z">
          <w:pPr>
            <w:numPr>
              <w:numId w:val="22"/>
            </w:numPr>
            <w:ind w:left="720" w:hanging="360"/>
            <w:jc w:val="both"/>
          </w:pPr>
        </w:pPrChange>
      </w:pPr>
      <w:r w:rsidRPr="00F21DF0">
        <w:rPr>
          <w:iCs/>
          <w:rPrChange w:id="647" w:author="Maria Solana Gonzalez" w:date="2017-05-29T08:35:00Z">
            <w:rPr>
              <w:i/>
            </w:rPr>
          </w:rPrChange>
        </w:rPr>
        <w:t>“Rolling Shutter”</w:t>
      </w:r>
      <w:r w:rsidRPr="00F21DF0">
        <w:rPr>
          <w:iCs/>
        </w:rPr>
        <w:t>: La técnica de rolling shutter utilizada en los sensores CMOS puede crear distorsiones en la imagen cuando la escena cambia significativamente mientras está siendo capturada como cuando hay movimientos en la escena.</w:t>
      </w:r>
    </w:p>
    <w:p w14:paraId="1116938B" w14:textId="77777777" w:rsidR="00996957" w:rsidRPr="00F21DF0" w:rsidRDefault="00996957">
      <w:pPr>
        <w:pStyle w:val="Estilo12ptPrimeralnea05cm"/>
        <w:numPr>
          <w:ilvl w:val="0"/>
          <w:numId w:val="39"/>
        </w:numPr>
        <w:rPr>
          <w:iCs/>
        </w:rPr>
        <w:pPrChange w:id="648" w:author="Maria Solana Gonzalez" w:date="2017-05-29T08:35:00Z">
          <w:pPr>
            <w:numPr>
              <w:numId w:val="22"/>
            </w:numPr>
            <w:ind w:left="720" w:hanging="360"/>
            <w:jc w:val="both"/>
          </w:pPr>
        </w:pPrChange>
      </w:pPr>
      <w:r w:rsidRPr="00F21DF0">
        <w:rPr>
          <w:iCs/>
        </w:rPr>
        <w:t xml:space="preserve">Corriente de oscuridad: Surge de las impurezas del cristal de silicio de los sensores. </w:t>
      </w:r>
      <w:r w:rsidRPr="00F21DF0">
        <w:rPr>
          <w:iCs/>
          <w:rPrChange w:id="649" w:author="Maria Solana Gonzalez" w:date="2017-05-29T08:35:00Z">
            <w:rPr>
              <w:rFonts w:ascii="MS Mincho" w:eastAsia="MS Mincho" w:hAnsi="MS Mincho" w:cs="MS Mincho"/>
            </w:rPr>
          </w:rPrChange>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650" w:name="_Toc477877513"/>
      <w:bookmarkStart w:id="651" w:name="_Toc483414146"/>
      <w:r w:rsidRPr="00A33B5E">
        <w:t>Ruido en la imagen</w:t>
      </w:r>
      <w:bookmarkEnd w:id="650"/>
      <w:bookmarkEnd w:id="651"/>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FA0098" w:rsidRDefault="00996957">
      <w:pPr>
        <w:pStyle w:val="Estilo12ptPrimeralnea05cm"/>
        <w:ind w:firstLine="0"/>
        <w:rPr>
          <w:iCs/>
        </w:rPr>
        <w:pPrChange w:id="652" w:author="Maria Solana Gonzalez" w:date="2017-05-29T08:36:00Z">
          <w:pPr>
            <w:jc w:val="both"/>
          </w:pPr>
        </w:pPrChange>
      </w:pPr>
      <w:r w:rsidRPr="00FA0098">
        <w:rPr>
          <w:iCs/>
        </w:rPr>
        <w:t>En el proceso de generación de la imagen en la cámara se puede producir gran cantidad de imperfecciones y ruido.</w:t>
      </w:r>
    </w:p>
    <w:p w14:paraId="3E280E9C" w14:textId="77777777" w:rsidR="00996957" w:rsidRPr="004035A0" w:rsidDel="00FA0098" w:rsidRDefault="00996957">
      <w:pPr>
        <w:pStyle w:val="Estilo12ptPrimeralnea05cm"/>
        <w:ind w:firstLine="0"/>
        <w:rPr>
          <w:del w:id="653" w:author="Maria Solana Gonzalez" w:date="2017-05-29T08:36:00Z"/>
          <w:iCs/>
        </w:rPr>
        <w:pPrChange w:id="654" w:author="Maria Solana Gonzalez" w:date="2017-05-29T08:36:00Z">
          <w:pPr>
            <w:jc w:val="both"/>
          </w:pPr>
        </w:pPrChange>
      </w:pPr>
      <w:r w:rsidRPr="00FA0098">
        <w:rPr>
          <w:iCs/>
        </w:rPr>
        <w:t>El patrón de ruido consiste en cualquier patrón espacial que no cambia de una imagen a otra, compuesto por el ruido esp</w:t>
      </w:r>
      <w:r w:rsidRPr="00F56CE5">
        <w:rPr>
          <w:iCs/>
        </w:rPr>
        <w:t>acial, totalmente independiente del ruido de patrón fijo (FPN).</w:t>
      </w:r>
    </w:p>
    <w:p w14:paraId="21C55EE6" w14:textId="77777777" w:rsidR="00996957" w:rsidRPr="004035A0" w:rsidRDefault="00996957">
      <w:pPr>
        <w:pStyle w:val="Estilo12ptPrimeralnea05cm"/>
        <w:ind w:firstLine="0"/>
        <w:rPr>
          <w:iCs/>
        </w:rPr>
        <w:pPrChange w:id="655" w:author="Maria Solana Gonzalez" w:date="2017-05-29T08:36:00Z">
          <w:pPr>
            <w:jc w:val="both"/>
          </w:pPr>
        </w:pPrChange>
      </w:pPr>
    </w:p>
    <w:p w14:paraId="2BD66A6F" w14:textId="77777777" w:rsidR="00996957" w:rsidRPr="00305C04" w:rsidDel="00FA0098" w:rsidRDefault="00996957">
      <w:pPr>
        <w:pStyle w:val="Estilo12ptPrimeralnea05cm"/>
        <w:ind w:firstLine="0"/>
        <w:rPr>
          <w:del w:id="656" w:author="Maria Solana Gonzalez" w:date="2017-05-29T08:36:00Z"/>
          <w:iCs/>
        </w:rPr>
        <w:pPrChange w:id="657" w:author="Maria Solana Gonzalez" w:date="2017-05-29T08:36:00Z">
          <w:pPr>
            <w:jc w:val="both"/>
          </w:pPr>
        </w:pPrChange>
      </w:pPr>
      <w:r w:rsidRPr="00DF4A4D">
        <w:rPr>
          <w:iCs/>
        </w:rPr>
        <w:t>El</w:t>
      </w:r>
      <w:r w:rsidRPr="0014074E">
        <w:rPr>
          <w:iCs/>
        </w:rPr>
        <w:t xml:space="preserve"> ruido FPN se genera en función de: la oscuridad, la exposición y la temperatura.</w:t>
      </w:r>
    </w:p>
    <w:p w14:paraId="5BBDE5BC" w14:textId="77777777" w:rsidR="00996957" w:rsidRPr="00E75C38" w:rsidRDefault="00996957">
      <w:pPr>
        <w:pStyle w:val="Estilo12ptPrimeralnea05cm"/>
        <w:ind w:firstLine="0"/>
        <w:rPr>
          <w:iCs/>
        </w:rPr>
        <w:pPrChange w:id="658" w:author="Maria Solana Gonzalez" w:date="2017-05-29T08:36:00Z">
          <w:pPr>
            <w:jc w:val="both"/>
          </w:pPr>
        </w:pPrChange>
      </w:pPr>
    </w:p>
    <w:p w14:paraId="1F234D18" w14:textId="77777777" w:rsidR="00996957" w:rsidRPr="00FA0098" w:rsidRDefault="00996957">
      <w:pPr>
        <w:pStyle w:val="Estilo12ptPrimeralnea05cm"/>
        <w:ind w:firstLine="0"/>
        <w:rPr>
          <w:iCs/>
          <w:rPrChange w:id="659" w:author="Maria Solana Gonzalez" w:date="2017-05-29T08:36:00Z">
            <w:rPr>
              <w:rFonts w:ascii="Book Antiqua" w:hAnsi="Book Antiqua"/>
            </w:rPr>
          </w:rPrChange>
        </w:rPr>
        <w:pPrChange w:id="660" w:author="Maria Solana Gonzalez" w:date="2017-05-29T08:36:00Z">
          <w:pPr>
            <w:jc w:val="both"/>
          </w:pPr>
        </w:pPrChange>
      </w:pPr>
      <w:r w:rsidRPr="0055697E">
        <w:rPr>
          <w:iCs/>
        </w:rPr>
        <w:t>El ruido PRNU es la parte dominante del patrón de ruido de las imágenes, compuesto por el ruido PNU y los defectos de baja frecuencia, tales como el zoom.</w:t>
      </w:r>
    </w:p>
    <w:p w14:paraId="2851457F" w14:textId="77777777" w:rsidR="00996957" w:rsidRPr="00FA0098" w:rsidDel="0090352E" w:rsidRDefault="00996957">
      <w:pPr>
        <w:pStyle w:val="Estilo12ptPrimeralnea05cm"/>
        <w:ind w:firstLine="0"/>
        <w:rPr>
          <w:del w:id="661" w:author="Maria Solana Gonzalez" w:date="2017-05-29T08:36:00Z"/>
          <w:iCs/>
          <w:rPrChange w:id="662" w:author="Maria Solana Gonzalez" w:date="2017-05-29T08:36:00Z">
            <w:rPr>
              <w:del w:id="663" w:author="Maria Solana Gonzalez" w:date="2017-05-29T08:36:00Z"/>
              <w:rFonts w:ascii="Book Antiqua" w:hAnsi="Book Antiqua"/>
            </w:rPr>
          </w:rPrChange>
        </w:rPr>
        <w:pPrChange w:id="664" w:author="Maria Solana Gonzalez" w:date="2017-05-29T08:36:00Z">
          <w:pPr>
            <w:jc w:val="both"/>
          </w:pPr>
        </w:pPrChange>
      </w:pPr>
    </w:p>
    <w:p w14:paraId="50E3E051" w14:textId="50EB2F54" w:rsidR="00996957" w:rsidRPr="00F56CE5" w:rsidRDefault="00996957">
      <w:pPr>
        <w:pStyle w:val="Estilo12ptPrimeralnea05cm"/>
        <w:ind w:firstLine="0"/>
        <w:rPr>
          <w:iCs/>
        </w:rPr>
        <w:pPrChange w:id="665" w:author="Maria Solana Gonzalez" w:date="2017-05-29T08:36:00Z">
          <w:pPr>
            <w:jc w:val="both"/>
          </w:pPr>
        </w:pPrChange>
      </w:pPr>
      <w:r w:rsidRPr="00FA0098">
        <w:rPr>
          <w:iCs/>
          <w:rPrChange w:id="666" w:author="Maria Solana Gonzalez" w:date="2017-05-29T08:36:00Z">
            <w:rPr/>
          </w:rPrChange>
        </w:rPr>
        <w:t>El ruido PNU es la diferencia de sensibilidad a la luz entre los píxeles de la</w:t>
      </w:r>
      <w:ins w:id="667" w:author="Maria Solana Gonzalez" w:date="2017-05-29T08:36:00Z">
        <w:r w:rsidR="0090352E">
          <w:rPr>
            <w:iCs/>
          </w:rPr>
          <w:t xml:space="preserve"> </w:t>
        </w:r>
      </w:ins>
      <w:del w:id="668" w:author="Maria Solana Gonzalez" w:date="2017-05-29T08:36:00Z">
        <w:r w:rsidRPr="0090352E" w:rsidDel="0090352E">
          <w:rPr>
            <w:iCs/>
          </w:rPr>
          <w:lastRenderedPageBreak/>
          <w:delText xml:space="preserve"> </w:delText>
        </w:r>
      </w:del>
      <w:r w:rsidRPr="00F56CE5">
        <w:rPr>
          <w:iCs/>
        </w:rPr>
        <w:t xml:space="preserve">matriz del sensor. </w:t>
      </w:r>
    </w:p>
    <w:p w14:paraId="512172B2" w14:textId="77777777" w:rsidR="00996957" w:rsidRPr="00F56CE5" w:rsidRDefault="00996957">
      <w:pPr>
        <w:pStyle w:val="Estilo12ptPrimeralnea05cm"/>
        <w:ind w:firstLine="0"/>
        <w:rPr>
          <w:iCs/>
        </w:rPr>
        <w:pPrChange w:id="669" w:author="Maria Solana Gonzalez" w:date="2017-05-29T08:36:00Z">
          <w:pPr>
            <w:jc w:val="both"/>
          </w:pPr>
        </w:pPrChange>
      </w:pPr>
      <w:r w:rsidRPr="00F56CE5">
        <w:rPr>
          <w:iCs/>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670" w:name="_Toc477877514"/>
      <w:bookmarkStart w:id="671" w:name="_Toc483414147"/>
      <w:r w:rsidRPr="00A33B5E">
        <w:rPr>
          <w:bCs/>
          <w:sz w:val="30"/>
          <w:szCs w:val="28"/>
        </w:rPr>
        <w:t>Diferencias entre Cámaras Digitales y Cámaras de Dispositivos Móviles</w:t>
      </w:r>
      <w:bookmarkEnd w:id="670"/>
      <w:bookmarkEnd w:id="671"/>
    </w:p>
    <w:p w14:paraId="3AFEC7EC" w14:textId="77777777" w:rsidR="00A33B5E" w:rsidRPr="00E84056" w:rsidRDefault="00A33B5E" w:rsidP="00A33B5E"/>
    <w:p w14:paraId="5B486ABF" w14:textId="77777777" w:rsidR="00A33B5E" w:rsidRPr="00DF4A4D" w:rsidRDefault="00A33B5E">
      <w:pPr>
        <w:pStyle w:val="Estilo12ptPrimeralnea05cm"/>
        <w:ind w:firstLine="0"/>
        <w:rPr>
          <w:iCs/>
        </w:rPr>
        <w:pPrChange w:id="672" w:author="Maria Solana Gonzalez" w:date="2017-05-29T08:38:00Z">
          <w:pPr/>
        </w:pPrChange>
      </w:pPr>
      <w:r w:rsidRPr="00F56CE5">
        <w:rPr>
          <w:iCs/>
        </w:rPr>
        <w:t>Si bien es cierto que las imágenes se procesan de manera similar tanto en cámaras digitales como en móviles hay algunas diferencias importantes relativas a la calidad ya que las cámaras integradas en dispositivos móviles son de</w:t>
      </w:r>
      <w:r w:rsidRPr="004035A0">
        <w:rPr>
          <w:iCs/>
        </w:rPr>
        <w:t xml:space="preserve"> menor calidad debido al hardware requerido para que el tamaño sea lo más reducido posible.</w:t>
      </w:r>
    </w:p>
    <w:p w14:paraId="0433FC34" w14:textId="77777777" w:rsidR="00A33B5E" w:rsidRPr="00305C04" w:rsidRDefault="00A33B5E">
      <w:pPr>
        <w:pStyle w:val="Estilo12ptPrimeralnea05cm"/>
        <w:ind w:firstLine="0"/>
        <w:rPr>
          <w:iCs/>
        </w:rPr>
        <w:pPrChange w:id="673" w:author="Maria Solana Gonzalez" w:date="2017-05-29T08:38:00Z">
          <w:pPr>
            <w:widowControl w:val="0"/>
            <w:autoSpaceDE w:val="0"/>
            <w:autoSpaceDN w:val="0"/>
            <w:adjustRightInd w:val="0"/>
            <w:spacing w:after="240" w:line="340" w:lineRule="atLeast"/>
          </w:pPr>
        </w:pPrChange>
      </w:pPr>
      <w:r w:rsidRPr="0014074E">
        <w:rPr>
          <w:iCs/>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Analog Digital Conversion (ADC) de 10 bits en comparación a las cámaras tradicionales que poseen 12 bits.</w:t>
      </w:r>
    </w:p>
    <w:p w14:paraId="73867729" w14:textId="77777777" w:rsidR="00A33B5E" w:rsidRDefault="00A33B5E" w:rsidP="005D1821">
      <w:pPr>
        <w:pStyle w:val="Estilo12ptPrimeralnea05cm"/>
        <w:rPr>
          <w:ins w:id="674" w:author="Maria Solana Gonzalez" w:date="2017-05-29T08:38:00Z"/>
          <w:iCs/>
          <w:szCs w:val="24"/>
        </w:rPr>
      </w:pPr>
    </w:p>
    <w:p w14:paraId="0739F6C7" w14:textId="77777777" w:rsidR="00F56CE5" w:rsidRDefault="00F56CE5"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675" w:name="_Toc477877515"/>
      <w:bookmarkStart w:id="676" w:name="_Toc483414148"/>
      <w:r w:rsidRPr="00A33B5E">
        <w:rPr>
          <w:bCs/>
        </w:rPr>
        <w:lastRenderedPageBreak/>
        <w:t>Técnicas de análisis forense</w:t>
      </w:r>
      <w:bookmarkEnd w:id="675"/>
      <w:bookmarkEnd w:id="676"/>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consiste en recopilar todos los procesos llevados a cabo hasta conseguir la imagen falsificada, como filtros, 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677" w:name="_Toc477877516"/>
      <w:bookmarkStart w:id="678" w:name="_Toc483414149"/>
      <w:r>
        <w:t>Técnicas de Identificación de la Fuente</w:t>
      </w:r>
      <w:bookmarkEnd w:id="677"/>
      <w:bookmarkEnd w:id="678"/>
    </w:p>
    <w:p w14:paraId="4F256FE0" w14:textId="77777777" w:rsidR="0013191C" w:rsidRPr="0013191C" w:rsidRDefault="0013191C">
      <w:pPr>
        <w:widowControl w:val="0"/>
        <w:autoSpaceDE w:val="0"/>
        <w:autoSpaceDN w:val="0"/>
        <w:adjustRightInd w:val="0"/>
        <w:spacing w:after="240" w:line="340" w:lineRule="atLeast"/>
        <w:jc w:val="both"/>
        <w:rPr>
          <w:ins w:id="679" w:author="Maria Solana Gonzalez" w:date="2017-05-28T18:01:00Z"/>
          <w:rFonts w:ascii="Book Antiqua" w:hAnsi="Book Antiqua" w:cs="Times"/>
          <w:rPrChange w:id="680" w:author="Maria Solana Gonzalez" w:date="2017-05-28T18:01:00Z">
            <w:rPr>
              <w:ins w:id="681" w:author="Maria Solana Gonzalez" w:date="2017-05-28T18:01:00Z"/>
            </w:rPr>
          </w:rPrChange>
        </w:rPr>
        <w:pPrChange w:id="682"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683" w:author="Maria Solana Gonzalez" w:date="2017-05-28T18:01:00Z">
        <w:r w:rsidRPr="0013191C">
          <w:rPr>
            <w:rFonts w:ascii="Book Antiqua" w:hAnsi="Book Antiqua" w:cs="Times"/>
            <w:rPrChange w:id="684" w:author="Maria Solana Gonzalez" w:date="2017-05-28T18:01:00Z">
              <w:rPr/>
            </w:rPrChange>
          </w:rPr>
          <w:t>El propósito de las técnicas de identificación de la fuente se centra en la identificación de marca, modelo y dispositivo empleado para la adquisición de una imagen digital.</w:t>
        </w:r>
      </w:ins>
    </w:p>
    <w:p w14:paraId="6A41C09C" w14:textId="77777777" w:rsidR="0013191C" w:rsidRPr="0013191C" w:rsidRDefault="0013191C">
      <w:pPr>
        <w:widowControl w:val="0"/>
        <w:autoSpaceDE w:val="0"/>
        <w:autoSpaceDN w:val="0"/>
        <w:adjustRightInd w:val="0"/>
        <w:spacing w:after="240" w:line="340" w:lineRule="atLeast"/>
        <w:jc w:val="both"/>
        <w:rPr>
          <w:ins w:id="685" w:author="Maria Solana Gonzalez" w:date="2017-05-28T18:01:00Z"/>
          <w:rFonts w:ascii="Book Antiqua" w:hAnsi="Book Antiqua" w:cs="Times"/>
          <w:rPrChange w:id="686" w:author="Maria Solana Gonzalez" w:date="2017-05-28T18:01:00Z">
            <w:rPr>
              <w:ins w:id="687" w:author="Maria Solana Gonzalez" w:date="2017-05-28T18:01:00Z"/>
            </w:rPr>
          </w:rPrChange>
        </w:rPr>
        <w:pPrChange w:id="688"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689" w:author="Maria Solana Gonzalez" w:date="2017-05-28T18:01:00Z">
        <w:r w:rsidRPr="0013191C">
          <w:rPr>
            <w:rFonts w:ascii="Book Antiqua" w:hAnsi="Book Antiqua" w:cs="Times"/>
            <w:rPrChange w:id="690" w:author="Maria Solana Gonzalez" w:date="2017-05-28T18:01:00Z">
              <w:rPr/>
            </w:rPrChange>
          </w:rPr>
          <w:t xml:space="preserve">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w:t>
        </w:r>
        <w:r w:rsidRPr="0013191C">
          <w:rPr>
            <w:rFonts w:ascii="Book Antiqua" w:hAnsi="Book Antiqua" w:cs="Times"/>
            <w:rPrChange w:id="691" w:author="Maria Solana Gonzalez" w:date="2017-05-28T18:01:00Z">
              <w:rPr/>
            </w:rPrChange>
          </w:rPr>
          <w:lastRenderedPageBreak/>
          <w:t>que los algoritmos llevados a cabo para la generación de las imágenes también son muy similares entre los modelos de una misma marca.</w:t>
        </w:r>
      </w:ins>
    </w:p>
    <w:p w14:paraId="354BE1B2" w14:textId="4C416907" w:rsidR="00A33B5E" w:rsidRPr="0013191C" w:rsidRDefault="0013191C">
      <w:pPr>
        <w:widowControl w:val="0"/>
        <w:autoSpaceDE w:val="0"/>
        <w:autoSpaceDN w:val="0"/>
        <w:adjustRightInd w:val="0"/>
        <w:spacing w:after="240" w:line="340" w:lineRule="atLeast"/>
        <w:jc w:val="both"/>
        <w:rPr>
          <w:rFonts w:ascii="Book Antiqua" w:hAnsi="Book Antiqua" w:cs="Times"/>
          <w:rPrChange w:id="692" w:author="Maria Solana Gonzalez" w:date="2017-05-28T18:01:00Z">
            <w:rPr/>
          </w:rPrChange>
        </w:rPr>
        <w:pPrChange w:id="693" w:author="Maria Solana Gonzalez" w:date="2017-05-28T18:01:00Z">
          <w:pPr/>
        </w:pPrChange>
      </w:pPr>
      <w:ins w:id="694" w:author="Maria Solana Gonzalez" w:date="2017-05-28T18:01:00Z">
        <w:r w:rsidRPr="0013191C">
          <w:rPr>
            <w:rFonts w:ascii="Book Antiqua" w:hAnsi="Book Antiqua" w:cs="Times"/>
            <w:rPrChange w:id="695" w:author="Maria Solana Gonzalez" w:date="2017-05-28T18:01:00Z">
              <w:rPr/>
            </w:rPrChange>
          </w:rPr>
          <w:t>Según [M1] se pueden establecer cuatro grupos de técnicas para la identificación de la fuente, entre los que se encuentran: basadas en la aberración de las lentes, basadas en la interpolación de la matriz CFA, basadas en el uso de las características de la imagen y basadas en las imperfecciones del sensor. No obstante, existe otro grupo de técnicas muy significativo, basadas en los metadatos de la imagen, con el cual empezamos a continuación:</w:t>
        </w:r>
      </w:ins>
    </w:p>
    <w:p w14:paraId="5CADC2B9" w14:textId="77777777" w:rsidR="006E2BD0" w:rsidRDefault="006E2BD0">
      <w:pPr>
        <w:pStyle w:val="Prrafodelista"/>
        <w:widowControl w:val="0"/>
        <w:autoSpaceDE w:val="0"/>
        <w:autoSpaceDN w:val="0"/>
        <w:adjustRightInd w:val="0"/>
        <w:spacing w:after="240" w:line="340" w:lineRule="atLeast"/>
        <w:ind w:left="3" w:firstLine="0"/>
        <w:rPr>
          <w:ins w:id="696" w:author="Maria Solana Gonzalez" w:date="2017-05-28T18:02:00Z"/>
          <w:rFonts w:ascii="Book Antiqua" w:hAnsi="Book Antiqua" w:cs="Times"/>
          <w:sz w:val="24"/>
        </w:rPr>
        <w:pPrChange w:id="697" w:author="Maria Solana Gonzalez" w:date="2017-05-28T18:01:00Z">
          <w:pPr>
            <w:pStyle w:val="Prrafodelista"/>
            <w:widowControl w:val="0"/>
            <w:autoSpaceDE w:val="0"/>
            <w:autoSpaceDN w:val="0"/>
            <w:adjustRightInd w:val="0"/>
            <w:spacing w:after="240" w:line="340" w:lineRule="atLeast"/>
            <w:ind w:left="360"/>
          </w:pPr>
        </w:pPrChange>
      </w:pPr>
    </w:p>
    <w:p w14:paraId="111410CC" w14:textId="77777777" w:rsidR="006E2BD0" w:rsidRDefault="006E2BD0">
      <w:pPr>
        <w:pStyle w:val="Prrafodelista"/>
        <w:widowControl w:val="0"/>
        <w:autoSpaceDE w:val="0"/>
        <w:autoSpaceDN w:val="0"/>
        <w:adjustRightInd w:val="0"/>
        <w:spacing w:after="240" w:line="340" w:lineRule="atLeast"/>
        <w:ind w:left="3" w:firstLine="0"/>
        <w:rPr>
          <w:ins w:id="698" w:author="Maria Solana Gonzalez" w:date="2017-05-28T18:02:00Z"/>
          <w:rFonts w:ascii="Book Antiqua" w:hAnsi="Book Antiqua" w:cs="Times"/>
          <w:sz w:val="24"/>
        </w:rPr>
        <w:pPrChange w:id="699" w:author="Maria Solana Gonzalez" w:date="2017-05-28T18:01:00Z">
          <w:pPr>
            <w:pStyle w:val="Prrafodelista"/>
            <w:widowControl w:val="0"/>
            <w:autoSpaceDE w:val="0"/>
            <w:autoSpaceDN w:val="0"/>
            <w:adjustRightInd w:val="0"/>
            <w:spacing w:after="240" w:line="340" w:lineRule="atLeast"/>
            <w:ind w:left="360"/>
          </w:pPr>
        </w:pPrChange>
      </w:pPr>
    </w:p>
    <w:p w14:paraId="3B1E2D7A" w14:textId="1AEE23AC" w:rsidR="00A33B5E" w:rsidRPr="00A33B5E" w:rsidDel="0013191C" w:rsidRDefault="00A33B5E">
      <w:pPr>
        <w:pStyle w:val="Prrafodelista"/>
        <w:widowControl w:val="0"/>
        <w:autoSpaceDE w:val="0"/>
        <w:autoSpaceDN w:val="0"/>
        <w:adjustRightInd w:val="0"/>
        <w:spacing w:after="240" w:line="340" w:lineRule="atLeast"/>
        <w:ind w:left="3" w:firstLine="0"/>
        <w:rPr>
          <w:del w:id="700" w:author="Maria Solana Gonzalez" w:date="2017-05-28T17:59:00Z"/>
          <w:rFonts w:ascii="Book Antiqua" w:hAnsi="Book Antiqua" w:cs="Times"/>
          <w:sz w:val="24"/>
        </w:rPr>
        <w:pPrChange w:id="701" w:author="Maria Solana Gonzalez" w:date="2017-05-28T18:01:00Z">
          <w:pPr>
            <w:pStyle w:val="Prrafodelista"/>
            <w:widowControl w:val="0"/>
            <w:autoSpaceDE w:val="0"/>
            <w:autoSpaceDN w:val="0"/>
            <w:adjustRightInd w:val="0"/>
            <w:spacing w:after="240" w:line="340" w:lineRule="atLeast"/>
            <w:ind w:left="360"/>
          </w:pPr>
        </w:pPrChange>
      </w:pPr>
      <w:del w:id="702" w:author="Maria Solana Gonzalez" w:date="2017-05-28T17:59:00Z">
        <w:r w:rsidRPr="00A33B5E" w:rsidDel="0013191C">
          <w:rPr>
            <w:rFonts w:ascii="Book Antiqua" w:hAnsi="Book Antiqua" w:cs="Times"/>
            <w:sz w:val="24"/>
          </w:rPr>
          <w:delText>El propósito de estas técnicas se centra en la identificación de la marca, modelo y dispositivo específico empleado para la adquisición de una imagen digital lo cual requiere organizar bien la información para obtener unos resultados favorables.</w:delText>
        </w:r>
      </w:del>
    </w:p>
    <w:p w14:paraId="0FC3638F" w14:textId="3CDB342F" w:rsidR="00A33B5E" w:rsidRPr="00A33B5E" w:rsidDel="0013191C" w:rsidRDefault="00A33B5E">
      <w:pPr>
        <w:pStyle w:val="Prrafodelista"/>
        <w:widowControl w:val="0"/>
        <w:autoSpaceDE w:val="0"/>
        <w:autoSpaceDN w:val="0"/>
        <w:adjustRightInd w:val="0"/>
        <w:spacing w:after="240" w:line="340" w:lineRule="atLeast"/>
        <w:ind w:left="3" w:firstLine="0"/>
        <w:rPr>
          <w:del w:id="703" w:author="Maria Solana Gonzalez" w:date="2017-05-28T17:59:00Z"/>
          <w:rFonts w:ascii="Book Antiqua" w:hAnsi="Book Antiqua" w:cs="Times"/>
          <w:sz w:val="24"/>
        </w:rPr>
        <w:pPrChange w:id="704" w:author="Maria Solana Gonzalez" w:date="2017-05-28T18:01:00Z">
          <w:pPr>
            <w:pStyle w:val="Prrafodelista"/>
            <w:widowControl w:val="0"/>
            <w:autoSpaceDE w:val="0"/>
            <w:autoSpaceDN w:val="0"/>
            <w:adjustRightInd w:val="0"/>
            <w:spacing w:after="240" w:line="340" w:lineRule="atLeast"/>
            <w:ind w:left="360"/>
          </w:pPr>
        </w:pPrChange>
      </w:pPr>
    </w:p>
    <w:p w14:paraId="55CF2E4E" w14:textId="4C716552" w:rsidR="00A33B5E" w:rsidRPr="00A33B5E" w:rsidDel="0013191C" w:rsidRDefault="00A33B5E">
      <w:pPr>
        <w:pStyle w:val="Prrafodelista"/>
        <w:widowControl w:val="0"/>
        <w:autoSpaceDE w:val="0"/>
        <w:autoSpaceDN w:val="0"/>
        <w:adjustRightInd w:val="0"/>
        <w:spacing w:after="240" w:line="340" w:lineRule="atLeast"/>
        <w:ind w:left="3" w:firstLine="0"/>
        <w:rPr>
          <w:del w:id="705" w:author="Maria Solana Gonzalez" w:date="2017-05-28T17:59:00Z"/>
          <w:rFonts w:ascii="Book Antiqua" w:hAnsi="Book Antiqua" w:cs="Times"/>
          <w:sz w:val="24"/>
        </w:rPr>
        <w:pPrChange w:id="706" w:author="Maria Solana Gonzalez" w:date="2017-05-28T18:01:00Z">
          <w:pPr>
            <w:pStyle w:val="Prrafodelista"/>
            <w:widowControl w:val="0"/>
            <w:autoSpaceDE w:val="0"/>
            <w:autoSpaceDN w:val="0"/>
            <w:adjustRightInd w:val="0"/>
            <w:spacing w:after="240" w:line="340" w:lineRule="atLeast"/>
            <w:ind w:left="360"/>
          </w:pPr>
        </w:pPrChange>
      </w:pPr>
      <w:del w:id="707" w:author="Maria Solana Gonzalez" w:date="2017-05-28T17:59:00Z">
        <w:r w:rsidRPr="00A33B5E" w:rsidDel="0013191C">
          <w:rPr>
            <w:rFonts w:ascii="Book Antiqua" w:hAnsi="Book Antiqua" w:cs="Times"/>
            <w:sz w:val="24"/>
          </w:rPr>
          <w:delText>Existen varios grupos de técnicas para este fin que se explican a continuación.</w:delText>
        </w:r>
      </w:del>
    </w:p>
    <w:p w14:paraId="08303983" w14:textId="77777777" w:rsidR="00A33B5E" w:rsidRPr="00A33B5E" w:rsidRDefault="00A33B5E">
      <w:pPr>
        <w:pStyle w:val="Prrafodelista"/>
        <w:widowControl w:val="0"/>
        <w:autoSpaceDE w:val="0"/>
        <w:autoSpaceDN w:val="0"/>
        <w:adjustRightInd w:val="0"/>
        <w:spacing w:after="240" w:line="340" w:lineRule="atLeast"/>
        <w:ind w:left="3" w:firstLine="0"/>
        <w:rPr>
          <w:rFonts w:ascii="Book Antiqua" w:hAnsi="Book Antiqua" w:cs="Times"/>
          <w:sz w:val="24"/>
          <w:szCs w:val="24"/>
        </w:rPr>
        <w:pPrChange w:id="708" w:author="Maria Solana Gonzalez" w:date="2017-05-28T18:01:00Z">
          <w:pPr>
            <w:pStyle w:val="Prrafodelista"/>
            <w:widowControl w:val="0"/>
            <w:autoSpaceDE w:val="0"/>
            <w:autoSpaceDN w:val="0"/>
            <w:adjustRightInd w:val="0"/>
            <w:spacing w:after="240" w:line="340" w:lineRule="atLeast"/>
            <w:ind w:left="360"/>
          </w:pPr>
        </w:pPrChange>
      </w:pPr>
    </w:p>
    <w:p w14:paraId="3D1AFB88" w14:textId="77777777" w:rsidR="00A33B5E" w:rsidRDefault="00A33B5E" w:rsidP="00A33B5E">
      <w:pPr>
        <w:pStyle w:val="Ttulo3"/>
        <w:numPr>
          <w:ilvl w:val="3"/>
          <w:numId w:val="19"/>
        </w:numPr>
        <w:overflowPunct/>
        <w:autoSpaceDE/>
        <w:autoSpaceDN/>
        <w:adjustRightInd/>
        <w:spacing w:before="200" w:after="0"/>
        <w:textAlignment w:val="auto"/>
        <w:rPr>
          <w:ins w:id="709" w:author="Maria Solana Gonzalez" w:date="2017-05-28T18:02:00Z"/>
          <w:szCs w:val="24"/>
        </w:rPr>
      </w:pPr>
      <w:bookmarkStart w:id="710" w:name="_Toc477877517"/>
      <w:bookmarkStart w:id="711" w:name="_Toc483414150"/>
      <w:r w:rsidRPr="00A33B5E">
        <w:rPr>
          <w:szCs w:val="24"/>
        </w:rPr>
        <w:t>Técnicas basadas en Metadatos</w:t>
      </w:r>
      <w:bookmarkEnd w:id="710"/>
      <w:bookmarkEnd w:id="711"/>
    </w:p>
    <w:p w14:paraId="03B89EB9" w14:textId="77777777" w:rsidR="006E2BD0" w:rsidRPr="00B13132" w:rsidRDefault="006E2BD0">
      <w:pPr>
        <w:pPrChange w:id="712" w:author="Maria Solana Gonzalez" w:date="2017-05-28T18:02:00Z">
          <w:pPr>
            <w:pStyle w:val="Ttulo3"/>
            <w:numPr>
              <w:ilvl w:val="3"/>
              <w:numId w:val="19"/>
            </w:numPr>
            <w:overflowPunct/>
            <w:autoSpaceDE/>
            <w:autoSpaceDN/>
            <w:adjustRightInd/>
            <w:spacing w:before="200" w:after="0"/>
            <w:ind w:left="1728" w:hanging="648"/>
            <w:textAlignment w:val="auto"/>
          </w:pPr>
        </w:pPrChange>
      </w:pPr>
    </w:p>
    <w:p w14:paraId="306261DB" w14:textId="77777777" w:rsidR="0013191C" w:rsidRPr="0013191C" w:rsidRDefault="0013191C">
      <w:pPr>
        <w:jc w:val="both"/>
        <w:rPr>
          <w:ins w:id="713" w:author="Maria Solana Gonzalez" w:date="2017-05-28T18:01:00Z"/>
          <w:rFonts w:ascii="Book Antiqua" w:hAnsi="Book Antiqua"/>
          <w:rPrChange w:id="714" w:author="Maria Solana Gonzalez" w:date="2017-05-28T18:02:00Z">
            <w:rPr>
              <w:ins w:id="715" w:author="Maria Solana Gonzalez" w:date="2017-05-28T18:01:00Z"/>
            </w:rPr>
          </w:rPrChange>
        </w:rPr>
        <w:pPrChange w:id="716" w:author="Maria Solana Gonzalez" w:date="2017-05-28T18:02:00Z">
          <w:pPr>
            <w:pStyle w:val="Prrafodelista"/>
            <w:numPr>
              <w:numId w:val="19"/>
            </w:numPr>
            <w:ind w:left="360" w:hanging="360"/>
            <w:jc w:val="both"/>
          </w:pPr>
        </w:pPrChange>
      </w:pPr>
      <w:ins w:id="717" w:author="Maria Solana Gonzalez" w:date="2017-05-28T18:01:00Z">
        <w:r w:rsidRPr="0013191C">
          <w:rPr>
            <w:rFonts w:ascii="Book Antiqua" w:hAnsi="Book Antiqua"/>
            <w:rPrChange w:id="718" w:author="Maria Solana Gonzalez" w:date="2017-05-28T18:02:00Z">
              <w:rPr/>
            </w:rPrChange>
          </w:rPr>
          <w:t>Consiste en la extracción de los datos de marca y modelo del objeto de estudio, que son comparados con la información de una imagen de referencia.</w:t>
        </w:r>
      </w:ins>
    </w:p>
    <w:p w14:paraId="4950D43E" w14:textId="77777777" w:rsidR="0013191C" w:rsidRPr="0013191C" w:rsidRDefault="0013191C">
      <w:pPr>
        <w:jc w:val="both"/>
        <w:rPr>
          <w:ins w:id="719" w:author="Maria Solana Gonzalez" w:date="2017-05-28T18:01:00Z"/>
          <w:rFonts w:ascii="Book Antiqua" w:hAnsi="Book Antiqua"/>
          <w:rPrChange w:id="720" w:author="Maria Solana Gonzalez" w:date="2017-05-28T18:02:00Z">
            <w:rPr>
              <w:ins w:id="721" w:author="Maria Solana Gonzalez" w:date="2017-05-28T18:01:00Z"/>
            </w:rPr>
          </w:rPrChange>
        </w:rPr>
        <w:pPrChange w:id="722" w:author="Maria Solana Gonzalez" w:date="2017-05-28T18:02:00Z">
          <w:pPr>
            <w:pStyle w:val="Prrafodelista"/>
            <w:numPr>
              <w:numId w:val="19"/>
            </w:numPr>
            <w:ind w:left="360" w:hanging="360"/>
            <w:jc w:val="both"/>
          </w:pPr>
        </w:pPrChange>
      </w:pPr>
    </w:p>
    <w:p w14:paraId="3CEB2584" w14:textId="77777777" w:rsidR="0013191C" w:rsidRPr="0013191C" w:rsidRDefault="0013191C">
      <w:pPr>
        <w:jc w:val="both"/>
        <w:rPr>
          <w:ins w:id="723" w:author="Maria Solana Gonzalez" w:date="2017-05-28T18:01:00Z"/>
          <w:rFonts w:ascii="Book Antiqua" w:hAnsi="Book Antiqua"/>
          <w:rPrChange w:id="724" w:author="Maria Solana Gonzalez" w:date="2017-05-28T18:02:00Z">
            <w:rPr>
              <w:ins w:id="725" w:author="Maria Solana Gonzalez" w:date="2017-05-28T18:01:00Z"/>
            </w:rPr>
          </w:rPrChange>
        </w:rPr>
        <w:pPrChange w:id="726" w:author="Maria Solana Gonzalez" w:date="2017-05-28T18:02:00Z">
          <w:pPr>
            <w:pStyle w:val="Prrafodelista"/>
            <w:numPr>
              <w:numId w:val="19"/>
            </w:numPr>
            <w:ind w:left="360" w:hanging="360"/>
            <w:jc w:val="both"/>
          </w:pPr>
        </w:pPrChange>
      </w:pPr>
      <w:ins w:id="727" w:author="Maria Solana Gonzalez" w:date="2017-05-28T18:01:00Z">
        <w:r w:rsidRPr="0013191C">
          <w:rPr>
            <w:rFonts w:ascii="Book Antiqua" w:hAnsi="Book Antiqua"/>
            <w:rPrChange w:id="728" w:author="Maria Solana Gonzalez" w:date="2017-05-28T18:02:00Z">
              <w:rPr/>
            </w:rPrChange>
          </w:rPr>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ins>
    </w:p>
    <w:p w14:paraId="240B0E60" w14:textId="77777777" w:rsidR="0013191C" w:rsidRPr="0013191C" w:rsidRDefault="0013191C">
      <w:pPr>
        <w:jc w:val="both"/>
        <w:rPr>
          <w:ins w:id="729" w:author="Maria Solana Gonzalez" w:date="2017-05-28T18:01:00Z"/>
          <w:rFonts w:ascii="Book Antiqua" w:hAnsi="Book Antiqua"/>
          <w:rPrChange w:id="730" w:author="Maria Solana Gonzalez" w:date="2017-05-28T18:02:00Z">
            <w:rPr>
              <w:ins w:id="731" w:author="Maria Solana Gonzalez" w:date="2017-05-28T18:01:00Z"/>
            </w:rPr>
          </w:rPrChange>
        </w:rPr>
        <w:pPrChange w:id="732" w:author="Maria Solana Gonzalez" w:date="2017-05-28T18:02:00Z">
          <w:pPr>
            <w:pStyle w:val="Prrafodelista"/>
            <w:numPr>
              <w:numId w:val="19"/>
            </w:numPr>
            <w:ind w:left="360" w:hanging="360"/>
            <w:jc w:val="both"/>
          </w:pPr>
        </w:pPrChange>
      </w:pPr>
    </w:p>
    <w:p w14:paraId="57332F0C" w14:textId="77777777" w:rsidR="0013191C" w:rsidRPr="0013191C" w:rsidRDefault="0013191C">
      <w:pPr>
        <w:jc w:val="both"/>
        <w:rPr>
          <w:ins w:id="733" w:author="Maria Solana Gonzalez" w:date="2017-05-28T18:01:00Z"/>
          <w:rFonts w:ascii="Book Antiqua" w:hAnsi="Book Antiqua"/>
          <w:rPrChange w:id="734" w:author="Maria Solana Gonzalez" w:date="2017-05-28T18:02:00Z">
            <w:rPr>
              <w:ins w:id="735" w:author="Maria Solana Gonzalez" w:date="2017-05-28T18:01:00Z"/>
            </w:rPr>
          </w:rPrChange>
        </w:rPr>
        <w:pPrChange w:id="736" w:author="Maria Solana Gonzalez" w:date="2017-05-28T18:02:00Z">
          <w:pPr>
            <w:pStyle w:val="Prrafodelista"/>
            <w:numPr>
              <w:numId w:val="19"/>
            </w:numPr>
            <w:ind w:left="360" w:hanging="360"/>
            <w:jc w:val="both"/>
          </w:pPr>
        </w:pPrChange>
      </w:pPr>
      <w:ins w:id="737" w:author="Maria Solana Gonzalez" w:date="2017-05-28T18:01:00Z">
        <w:r w:rsidRPr="0013191C">
          <w:rPr>
            <w:rFonts w:ascii="Book Antiqua" w:hAnsi="Book Antiqua"/>
            <w:rPrChange w:id="738" w:author="Maria Solana Gonzalez" w:date="2017-05-28T18:02:00Z">
              <w:rPr/>
            </w:rPrChange>
          </w:rPr>
          <w:t>Las imágenes pueden ser almacenadas en una amplia variedad de formatos como TIFF, JPEG o PSD, pero actualmente la especificación más común en cámaras digitales es EXIF por lo que es la más empleada en estas técnicas. La especificación EXIF incluye cientos de etiquetas, entre las que se encuentran marca y modelo, aunque cabe destacar que la propia especificación no hace obligatoria su existencia en los archivos.</w:t>
        </w:r>
      </w:ins>
    </w:p>
    <w:p w14:paraId="61A0C5B6" w14:textId="77777777" w:rsidR="0013191C" w:rsidRPr="0013191C" w:rsidRDefault="0013191C">
      <w:pPr>
        <w:jc w:val="both"/>
        <w:rPr>
          <w:ins w:id="739" w:author="Maria Solana Gonzalez" w:date="2017-05-28T18:01:00Z"/>
          <w:rFonts w:ascii="Book Antiqua" w:hAnsi="Book Antiqua"/>
          <w:rPrChange w:id="740" w:author="Maria Solana Gonzalez" w:date="2017-05-28T18:02:00Z">
            <w:rPr>
              <w:ins w:id="741" w:author="Maria Solana Gonzalez" w:date="2017-05-28T18:01:00Z"/>
            </w:rPr>
          </w:rPrChange>
        </w:rPr>
        <w:pPrChange w:id="742" w:author="Maria Solana Gonzalez" w:date="2017-05-28T18:02:00Z">
          <w:pPr>
            <w:pStyle w:val="Prrafodelista"/>
            <w:numPr>
              <w:numId w:val="19"/>
            </w:numPr>
            <w:ind w:left="360" w:hanging="360"/>
            <w:jc w:val="both"/>
          </w:pPr>
        </w:pPrChange>
      </w:pPr>
    </w:p>
    <w:p w14:paraId="6FCDB599" w14:textId="77777777" w:rsidR="0013191C" w:rsidRPr="0013191C" w:rsidRDefault="0013191C">
      <w:pPr>
        <w:jc w:val="both"/>
        <w:rPr>
          <w:ins w:id="743" w:author="Maria Solana Gonzalez" w:date="2017-05-28T18:01:00Z"/>
          <w:rFonts w:ascii="Book Antiqua" w:hAnsi="Book Antiqua"/>
          <w:rPrChange w:id="744" w:author="Maria Solana Gonzalez" w:date="2017-05-28T18:02:00Z">
            <w:rPr>
              <w:ins w:id="745" w:author="Maria Solana Gonzalez" w:date="2017-05-28T18:01:00Z"/>
            </w:rPr>
          </w:rPrChange>
        </w:rPr>
        <w:pPrChange w:id="746" w:author="Maria Solana Gonzalez" w:date="2017-05-28T18:02:00Z">
          <w:pPr>
            <w:pStyle w:val="Prrafodelista"/>
            <w:numPr>
              <w:numId w:val="19"/>
            </w:numPr>
            <w:ind w:left="360" w:hanging="360"/>
            <w:jc w:val="both"/>
          </w:pPr>
        </w:pPrChange>
      </w:pPr>
      <w:ins w:id="747" w:author="Maria Solana Gonzalez" w:date="2017-05-28T18:01:00Z">
        <w:r w:rsidRPr="0013191C">
          <w:rPr>
            <w:rFonts w:ascii="Book Antiqua" w:hAnsi="Book Antiqua"/>
            <w:rPrChange w:id="748" w:author="Maria Solana Gonzalez" w:date="2017-05-28T18:02:00Z">
              <w:rPr/>
            </w:rPrChange>
          </w:rPr>
          <w:t xml:space="preserve">Son las técnicas más sencillas, y existen gran cantidad de trabajos enfocados en los diferentes tipos de metadatos tanto para la búsqueda de información como para la clasificación de imágenes e identificación de la fuente. Sin embargo, estas técnicas dependen en gran medida de los metadatos que los fabricantes deciden insertar cuando la imagen es generada. [M2][M3] realizan un estudio a fondo, donde se demuestra que os fabricantes no siguen fielmente la especificación EXIF, lo que puede tener como consecuencia la extracción errónea o inválida para fines forenses. De todas formas, este método es uno de los más vulnerables en cuanto a modificaciones malintencionadas, ya que incluso puede darse el caso de la eliminación completa de los metadatos, </w:t>
        </w:r>
        <w:r w:rsidRPr="0013191C">
          <w:rPr>
            <w:rFonts w:ascii="Book Antiqua" w:hAnsi="Book Antiqua"/>
            <w:rPrChange w:id="749" w:author="Maria Solana Gonzalez" w:date="2017-05-28T18:02:00Z">
              <w:rPr/>
            </w:rPrChange>
          </w:rPr>
          <w:lastRenderedPageBreak/>
          <w:t>intencionadamente o de manera inconsciente. Un claro ejemplo son aquellas aplicaciones o programas para editar imágenes, que consecuencia de su uso actualizan incorrectamente los metadatos o provocan la pérdida de los mismos.</w:t>
        </w:r>
      </w:ins>
    </w:p>
    <w:p w14:paraId="41BCB0A8" w14:textId="77777777" w:rsidR="0013191C" w:rsidRPr="0013191C" w:rsidRDefault="0013191C">
      <w:pPr>
        <w:jc w:val="both"/>
        <w:rPr>
          <w:ins w:id="750" w:author="Maria Solana Gonzalez" w:date="2017-05-28T18:01:00Z"/>
          <w:rFonts w:ascii="Book Antiqua" w:hAnsi="Book Antiqua"/>
          <w:rPrChange w:id="751" w:author="Maria Solana Gonzalez" w:date="2017-05-28T18:02:00Z">
            <w:rPr>
              <w:ins w:id="752" w:author="Maria Solana Gonzalez" w:date="2017-05-28T18:01:00Z"/>
            </w:rPr>
          </w:rPrChange>
        </w:rPr>
        <w:pPrChange w:id="753" w:author="Maria Solana Gonzalez" w:date="2017-05-28T18:02:00Z">
          <w:pPr>
            <w:pStyle w:val="Prrafodelista"/>
            <w:numPr>
              <w:numId w:val="19"/>
            </w:numPr>
            <w:ind w:left="360" w:hanging="360"/>
            <w:jc w:val="both"/>
          </w:pPr>
        </w:pPrChange>
      </w:pPr>
    </w:p>
    <w:p w14:paraId="7ED20374" w14:textId="77777777" w:rsidR="0013191C" w:rsidRPr="0013191C" w:rsidRDefault="0013191C">
      <w:pPr>
        <w:jc w:val="both"/>
        <w:rPr>
          <w:ins w:id="754" w:author="Maria Solana Gonzalez" w:date="2017-05-28T18:01:00Z"/>
          <w:rFonts w:ascii="Book Antiqua" w:hAnsi="Book Antiqua"/>
          <w:rPrChange w:id="755" w:author="Maria Solana Gonzalez" w:date="2017-05-28T18:02:00Z">
            <w:rPr>
              <w:ins w:id="756" w:author="Maria Solana Gonzalez" w:date="2017-05-28T18:01:00Z"/>
            </w:rPr>
          </w:rPrChange>
        </w:rPr>
        <w:pPrChange w:id="757" w:author="Maria Solana Gonzalez" w:date="2017-05-28T18:02:00Z">
          <w:pPr>
            <w:pStyle w:val="Prrafodelista"/>
            <w:numPr>
              <w:numId w:val="19"/>
            </w:numPr>
            <w:ind w:left="360" w:hanging="360"/>
            <w:jc w:val="both"/>
          </w:pPr>
        </w:pPrChange>
      </w:pPr>
      <w:ins w:id="758" w:author="Maria Solana Gonzalez" w:date="2017-05-28T18:01:00Z">
        <w:r w:rsidRPr="0013191C">
          <w:rPr>
            <w:rFonts w:ascii="Book Antiqua" w:hAnsi="Book Antiqua"/>
            <w:rPrChange w:id="759" w:author="Maria Solana Gonzalez" w:date="2017-05-28T18:02:00Z">
              <w:rPr/>
            </w:rPrChange>
          </w:rPr>
          <w:t>A pesar de las debilidades de este tipo de técnicas, si existe el archivo de metadatos y de alguna manera se logra comprobar que no ha sufrido modificaciones externas, su uso es de gran utilidad para los analistas forenses, ya que del contenido de la imagen no se puede inferir toda la información contenida en los metadatos como es el caso de la información GPS, o la fecha y hora de la toma de la imagen, entre otras muchas cosas.</w:t>
        </w:r>
      </w:ins>
    </w:p>
    <w:p w14:paraId="59DB84F5" w14:textId="77777777" w:rsidR="0013191C" w:rsidRPr="0013191C" w:rsidRDefault="0013191C">
      <w:pPr>
        <w:jc w:val="both"/>
        <w:rPr>
          <w:ins w:id="760" w:author="Maria Solana Gonzalez" w:date="2017-05-28T18:01:00Z"/>
          <w:rFonts w:ascii="Book Antiqua" w:hAnsi="Book Antiqua"/>
          <w:rPrChange w:id="761" w:author="Maria Solana Gonzalez" w:date="2017-05-28T18:02:00Z">
            <w:rPr>
              <w:ins w:id="762" w:author="Maria Solana Gonzalez" w:date="2017-05-28T18:01:00Z"/>
            </w:rPr>
          </w:rPrChange>
        </w:rPr>
        <w:pPrChange w:id="763" w:author="Maria Solana Gonzalez" w:date="2017-05-28T18:02:00Z">
          <w:pPr>
            <w:pStyle w:val="Prrafodelista"/>
            <w:numPr>
              <w:numId w:val="19"/>
            </w:numPr>
            <w:ind w:left="360" w:hanging="360"/>
            <w:jc w:val="both"/>
          </w:pPr>
        </w:pPrChange>
      </w:pPr>
    </w:p>
    <w:p w14:paraId="4F3058F0" w14:textId="558882BE" w:rsidR="00A33B5E" w:rsidRDefault="0013191C">
      <w:pPr>
        <w:jc w:val="both"/>
        <w:rPr>
          <w:ins w:id="764" w:author="Maria Solana Gonzalez" w:date="2017-05-28T18:02:00Z"/>
          <w:rFonts w:ascii="Book Antiqua" w:hAnsi="Book Antiqua"/>
        </w:rPr>
        <w:pPrChange w:id="765" w:author="Maria Solana Gonzalez" w:date="2017-05-28T18:02:00Z">
          <w:pPr>
            <w:pStyle w:val="Prrafodelista"/>
            <w:numPr>
              <w:numId w:val="19"/>
            </w:numPr>
            <w:ind w:left="360" w:hanging="360"/>
          </w:pPr>
        </w:pPrChange>
      </w:pPr>
      <w:ins w:id="766" w:author="Maria Solana Gonzalez" w:date="2017-05-28T18:01:00Z">
        <w:r w:rsidRPr="0013191C">
          <w:rPr>
            <w:rFonts w:ascii="Book Antiqua" w:hAnsi="Book Antiqua"/>
            <w:rPrChange w:id="767" w:author="Maria Solana Gonzalez" w:date="2017-05-28T18:02:00Z">
              <w:rPr/>
            </w:rPrChange>
          </w:rPr>
          <w:t>Un ejemplo de utilidad de los metadatos se presenta en [M4] donde se propone un método para fusionar la información de un clasificador del contenido de la imagen con las evidencias de los metadatos. Para realizar las pruebas se parte de tres problemas: detección de las puestas de sol, clasificación de interiores y exteriores y por último escenas de la naturaleza y objetos creados por el hombre. El análisis de las estadísticas de los metadatos de cada una de esas clases, revela que algunas etiquetas como el tiempo de exposición, el flash y la distancia de los objetos son las más representativas para cada problema. Resultado de este experimento se puede concluir la utilidad de los metadatos para la mejora del proceso de clasificación de escenarios de imágenes.</w:t>
        </w:r>
      </w:ins>
    </w:p>
    <w:p w14:paraId="49D51091" w14:textId="77777777" w:rsidR="006E2BD0" w:rsidRPr="0013191C" w:rsidRDefault="006E2BD0">
      <w:pPr>
        <w:jc w:val="both"/>
        <w:rPr>
          <w:rFonts w:ascii="Book Antiqua" w:hAnsi="Book Antiqua"/>
          <w:rPrChange w:id="768" w:author="Maria Solana Gonzalez" w:date="2017-05-28T18:02:00Z">
            <w:rPr/>
          </w:rPrChange>
        </w:rPr>
        <w:pPrChange w:id="769" w:author="Maria Solana Gonzalez" w:date="2017-05-28T18:02:00Z">
          <w:pPr>
            <w:pStyle w:val="Prrafodelista"/>
            <w:numPr>
              <w:numId w:val="19"/>
            </w:numPr>
            <w:ind w:left="360" w:hanging="360"/>
          </w:pPr>
        </w:pPrChange>
      </w:pPr>
    </w:p>
    <w:p w14:paraId="0CD0C270" w14:textId="594CF6E9" w:rsidR="00A33B5E" w:rsidRPr="00A33B5E" w:rsidDel="0013191C" w:rsidRDefault="00A33B5E" w:rsidP="00A33B5E">
      <w:pPr>
        <w:widowControl w:val="0"/>
        <w:autoSpaceDE w:val="0"/>
        <w:autoSpaceDN w:val="0"/>
        <w:adjustRightInd w:val="0"/>
        <w:spacing w:after="240" w:line="340" w:lineRule="atLeast"/>
        <w:rPr>
          <w:del w:id="770" w:author="Maria Solana Gonzalez" w:date="2017-05-28T17:59:00Z"/>
          <w:rFonts w:ascii="Book Antiqua" w:hAnsi="Book Antiqua" w:cs="Times"/>
        </w:rPr>
      </w:pPr>
      <w:del w:id="771" w:author="Maria Solana Gonzalez" w:date="2017-05-28T17:59:00Z">
        <w:r w:rsidRPr="00A33B5E" w:rsidDel="0013191C">
          <w:rPr>
            <w:rFonts w:ascii="Book Antiqua" w:hAnsi="Book Antiqua" w:cs="Times"/>
          </w:rPr>
          <w:delTex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delText>
        </w:r>
      </w:del>
    </w:p>
    <w:p w14:paraId="3FBFEE99" w14:textId="2934A563" w:rsidR="00A33B5E" w:rsidRPr="00A33B5E" w:rsidDel="0013191C" w:rsidRDefault="00A33B5E" w:rsidP="00A33B5E">
      <w:pPr>
        <w:widowControl w:val="0"/>
        <w:autoSpaceDE w:val="0"/>
        <w:autoSpaceDN w:val="0"/>
        <w:adjustRightInd w:val="0"/>
        <w:spacing w:after="240" w:line="340" w:lineRule="atLeast"/>
        <w:rPr>
          <w:del w:id="772" w:author="Maria Solana Gonzalez" w:date="2017-05-28T17:59:00Z"/>
          <w:rFonts w:ascii="Book Antiqua" w:hAnsi="Book Antiqua" w:cs="Times"/>
        </w:rPr>
      </w:pPr>
      <w:del w:id="773" w:author="Maria Solana Gonzalez" w:date="2017-05-28T17:59:00Z">
        <w:r w:rsidRPr="00A33B5E" w:rsidDel="0013191C">
          <w:rPr>
            <w:rFonts w:ascii="Book Antiqua" w:hAnsi="Book Antiqua" w:cs="Times"/>
          </w:rPr>
          <w:delTex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delText>
        </w:r>
      </w:del>
    </w:p>
    <w:p w14:paraId="413127FE" w14:textId="53B54C38" w:rsidR="00A33B5E" w:rsidRPr="00A33B5E" w:rsidDel="0013191C" w:rsidRDefault="00A33B5E" w:rsidP="00A33B5E">
      <w:pPr>
        <w:widowControl w:val="0"/>
        <w:autoSpaceDE w:val="0"/>
        <w:autoSpaceDN w:val="0"/>
        <w:adjustRightInd w:val="0"/>
        <w:spacing w:after="240" w:line="340" w:lineRule="atLeast"/>
        <w:rPr>
          <w:del w:id="774" w:author="Maria Solana Gonzalez" w:date="2017-05-28T17:59:00Z"/>
          <w:rFonts w:ascii="Book Antiqua" w:hAnsi="Book Antiqua" w:cs="Times"/>
        </w:rPr>
      </w:pPr>
      <w:del w:id="775" w:author="Maria Solana Gonzalez" w:date="2017-05-28T17:59:00Z">
        <w:r w:rsidRPr="00A33B5E" w:rsidDel="0013191C">
          <w:rPr>
            <w:rFonts w:ascii="Book Antiqua" w:hAnsi="Book Antiqua" w:cs="Book Antiqua"/>
          </w:rPr>
          <w:delText>Son las técnicas más sencillas, ya que dependen en parte de los metadatos que el fabricante quiera incluir al generar la imagen, por lo que debe apoyarse en otras técnicas.</w:delText>
        </w:r>
      </w:del>
    </w:p>
    <w:p w14:paraId="15D80EE5" w14:textId="602C0678" w:rsidR="00A33B5E" w:rsidRPr="00A33B5E" w:rsidDel="0013191C" w:rsidRDefault="00A33B5E" w:rsidP="00A33B5E">
      <w:pPr>
        <w:widowControl w:val="0"/>
        <w:autoSpaceDE w:val="0"/>
        <w:autoSpaceDN w:val="0"/>
        <w:adjustRightInd w:val="0"/>
        <w:spacing w:after="240" w:line="400" w:lineRule="atLeast"/>
        <w:rPr>
          <w:del w:id="776" w:author="Maria Solana Gonzalez" w:date="2017-05-28T17:59:00Z"/>
          <w:rFonts w:ascii="Book Antiqua" w:hAnsi="Book Antiqua" w:cs="Book Antiqua"/>
        </w:rPr>
      </w:pPr>
      <w:del w:id="777" w:author="Maria Solana Gonzalez" w:date="2017-05-28T17:59:00Z">
        <w:r w:rsidRPr="00A33B5E" w:rsidDel="0013191C">
          <w:rPr>
            <w:rFonts w:ascii="Book Antiqua" w:hAnsi="Book Antiqua" w:cs="Book Antiqua"/>
          </w:rPr>
          <w:delText xml:space="preserve">La extracción se puede realizar con un análisis binario manual o usando aplicaciones que analizan la imagen y obtienen todos los metadatos que posee de forma automática. </w:delText>
        </w:r>
      </w:del>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778" w:name="_Toc477877518"/>
      <w:bookmarkStart w:id="779" w:name="_Toc483414151"/>
      <w:r w:rsidRPr="00A33B5E">
        <w:rPr>
          <w:szCs w:val="24"/>
        </w:rPr>
        <w:t>Técnicas basadas en la Aberración de las lentes</w:t>
      </w:r>
      <w:bookmarkEnd w:id="778"/>
      <w:bookmarkEnd w:id="779"/>
    </w:p>
    <w:p w14:paraId="14E234B9" w14:textId="77777777" w:rsidR="00A33B5E" w:rsidRDefault="00A33B5E" w:rsidP="00A33B5E">
      <w:pPr>
        <w:rPr>
          <w:ins w:id="780" w:author="Maria Solana Gonzalez" w:date="2017-05-28T18:02:00Z"/>
          <w:rFonts w:ascii="Book Antiqua" w:hAnsi="Book Antiqua"/>
        </w:rPr>
      </w:pPr>
    </w:p>
    <w:p w14:paraId="06D1ECB0" w14:textId="77777777" w:rsidR="006E2BD0" w:rsidRDefault="006E2BD0" w:rsidP="006E2BD0">
      <w:pPr>
        <w:jc w:val="both"/>
        <w:rPr>
          <w:ins w:id="781" w:author="Maria Solana Gonzalez" w:date="2017-05-28T18:03:00Z"/>
          <w:rFonts w:ascii="Book Antiqua" w:hAnsi="Book Antiqua"/>
        </w:rPr>
      </w:pPr>
      <w:ins w:id="782" w:author="Maria Solana Gonzalez" w:date="2017-05-28T18:03:00Z">
        <w:r w:rsidRPr="00DD6635">
          <w:rPr>
            <w:rFonts w:ascii="Book Antiqua" w:hAnsi="Book Antiqua"/>
          </w:rPr>
          <w:t>Existen diferentes tipos de aberraciones: esférica, coma, astigmatismo, curvatura de campos, distorsi</w:t>
        </w:r>
        <w:r w:rsidRPr="00E40DF9">
          <w:rPr>
            <w:rFonts w:ascii="Book Antiqua" w:hAnsi="Book Antiqua"/>
          </w:rPr>
          <w:t>ón radial y distorsión crom</w:t>
        </w:r>
        <w:r w:rsidRPr="005B2497">
          <w:rPr>
            <w:rFonts w:ascii="Book Antiqua" w:hAnsi="Book Antiqua"/>
          </w:rPr>
          <w:t>á</w:t>
        </w:r>
        <w:r w:rsidRPr="00020766">
          <w:rPr>
            <w:rFonts w:ascii="Book Antiqua" w:hAnsi="Book Antiqua"/>
          </w:rPr>
          <w:t>tica. De las mencionadas se propone la distorsi</w:t>
        </w:r>
        <w:r w:rsidRPr="00A56CA4">
          <w:rPr>
            <w:rFonts w:ascii="Book Antiqua" w:hAnsi="Book Antiqua"/>
          </w:rPr>
          <w:t>ón radial de la lente como la técnica más vá</w:t>
        </w:r>
        <w:r w:rsidRPr="00186923">
          <w:rPr>
            <w:rFonts w:ascii="Book Antiqua" w:hAnsi="Book Antiqua"/>
          </w:rPr>
          <w:t>lida para la identificación de la fuente de la cámara, ya que es la que más consecuencias tiene sobre una imagen, especialmente en cámaras que usan lentes baratas de gran angular. A día de hoy muchas cámaras digitales emplean este tipo de lentes por temas de presupuesto.</w:t>
        </w:r>
      </w:ins>
    </w:p>
    <w:p w14:paraId="3E71E0DF" w14:textId="77777777" w:rsidR="006E2BD0" w:rsidRDefault="006E2BD0" w:rsidP="00344E0F">
      <w:pPr>
        <w:jc w:val="both"/>
        <w:rPr>
          <w:ins w:id="783" w:author="Maria Solana Gonzalez" w:date="2017-05-28T18:03:00Z"/>
          <w:rFonts w:ascii="Book Antiqua" w:hAnsi="Book Antiqua"/>
        </w:rPr>
      </w:pPr>
    </w:p>
    <w:p w14:paraId="31CCA90C" w14:textId="77777777" w:rsidR="006E2BD0" w:rsidRDefault="006E2BD0" w:rsidP="00141BAC">
      <w:pPr>
        <w:jc w:val="both"/>
        <w:rPr>
          <w:ins w:id="784" w:author="Maria Solana Gonzalez" w:date="2017-05-28T18:03:00Z"/>
          <w:rFonts w:ascii="Book Antiqua" w:hAnsi="Book Antiqua"/>
        </w:rPr>
      </w:pPr>
      <w:ins w:id="785" w:author="Maria Solana Gonzalez" w:date="2017-05-28T18:03:00Z">
        <w:r w:rsidRPr="00186923">
          <w:rPr>
            <w:rFonts w:ascii="Book Antiqua" w:hAnsi="Book Antiqua"/>
            <w:noProof/>
            <w:lang w:val="es-ES_tradnl" w:eastAsia="es-ES_tradnl"/>
            <w:rPrChange w:id="786" w:author="Unknown">
              <w:rPr>
                <w:noProof/>
                <w:lang w:val="es-ES_tradnl" w:eastAsia="es-ES_tradnl"/>
              </w:rPr>
            </w:rPrChange>
          </w:rPr>
          <w:drawing>
            <wp:inline distT="0" distB="0" distL="0" distR="0" wp14:anchorId="5B2E5837" wp14:editId="1BFB0FE6">
              <wp:extent cx="5400675" cy="20891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10p36.jpg"/>
                      <pic:cNvPicPr/>
                    </pic:nvPicPr>
                    <pic:blipFill>
                      <a:blip r:embed="rId38">
                        <a:extLst>
                          <a:ext uri="{28A0092B-C50C-407E-A947-70E740481C1C}">
                            <a14:useLocalDpi xmlns:a14="http://schemas.microsoft.com/office/drawing/2010/main" val="0"/>
                          </a:ext>
                        </a:extLst>
                      </a:blip>
                      <a:stretch>
                        <a:fillRect/>
                      </a:stretch>
                    </pic:blipFill>
                    <pic:spPr>
                      <a:xfrm>
                        <a:off x="0" y="0"/>
                        <a:ext cx="5400675" cy="2089150"/>
                      </a:xfrm>
                      <a:prstGeom prst="rect">
                        <a:avLst/>
                      </a:prstGeom>
                    </pic:spPr>
                  </pic:pic>
                </a:graphicData>
              </a:graphic>
            </wp:inline>
          </w:drawing>
        </w:r>
      </w:ins>
    </w:p>
    <w:p w14:paraId="137E09A1" w14:textId="77777777" w:rsidR="006E2BD0" w:rsidRDefault="006E2BD0">
      <w:pPr>
        <w:jc w:val="both"/>
        <w:rPr>
          <w:ins w:id="787" w:author="Maria Solana Gonzalez" w:date="2017-05-28T18:03:00Z"/>
          <w:rFonts w:ascii="Book Antiqua" w:hAnsi="Book Antiqua"/>
        </w:rPr>
      </w:pPr>
    </w:p>
    <w:p w14:paraId="654417EA" w14:textId="77777777" w:rsidR="006E2BD0" w:rsidRDefault="006E2BD0">
      <w:pPr>
        <w:jc w:val="both"/>
        <w:rPr>
          <w:ins w:id="788" w:author="Maria Solana Gonzalez" w:date="2017-05-28T18:03:00Z"/>
          <w:rFonts w:ascii="Book Antiqua" w:hAnsi="Book Antiqua"/>
        </w:rPr>
      </w:pPr>
      <w:ins w:id="789" w:author="Maria Solana Gonzalez" w:date="2017-05-28T18:03:00Z">
        <w:r>
          <w:rPr>
            <w:rFonts w:ascii="Book Antiqua" w:hAnsi="Book Antiqua"/>
          </w:rPr>
          <w:lastRenderedPageBreak/>
          <w:t>En [M5] se propone la distorsión radial de la lente como la mejor técnica para la identificación de la fuente. La distorsión radial produce que las líneas rectas aparezcan como curvas en la imagen. Los autores llegan a la conclusión de que los fabricantes utilizan diferentes diseños en las lentes para compensar ese defecto, lo que implica que cada modelo tiene un único patrón de distorsión radial que ayudará a identificarla de forma única.</w:t>
        </w:r>
      </w:ins>
    </w:p>
    <w:p w14:paraId="00564F38" w14:textId="77777777" w:rsidR="006E2BD0" w:rsidRDefault="006E2BD0">
      <w:pPr>
        <w:jc w:val="both"/>
        <w:rPr>
          <w:ins w:id="790" w:author="Maria Solana Gonzalez" w:date="2017-05-28T18:03:00Z"/>
          <w:rFonts w:ascii="Book Antiqua" w:hAnsi="Book Antiqua"/>
        </w:rPr>
      </w:pPr>
    </w:p>
    <w:p w14:paraId="0A29B757" w14:textId="77777777" w:rsidR="006E2BD0" w:rsidRDefault="006E2BD0">
      <w:pPr>
        <w:jc w:val="both"/>
        <w:rPr>
          <w:ins w:id="791" w:author="Maria Solana Gonzalez" w:date="2017-05-28T18:03:00Z"/>
          <w:rFonts w:ascii="Book Antiqua" w:hAnsi="Book Antiqua"/>
        </w:rPr>
      </w:pPr>
      <w:ins w:id="792" w:author="Maria Solana Gonzalez" w:date="2017-05-28T18:03:00Z">
        <w:r>
          <w:rPr>
            <w:rFonts w:ascii="Book Antiqua" w:hAnsi="Book Antiqua"/>
          </w:rPr>
          <w:t>El grado de la distorsión radial en cada imagen se puede medir siguiendo un proceso que consta de tres fases: Detección de bordes, extracción de segmentos distorsionados y medición del error de la distorsión.</w:t>
        </w:r>
      </w:ins>
    </w:p>
    <w:p w14:paraId="7D6B4D95" w14:textId="77777777" w:rsidR="006E2BD0" w:rsidRDefault="006E2BD0">
      <w:pPr>
        <w:jc w:val="both"/>
        <w:rPr>
          <w:ins w:id="793" w:author="Maria Solana Gonzalez" w:date="2017-05-28T18:03:00Z"/>
          <w:rFonts w:ascii="Book Antiqua" w:hAnsi="Book Antiqua"/>
        </w:rPr>
      </w:pPr>
    </w:p>
    <w:p w14:paraId="0DE955D5" w14:textId="10B4125B" w:rsidR="006E2BD0" w:rsidRPr="00A33B5E" w:rsidRDefault="006E2BD0">
      <w:pPr>
        <w:jc w:val="both"/>
        <w:rPr>
          <w:rFonts w:ascii="Book Antiqua" w:hAnsi="Book Antiqua"/>
        </w:rPr>
        <w:pPrChange w:id="794" w:author="Maria Solana Gonzalez" w:date="2017-05-28T18:03:00Z">
          <w:pPr/>
        </w:pPrChange>
      </w:pPr>
      <w:ins w:id="795" w:author="Maria Solana Gonzalez" w:date="2017-05-28T18:03:00Z">
        <w:r>
          <w:rPr>
            <w:rFonts w:ascii="Book Antiqua" w:hAnsi="Book Antiqua"/>
          </w:rPr>
          <w:t>En [M6] se propone la aberración cromática lateral como técnica para la identificación de la fuente. Para ello los autores llevan a cabo diferentes experimentos empleando conjuntos de cámaras con imágenes: modificadas o con recortes aleatorios en regiones de la imagen y no modificadas. En e</w:t>
        </w:r>
        <w:r w:rsidR="0014074E">
          <w:rPr>
            <w:rFonts w:ascii="Book Antiqua" w:hAnsi="Book Antiqua"/>
          </w:rPr>
          <w:t>l experimento en el que se usan</w:t>
        </w:r>
        <w:r>
          <w:rPr>
            <w:rFonts w:ascii="Book Antiqua" w:hAnsi="Book Antiqua"/>
          </w:rPr>
          <w:t xml:space="preserve"> tres cámaras de diferentes marcas se obtiene una precisión del 86,67% en la identificación de la fuente. No obstante, se concluye que esta técnica no es adecuada para este tipo de identificación de distintos modelos de cámara de la misma marca.</w:t>
        </w:r>
      </w:ins>
    </w:p>
    <w:p w14:paraId="450D4C56" w14:textId="789C3F75" w:rsidR="00A33B5E" w:rsidRPr="00A33B5E" w:rsidDel="0013191C" w:rsidRDefault="00A33B5E" w:rsidP="00A33B5E">
      <w:pPr>
        <w:widowControl w:val="0"/>
        <w:autoSpaceDE w:val="0"/>
        <w:autoSpaceDN w:val="0"/>
        <w:adjustRightInd w:val="0"/>
        <w:spacing w:after="240" w:line="400" w:lineRule="atLeast"/>
        <w:rPr>
          <w:del w:id="796" w:author="Maria Solana Gonzalez" w:date="2017-05-28T17:59:00Z"/>
          <w:rFonts w:ascii="Book Antiqua" w:hAnsi="Book Antiqua" w:cs="Book Antiqua"/>
        </w:rPr>
      </w:pPr>
      <w:del w:id="797" w:author="Maria Solana Gonzalez" w:date="2017-05-28T17:59:00Z">
        <w:r w:rsidRPr="00A33B5E" w:rsidDel="0013191C">
          <w:rPr>
            <w:rFonts w:ascii="Book Antiqua" w:hAnsi="Book Antiqua" w:cs="Times"/>
          </w:rPr>
          <w:delText xml:space="preserve">Existen diferentes tipos de aberraciones: esférica, coma, astigmatismo, curvatura de campo, distorsión radial y distorsión cromática. </w:delText>
        </w:r>
        <w:r w:rsidRPr="00A33B5E" w:rsidDel="0013191C">
          <w:rPr>
            <w:rFonts w:ascii="Book Antiqua" w:hAnsi="Book Antiqua" w:cs="Book Antiqua"/>
          </w:rPr>
          <w:delTex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delText>
        </w:r>
      </w:del>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798" w:name="_Toc477877519"/>
      <w:bookmarkStart w:id="799" w:name="_Toc483414152"/>
      <w:r w:rsidRPr="00A33B5E">
        <w:rPr>
          <w:szCs w:val="24"/>
        </w:rPr>
        <w:t>Técnicas basadas en la Interpolación de la Matriz CFA</w:t>
      </w:r>
      <w:bookmarkEnd w:id="798"/>
      <w:bookmarkEnd w:id="799"/>
    </w:p>
    <w:p w14:paraId="0B6B5B43" w14:textId="77777777" w:rsidR="00A33B5E" w:rsidRDefault="00A33B5E" w:rsidP="00A33B5E">
      <w:pPr>
        <w:rPr>
          <w:ins w:id="800" w:author="Maria Solana Gonzalez" w:date="2017-05-28T18:03:00Z"/>
          <w:rFonts w:ascii="Book Antiqua" w:hAnsi="Book Antiqua"/>
        </w:rPr>
      </w:pPr>
    </w:p>
    <w:p w14:paraId="74E856B7" w14:textId="77777777" w:rsidR="00344E0F" w:rsidRDefault="00344E0F">
      <w:pPr>
        <w:widowControl w:val="0"/>
        <w:autoSpaceDE w:val="0"/>
        <w:autoSpaceDN w:val="0"/>
        <w:adjustRightInd w:val="0"/>
        <w:spacing w:after="240" w:line="340" w:lineRule="atLeast"/>
        <w:jc w:val="both"/>
        <w:rPr>
          <w:ins w:id="801" w:author="Maria Solana Gonzalez" w:date="2017-05-28T18:03:00Z"/>
          <w:rFonts w:ascii="Book Antiqua" w:hAnsi="Book Antiqua" w:cs="Times"/>
        </w:rPr>
        <w:pPrChange w:id="802" w:author="Maria Solana Gonzalez" w:date="2017-05-28T18:04:00Z">
          <w:pPr>
            <w:widowControl w:val="0"/>
            <w:autoSpaceDE w:val="0"/>
            <w:autoSpaceDN w:val="0"/>
            <w:adjustRightInd w:val="0"/>
            <w:spacing w:after="240" w:line="340" w:lineRule="atLeast"/>
          </w:pPr>
        </w:pPrChange>
      </w:pPr>
      <w:ins w:id="803" w:author="Maria Solana Gonzalez" w:date="2017-05-28T18:03:00Z">
        <w:r>
          <w:rPr>
            <w:rFonts w:ascii="Book Antiqua" w:hAnsi="Book Antiqua" w:cs="Times"/>
          </w:rPr>
          <w:t>Algunos autores consideran que la elección de la matriz de colores CFA y la especificación de los algoritmos de interpolación cromática generan algunas de las diferencias más marcadas entre los distintos modelos de cámaras.</w:t>
        </w:r>
      </w:ins>
    </w:p>
    <w:p w14:paraId="1053B387" w14:textId="77777777" w:rsidR="00344E0F" w:rsidRPr="00186923" w:rsidRDefault="00344E0F">
      <w:pPr>
        <w:widowControl w:val="0"/>
        <w:autoSpaceDE w:val="0"/>
        <w:autoSpaceDN w:val="0"/>
        <w:adjustRightInd w:val="0"/>
        <w:spacing w:after="240" w:line="340" w:lineRule="atLeast"/>
        <w:jc w:val="both"/>
        <w:rPr>
          <w:ins w:id="804" w:author="Maria Solana Gonzalez" w:date="2017-05-28T18:03:00Z"/>
          <w:rFonts w:ascii="Book Antiqua" w:hAnsi="Book Antiqua" w:cs="Times"/>
          <w:b/>
        </w:rPr>
        <w:pPrChange w:id="805" w:author="Maria Solana Gonzalez" w:date="2017-05-28T18:04:00Z">
          <w:pPr>
            <w:widowControl w:val="0"/>
            <w:autoSpaceDE w:val="0"/>
            <w:autoSpaceDN w:val="0"/>
            <w:adjustRightInd w:val="0"/>
            <w:spacing w:after="240" w:line="340" w:lineRule="atLeast"/>
          </w:pPr>
        </w:pPrChange>
      </w:pPr>
      <w:ins w:id="806" w:author="Maria Solana Gonzalez" w:date="2017-05-28T18:03:00Z">
        <w:r w:rsidRPr="00A33B5E">
          <w:rPr>
            <w:rFonts w:ascii="Book Antiqua" w:hAnsi="Book Antiqua" w:cs="Times"/>
          </w:rPr>
          <w:t xml:space="preserve">Dentro de este tipo de técnicas se engloban </w:t>
        </w:r>
        <w:r>
          <w:rPr>
            <w:rFonts w:ascii="Book Antiqua" w:hAnsi="Book Antiqua" w:cs="Times"/>
          </w:rPr>
          <w:t>varios</w:t>
        </w:r>
        <w:r w:rsidRPr="00A33B5E">
          <w:rPr>
            <w:rFonts w:ascii="Book Antiqua" w:hAnsi="Book Antiqua" w:cs="Times"/>
          </w:rPr>
          <w:t xml:space="preserve"> grupos: </w:t>
        </w:r>
      </w:ins>
    </w:p>
    <w:p w14:paraId="761AFE0F" w14:textId="590A2D52" w:rsidR="00344E0F" w:rsidRPr="00186923" w:rsidRDefault="00344E0F">
      <w:pPr>
        <w:pStyle w:val="Prrafodelista"/>
        <w:numPr>
          <w:ilvl w:val="0"/>
          <w:numId w:val="36"/>
        </w:numPr>
        <w:jc w:val="both"/>
        <w:rPr>
          <w:ins w:id="807" w:author="Maria Solana Gonzalez" w:date="2017-05-28T18:03:00Z"/>
          <w:rFonts w:ascii="Book Antiqua" w:hAnsi="Book Antiqua" w:cs="Times"/>
          <w:b/>
        </w:rPr>
        <w:pPrChange w:id="808" w:author="Maria Solana Gonzalez" w:date="2017-05-28T18:04:00Z">
          <w:pPr>
            <w:pStyle w:val="Prrafodelista"/>
            <w:numPr>
              <w:numId w:val="36"/>
            </w:numPr>
            <w:ind w:hanging="360"/>
          </w:pPr>
        </w:pPrChange>
      </w:pPr>
      <w:ins w:id="809" w:author="Maria Solana Gonzalez" w:date="2017-05-28T18:03:00Z">
        <w:r w:rsidRPr="00186923">
          <w:rPr>
            <w:rFonts w:ascii="Book Antiqua" w:hAnsi="Book Antiqua" w:cs="Times"/>
            <w:b/>
            <w:sz w:val="24"/>
            <w:szCs w:val="24"/>
            <w:u w:val="single"/>
          </w:rPr>
          <w:t>Huellas en la Interpolación del Color:</w:t>
        </w:r>
        <w:r>
          <w:rPr>
            <w:rFonts w:ascii="Book Antiqua" w:hAnsi="Book Antiqua" w:cs="Times"/>
            <w:sz w:val="24"/>
            <w:szCs w:val="24"/>
          </w:rPr>
          <w:t xml:space="preserve"> En [M7] se presenta un algoritmo para identificar y clasificar las operaciones de interpolación cromática. Consta de dos métodos para realizar el proceso de clasificación: en primer lugar</w:t>
        </w:r>
      </w:ins>
      <w:ins w:id="810" w:author="Maria Solana Gonzalez" w:date="2017-05-29T15:42:00Z">
        <w:r w:rsidR="00305C04">
          <w:rPr>
            <w:rFonts w:ascii="Book Antiqua" w:hAnsi="Book Antiqua" w:cs="Times"/>
            <w:sz w:val="24"/>
            <w:szCs w:val="24"/>
          </w:rPr>
          <w:t>,</w:t>
        </w:r>
      </w:ins>
      <w:ins w:id="811" w:author="Maria Solana Gonzalez" w:date="2017-05-28T18:03:00Z">
        <w:r>
          <w:rPr>
            <w:rFonts w:ascii="Book Antiqua" w:hAnsi="Book Antiqua" w:cs="Times"/>
            <w:sz w:val="24"/>
            <w:szCs w:val="24"/>
          </w:rPr>
          <w:t xml:space="preserve"> un método que usa un algoritmo Expectation-Maximization (EM) para el análisis de la correlación del valor de cada pixel con los valores de sus vecinos, y en segundo lugar un análisis de las diferencias entre píxeles (inter-pixel). Los experimentos fueron llevados a cabo en dos fases, las cuales en la primera se </w:t>
        </w:r>
        <w:r w:rsidR="00305C04">
          <w:rPr>
            <w:rFonts w:ascii="Book Antiqua" w:hAnsi="Book Antiqua" w:cs="Times"/>
            <w:sz w:val="24"/>
            <w:szCs w:val="24"/>
          </w:rPr>
          <w:t>tenía como objeti</w:t>
        </w:r>
        <w:r>
          <w:rPr>
            <w:rFonts w:ascii="Book Antiqua" w:hAnsi="Book Antiqua" w:cs="Times"/>
            <w:sz w:val="24"/>
            <w:szCs w:val="24"/>
          </w:rPr>
          <w:t xml:space="preserve">vo evaluar la precisión del método de identificación de marca y modelo y en la segunda se evalúa la precisión del método de identificación individual de la cámara cuando son de la misma marca y modelo. Los resultados que se obtuvieron en la identificación de la fuente de una imagen entre cuatro y cinco modelos distintos tuvieron una precisión del 88% y 84,8% respectivamente. Como apunte adicional, los experimentos se llevaron a </w:t>
        </w:r>
        <w:r>
          <w:rPr>
            <w:rFonts w:ascii="Book Antiqua" w:hAnsi="Book Antiqua" w:cs="Times"/>
            <w:sz w:val="24"/>
            <w:szCs w:val="24"/>
          </w:rPr>
          <w:lastRenderedPageBreak/>
          <w:t>cabo empleando imágenes con ajustes automáticos y con el más alto nivel de calidad de compresión.</w:t>
        </w:r>
      </w:ins>
    </w:p>
    <w:p w14:paraId="04917240" w14:textId="77777777" w:rsidR="00344E0F" w:rsidRPr="00186923" w:rsidRDefault="00344E0F">
      <w:pPr>
        <w:jc w:val="both"/>
        <w:rPr>
          <w:ins w:id="812" w:author="Maria Solana Gonzalez" w:date="2017-05-28T18:03:00Z"/>
          <w:rFonts w:ascii="Book Antiqua" w:hAnsi="Book Antiqua" w:cs="Times"/>
          <w:b/>
        </w:rPr>
        <w:pPrChange w:id="813" w:author="Maria Solana Gonzalez" w:date="2017-05-28T18:04:00Z">
          <w:pPr/>
        </w:pPrChange>
      </w:pPr>
    </w:p>
    <w:p w14:paraId="5AD8AAD5" w14:textId="77777777" w:rsidR="00344E0F" w:rsidRPr="00186923" w:rsidRDefault="00344E0F">
      <w:pPr>
        <w:pStyle w:val="Prrafodelista"/>
        <w:numPr>
          <w:ilvl w:val="0"/>
          <w:numId w:val="36"/>
        </w:numPr>
        <w:jc w:val="both"/>
        <w:rPr>
          <w:ins w:id="814" w:author="Maria Solana Gonzalez" w:date="2017-05-28T18:03:00Z"/>
          <w:rFonts w:ascii="Book Antiqua" w:hAnsi="Book Antiqua" w:cs="Times"/>
          <w:b/>
        </w:rPr>
        <w:pPrChange w:id="815" w:author="Maria Solana Gonzalez" w:date="2017-05-28T18:04:00Z">
          <w:pPr>
            <w:pStyle w:val="Prrafodelista"/>
            <w:numPr>
              <w:numId w:val="36"/>
            </w:numPr>
            <w:ind w:hanging="360"/>
          </w:pPr>
        </w:pPrChange>
      </w:pPr>
      <w:ins w:id="816" w:author="Maria Solana Gonzalez" w:date="2017-05-28T18:03:00Z">
        <w:r>
          <w:rPr>
            <w:rFonts w:ascii="Book Antiqua" w:hAnsi="Book Antiqua" w:cs="Times"/>
            <w:b/>
            <w:sz w:val="24"/>
            <w:szCs w:val="24"/>
            <w:u w:val="single"/>
          </w:rPr>
          <w:t xml:space="preserve">Modelo de Correlación Cuadrática de Píxeles: </w:t>
        </w:r>
        <w:r>
          <w:rPr>
            <w:rFonts w:ascii="Book Antiqua" w:hAnsi="Book Antiqua" w:cs="Times"/>
            <w:sz w:val="24"/>
            <w:szCs w:val="24"/>
          </w:rPr>
          <w:t>En [M8] se usan las correlaciones entre píxeles en el proceso de identificación de la fuente. Se define un modelo de correlación cuadrática de los píxeles para obtener una matriz de coeficientes para cada una de las bandas de color. El método fue probado para cuatro cámaras con imágenes de dibujos animados y la tasa de acierto estaba en un rango entre 95% y 100% en función del número de cámaras empleadas. También se llevaron a cabo pruebas para imágenes modificadas (incluyendo compresión) con resultados con un 80% de éxito en compresiones JPEG del 80%. Puesto que las cámaras del mismo fabricante usan el mismo algoritmo de interpolación cromática, esta técnica no es eficiente entre distintos modelos del mismo fabricante. Asimismo, tal y como prueban los experimentos, no se obtienen buenos resultados cuando las imágenes han sido modificadas o tienen un alto nivel de compresión.</w:t>
        </w:r>
      </w:ins>
    </w:p>
    <w:p w14:paraId="451EA650" w14:textId="77777777" w:rsidR="00344E0F" w:rsidRPr="00186923" w:rsidRDefault="00344E0F">
      <w:pPr>
        <w:jc w:val="both"/>
        <w:rPr>
          <w:ins w:id="817" w:author="Maria Solana Gonzalez" w:date="2017-05-28T18:03:00Z"/>
          <w:rFonts w:ascii="Book Antiqua" w:hAnsi="Book Antiqua" w:cs="Times"/>
          <w:b/>
          <w:u w:val="single"/>
        </w:rPr>
        <w:pPrChange w:id="818" w:author="Maria Solana Gonzalez" w:date="2017-05-28T18:04:00Z">
          <w:pPr/>
        </w:pPrChange>
      </w:pPr>
    </w:p>
    <w:p w14:paraId="43DF2B58" w14:textId="77777777" w:rsidR="00344E0F" w:rsidRPr="00186923" w:rsidRDefault="00344E0F" w:rsidP="00344E0F">
      <w:pPr>
        <w:pStyle w:val="Prrafodelista"/>
        <w:numPr>
          <w:ilvl w:val="0"/>
          <w:numId w:val="36"/>
        </w:numPr>
        <w:jc w:val="both"/>
        <w:rPr>
          <w:ins w:id="819" w:author="Maria Solana Gonzalez" w:date="2017-05-28T18:03:00Z"/>
          <w:rFonts w:ascii="Book Antiqua" w:hAnsi="Book Antiqua" w:cs="Times"/>
          <w:b/>
        </w:rPr>
      </w:pPr>
      <w:ins w:id="820" w:author="Maria Solana Gonzalez" w:date="2017-05-28T18:03:00Z">
        <w:r>
          <w:rPr>
            <w:rFonts w:ascii="Book Antiqua" w:hAnsi="Book Antiqua" w:cs="Times"/>
            <w:b/>
            <w:sz w:val="24"/>
            <w:szCs w:val="24"/>
            <w:u w:val="single"/>
          </w:rPr>
          <w:t xml:space="preserve">Medidas de Similitud Binarias: </w:t>
        </w:r>
        <w:r>
          <w:rPr>
            <w:rFonts w:ascii="Book Antiqua" w:hAnsi="Book Antiqua" w:cs="Times"/>
            <w:sz w:val="24"/>
            <w:szCs w:val="24"/>
          </w:rPr>
          <w:t>En [M9] se usan un conjunto de medidas de similitud binarias como métricas para la estimación de la semejanza entre los planos de bits de una imagen. El punto de partida fundamental de este trabajo en concreto, es que el algoritmo de interpolación CFA de cada fabricante deja correlaciones a lo largo de los planos de bits de una imagen y pueden ser representados por este conjunto de medidas. Para este estudio se utilizaron 180 medidas de similitud binarias que se obtienen para la clasificación de las imágenes. Las pruebas realizadas para clasificar tres grupos de cámaras obtuvieron un porcentaje de acierto entre 81% y 98%, mientras que para un grupo de nueve cámaras desciende la precisión a un 62% aproximadamente, recolectando 200 imágenes de cada cámara. Las fotografías facilitadas para las pruebas fueron tomadas con la siguiente configuración: resolución de 640x480 píxeles, a la luz del día y modo enfoque automático. Claramente se puede apreciar que los resultados del método dependen del número de cámaras utilizadas en los experimentos.</w:t>
        </w:r>
      </w:ins>
    </w:p>
    <w:p w14:paraId="638EB877" w14:textId="77777777" w:rsidR="00344E0F" w:rsidRPr="00186923" w:rsidRDefault="00344E0F" w:rsidP="00141BAC">
      <w:pPr>
        <w:jc w:val="both"/>
        <w:rPr>
          <w:ins w:id="821" w:author="Maria Solana Gonzalez" w:date="2017-05-28T18:03:00Z"/>
          <w:rFonts w:ascii="Book Antiqua" w:hAnsi="Book Antiqua" w:cs="Times"/>
          <w:b/>
          <w:u w:val="single"/>
        </w:rPr>
      </w:pPr>
    </w:p>
    <w:p w14:paraId="7547A3D7" w14:textId="77777777" w:rsidR="00344E0F" w:rsidRPr="00186923" w:rsidRDefault="00344E0F">
      <w:pPr>
        <w:pStyle w:val="Prrafodelista"/>
        <w:numPr>
          <w:ilvl w:val="0"/>
          <w:numId w:val="36"/>
        </w:numPr>
        <w:jc w:val="both"/>
        <w:rPr>
          <w:ins w:id="822" w:author="Maria Solana Gonzalez" w:date="2017-05-28T18:03:00Z"/>
          <w:rFonts w:ascii="Book Antiqua" w:hAnsi="Book Antiqua" w:cs="Times"/>
          <w:b/>
        </w:rPr>
      </w:pPr>
      <w:ins w:id="823" w:author="Maria Solana Gonzalez" w:date="2017-05-28T18:03:00Z">
        <w:r>
          <w:rPr>
            <w:rFonts w:ascii="Book Antiqua" w:hAnsi="Book Antiqua" w:cs="Times"/>
            <w:b/>
            <w:sz w:val="24"/>
            <w:szCs w:val="24"/>
            <w:u w:val="single"/>
          </w:rPr>
          <w:t xml:space="preserve">Información del proceso de interpolación: </w:t>
        </w:r>
        <w:r>
          <w:rPr>
            <w:rFonts w:ascii="Book Antiqua" w:hAnsi="Book Antiqua" w:cs="Times"/>
            <w:sz w:val="24"/>
            <w:szCs w:val="24"/>
          </w:rPr>
          <w:t xml:space="preserve">En [M10] se presenta una técnica para la identificación de la fuente basada en la información del proceso de interpolación de la matriz CFA y una comparativa con otras técnicas. Concretamente esta, presenta tres grupos nuevos de características de demosaicing: weights, Error Cumulants (EC) y </w:t>
        </w:r>
        <w:r>
          <w:rPr>
            <w:rFonts w:ascii="Book Antiqua" w:hAnsi="Book Antiqua" w:cs="Times"/>
            <w:sz w:val="24"/>
            <w:szCs w:val="24"/>
          </w:rPr>
          <w:lastRenderedPageBreak/>
          <w:t>Normalized Group Sizes (NGS). Dado que el número de características es muy elevado se realiza un proceso (Eigenfeaure Regularization (ERE)) para disminuirlas. Se realizaron varios experimentos empleando clasificadores First Nearest Neighbor (1NN) y Probabilistic Support Vector Machine (PSVM). Los resultados usando 15 cámaras de 4 fabricantes distintos y 11 modelos diferentes (se incluyen cámaras de la misma marca y mismo modelo), con una reducción a 20 características y un clasificador PSVM, consiguieron un acierto del 99,4% aproximadamente para la marca y un 94,8% para el modelo.</w:t>
        </w:r>
      </w:ins>
    </w:p>
    <w:p w14:paraId="58655D8C" w14:textId="77777777" w:rsidR="00344E0F" w:rsidRPr="00186923" w:rsidRDefault="00344E0F">
      <w:pPr>
        <w:jc w:val="both"/>
        <w:rPr>
          <w:ins w:id="824" w:author="Maria Solana Gonzalez" w:date="2017-05-28T18:03:00Z"/>
          <w:rFonts w:ascii="Book Antiqua" w:hAnsi="Book Antiqua" w:cs="Times"/>
          <w:b/>
          <w:u w:val="single"/>
        </w:rPr>
      </w:pPr>
    </w:p>
    <w:p w14:paraId="668A80FD" w14:textId="2C6D5ED2" w:rsidR="00344E0F" w:rsidRPr="00E75C38" w:rsidRDefault="00344E0F" w:rsidP="00E75C38">
      <w:pPr>
        <w:pStyle w:val="Prrafodelista"/>
        <w:numPr>
          <w:ilvl w:val="0"/>
          <w:numId w:val="36"/>
        </w:numPr>
        <w:jc w:val="both"/>
        <w:rPr>
          <w:rFonts w:ascii="Book Antiqua" w:hAnsi="Book Antiqua"/>
          <w:rPrChange w:id="825" w:author="Maria Solana Gonzalez" w:date="2017-05-29T15:47:00Z">
            <w:rPr/>
          </w:rPrChange>
        </w:rPr>
        <w:pPrChange w:id="826" w:author="Maria Solana Gonzalez" w:date="2017-05-29T15:47:00Z">
          <w:pPr/>
        </w:pPrChange>
      </w:pPr>
      <w:ins w:id="827" w:author="Maria Solana Gonzalez" w:date="2017-05-28T18:03:00Z">
        <w:r w:rsidRPr="00E75C38">
          <w:rPr>
            <w:rFonts w:ascii="Book Antiqua" w:hAnsi="Book Antiqua" w:cs="Times"/>
            <w:b/>
            <w:u w:val="single"/>
          </w:rPr>
          <w:t xml:space="preserve">Correlación inter-channel: </w:t>
        </w:r>
        <w:r w:rsidRPr="00E75C38">
          <w:rPr>
            <w:rFonts w:ascii="Book Antiqua" w:hAnsi="Book Antiqua" w:cs="Times"/>
            <w:rPrChange w:id="828" w:author="Maria Solana Gonzalez" w:date="2017-05-29T15:47:00Z">
              <w:rPr/>
            </w:rPrChange>
          </w:rPr>
          <w:t>En [M11] se proponen cuatro algoritmos que utilizan aspectos basados en la correlación inter-channel. Estos algoritmos calculan mapas de varianza (v-maps) y los clasifican usando 1NN como en el apartado anterior. En los experimentos para la identificación de la fuente se usan cuatro cámaras de tres fabricantes diferentes y 50 imágenes de cada una (25 para entrenar y 25 para testear). Los resultados muestran un éxito del 94,5% y los autores llegan a la conclusión de que la correlación inter-channel ofrece un enfoque que se complementa con otros trabajos anteriores que tratan correlaciones entre los píxeles introducidas por el proceso de demosaicing.</w:t>
        </w:r>
      </w:ins>
    </w:p>
    <w:p w14:paraId="3098CB2B" w14:textId="127D44E3" w:rsidR="00A33B5E" w:rsidRPr="00A33B5E" w:rsidDel="0013191C" w:rsidRDefault="00A33B5E" w:rsidP="00A33B5E">
      <w:pPr>
        <w:widowControl w:val="0"/>
        <w:autoSpaceDE w:val="0"/>
        <w:autoSpaceDN w:val="0"/>
        <w:adjustRightInd w:val="0"/>
        <w:spacing w:after="240" w:line="340" w:lineRule="atLeast"/>
        <w:rPr>
          <w:del w:id="829" w:author="Maria Solana Gonzalez" w:date="2017-05-28T17:59:00Z"/>
          <w:rFonts w:ascii="Book Antiqua" w:hAnsi="Book Antiqua" w:cs="Times"/>
        </w:rPr>
      </w:pPr>
      <w:del w:id="830" w:author="Maria Solana Gonzalez" w:date="2017-05-28T17:59:00Z">
        <w:r w:rsidRPr="00A33B5E" w:rsidDel="0013191C">
          <w:rPr>
            <w:rFonts w:ascii="Book Antiqua" w:hAnsi="Book Antiqua" w:cs="Times"/>
          </w:rPr>
          <w:delText xml:space="preserve">Algunos autores consideran que la elección de la matriz de colores </w:delText>
        </w:r>
        <w:r w:rsidRPr="00A33B5E" w:rsidDel="0013191C">
          <w:rPr>
            <w:rFonts w:ascii="Book Antiqua" w:hAnsi="Book Antiqua" w:cs="Times"/>
            <w:color w:val="0000FF"/>
          </w:rPr>
          <w:delText xml:space="preserve">CFA </w:delText>
        </w:r>
        <w:r w:rsidRPr="00A33B5E" w:rsidDel="0013191C">
          <w:rPr>
            <w:rFonts w:ascii="Book Antiqua" w:hAnsi="Book Antiqua" w:cs="Times"/>
          </w:rPr>
          <w:delText xml:space="preserve">y la especificación de los algoritmos de interpolación cromática generan algunas de las diferencias más marcadas entre los diferentes modelos de cámaras. </w:delText>
        </w:r>
      </w:del>
    </w:p>
    <w:p w14:paraId="70B70271" w14:textId="27829B79" w:rsidR="00A33B5E" w:rsidRPr="00A33B5E" w:rsidDel="0013191C" w:rsidRDefault="00A33B5E" w:rsidP="00A33B5E">
      <w:pPr>
        <w:widowControl w:val="0"/>
        <w:autoSpaceDE w:val="0"/>
        <w:autoSpaceDN w:val="0"/>
        <w:adjustRightInd w:val="0"/>
        <w:spacing w:after="240" w:line="340" w:lineRule="atLeast"/>
        <w:rPr>
          <w:del w:id="831" w:author="Maria Solana Gonzalez" w:date="2017-05-28T17:59:00Z"/>
          <w:rFonts w:ascii="Book Antiqua" w:hAnsi="Book Antiqua" w:cs="Times"/>
        </w:rPr>
      </w:pPr>
      <w:del w:id="832" w:author="Maria Solana Gonzalez" w:date="2017-05-28T17:59:00Z">
        <w:r w:rsidRPr="00A33B5E" w:rsidDel="0013191C">
          <w:rPr>
            <w:rFonts w:ascii="Book Antiqua" w:hAnsi="Book Antiqua" w:cs="Times"/>
          </w:rPr>
          <w:delText xml:space="preserve">Dentro de este tipo de técnicas se engloban tres grupos: </w:delText>
        </w:r>
      </w:del>
    </w:p>
    <w:p w14:paraId="37E59061" w14:textId="4EB0108C"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833" w:author="Maria Solana Gonzalez" w:date="2017-05-28T17:59:00Z"/>
          <w:rFonts w:ascii="Book Antiqua" w:hAnsi="Book Antiqua" w:cs="Times"/>
          <w:sz w:val="24"/>
          <w:szCs w:val="24"/>
        </w:rPr>
      </w:pPr>
      <w:del w:id="834" w:author="Maria Solana Gonzalez" w:date="2017-05-28T17:59:00Z">
        <w:r w:rsidRPr="00A33B5E" w:rsidDel="0013191C">
          <w:rPr>
            <w:rFonts w:ascii="Book Antiqua" w:hAnsi="Book Antiqua" w:cs="Times"/>
            <w:b/>
            <w:sz w:val="24"/>
            <w:szCs w:val="24"/>
            <w:u w:val="single"/>
          </w:rPr>
          <w:delText>Huellas en la Interpolación del Color</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presenta un algoritmo para identificar y clasificar las operaciones de interpolación cromática. </w:delText>
        </w:r>
      </w:del>
    </w:p>
    <w:p w14:paraId="7CE09F4B" w14:textId="53779C01" w:rsidR="00A33B5E" w:rsidRPr="00A33B5E" w:rsidDel="0013191C" w:rsidRDefault="00A33B5E" w:rsidP="00A33B5E">
      <w:pPr>
        <w:pStyle w:val="Prrafodelista"/>
        <w:widowControl w:val="0"/>
        <w:autoSpaceDE w:val="0"/>
        <w:autoSpaceDN w:val="0"/>
        <w:adjustRightInd w:val="0"/>
        <w:spacing w:after="240" w:line="340" w:lineRule="atLeast"/>
        <w:rPr>
          <w:del w:id="835" w:author="Maria Solana Gonzalez" w:date="2017-05-28T17:59:00Z"/>
          <w:rFonts w:ascii="Book Antiqua" w:hAnsi="Book Antiqua" w:cs="Times"/>
          <w:sz w:val="24"/>
          <w:szCs w:val="24"/>
        </w:rPr>
      </w:pPr>
    </w:p>
    <w:p w14:paraId="504BFA14" w14:textId="1F443309"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836" w:author="Maria Solana Gonzalez" w:date="2017-05-28T17:59:00Z"/>
          <w:rFonts w:ascii="Book Antiqua" w:hAnsi="Book Antiqua" w:cs="Times"/>
          <w:sz w:val="24"/>
          <w:szCs w:val="24"/>
        </w:rPr>
      </w:pPr>
      <w:del w:id="837" w:author="Maria Solana Gonzalez" w:date="2017-05-28T17:59:00Z">
        <w:r w:rsidRPr="00A33B5E" w:rsidDel="0013191C">
          <w:rPr>
            <w:rFonts w:ascii="Book Antiqua" w:hAnsi="Book Antiqua" w:cs="Times"/>
            <w:b/>
            <w:sz w:val="24"/>
            <w:szCs w:val="24"/>
            <w:u w:val="single"/>
          </w:rPr>
          <w:delText>Modelo de Correlación Cuadrática de Píxeles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utilizan las correlaciones entre píxeles en el proceso de identificación de la fuente. </w:delText>
        </w:r>
      </w:del>
    </w:p>
    <w:p w14:paraId="0DC5B898" w14:textId="16669193" w:rsidR="00A33B5E" w:rsidRPr="00A33B5E" w:rsidDel="0013191C" w:rsidRDefault="00A33B5E" w:rsidP="00A33B5E">
      <w:pPr>
        <w:pStyle w:val="Prrafodelista"/>
        <w:widowControl w:val="0"/>
        <w:autoSpaceDE w:val="0"/>
        <w:autoSpaceDN w:val="0"/>
        <w:adjustRightInd w:val="0"/>
        <w:spacing w:after="240" w:line="340" w:lineRule="atLeast"/>
        <w:rPr>
          <w:del w:id="838" w:author="Maria Solana Gonzalez" w:date="2017-05-28T17:59:00Z"/>
          <w:rFonts w:ascii="Book Antiqua" w:hAnsi="Book Antiqua" w:cs="Times"/>
          <w:sz w:val="24"/>
          <w:szCs w:val="24"/>
        </w:rPr>
      </w:pPr>
    </w:p>
    <w:p w14:paraId="75476533" w14:textId="260F6C8B" w:rsidR="00A33B5E" w:rsidRPr="00A33B5E" w:rsidDel="0013191C" w:rsidRDefault="00A33B5E" w:rsidP="00A33B5E">
      <w:pPr>
        <w:pStyle w:val="Prrafodelista"/>
        <w:numPr>
          <w:ilvl w:val="0"/>
          <w:numId w:val="26"/>
        </w:numPr>
        <w:spacing w:line="240" w:lineRule="auto"/>
        <w:jc w:val="both"/>
        <w:rPr>
          <w:del w:id="839" w:author="Maria Solana Gonzalez" w:date="2017-05-28T17:59:00Z"/>
          <w:rFonts w:ascii="Book Antiqua" w:hAnsi="Book Antiqua"/>
          <w:sz w:val="24"/>
          <w:szCs w:val="24"/>
        </w:rPr>
      </w:pPr>
      <w:del w:id="840" w:author="Maria Solana Gonzalez" w:date="2017-05-28T17:59:00Z">
        <w:r w:rsidRPr="00A33B5E" w:rsidDel="0013191C">
          <w:rPr>
            <w:rFonts w:ascii="Book Antiqua" w:hAnsi="Book Antiqua" w:cs="Times"/>
            <w:b/>
            <w:sz w:val="24"/>
            <w:szCs w:val="24"/>
            <w:u w:val="single"/>
          </w:rPr>
          <w:delText>Medidas de Similitud Binarias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 un conjunto de medidas de similitud binarias como métricas para estimar la semejanza entre los planos de bits de una imagen.</w:delText>
        </w:r>
      </w:del>
    </w:p>
    <w:p w14:paraId="4F024864" w14:textId="77777777" w:rsidR="00A33B5E" w:rsidRPr="00A33B5E" w:rsidDel="0013191C" w:rsidRDefault="00A33B5E" w:rsidP="00A33B5E">
      <w:pPr>
        <w:widowControl w:val="0"/>
        <w:autoSpaceDE w:val="0"/>
        <w:autoSpaceDN w:val="0"/>
        <w:adjustRightInd w:val="0"/>
        <w:spacing w:after="240" w:line="400" w:lineRule="atLeast"/>
        <w:rPr>
          <w:del w:id="841" w:author="Maria Solana Gonzalez" w:date="2017-05-28T18:00:00Z"/>
          <w:rFonts w:ascii="Book Antiqua" w:hAnsi="Book Antiqua" w:cs="Times"/>
        </w:rPr>
      </w:pPr>
    </w:p>
    <w:p w14:paraId="25A00FB4" w14:textId="77777777" w:rsidR="00A33B5E" w:rsidRPr="00A33B5E" w:rsidDel="0013191C" w:rsidRDefault="00A33B5E" w:rsidP="00A33B5E">
      <w:pPr>
        <w:widowControl w:val="0"/>
        <w:autoSpaceDE w:val="0"/>
        <w:autoSpaceDN w:val="0"/>
        <w:adjustRightInd w:val="0"/>
        <w:spacing w:after="240" w:line="400" w:lineRule="atLeast"/>
        <w:rPr>
          <w:del w:id="842" w:author="Maria Solana Gonzalez" w:date="2017-05-28T17:59:00Z"/>
          <w:rFonts w:ascii="Book Antiqua" w:hAnsi="Book Antiqua" w:cs="Times"/>
        </w:rPr>
      </w:pPr>
    </w:p>
    <w:p w14:paraId="08872B09" w14:textId="77777777" w:rsidR="00A33B5E" w:rsidRPr="00A33B5E" w:rsidDel="0013191C" w:rsidRDefault="00A33B5E" w:rsidP="00A33B5E">
      <w:pPr>
        <w:widowControl w:val="0"/>
        <w:autoSpaceDE w:val="0"/>
        <w:autoSpaceDN w:val="0"/>
        <w:adjustRightInd w:val="0"/>
        <w:spacing w:after="240" w:line="400" w:lineRule="atLeast"/>
        <w:rPr>
          <w:del w:id="843" w:author="Maria Solana Gonzalez" w:date="2017-05-28T17:59:00Z"/>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844" w:name="_Toc477877520"/>
      <w:bookmarkStart w:id="845" w:name="_Toc483414153"/>
      <w:r w:rsidRPr="00A33B5E">
        <w:rPr>
          <w:szCs w:val="24"/>
        </w:rPr>
        <w:t>Técnicas basadas en las Características de las Imágenes</w:t>
      </w:r>
      <w:bookmarkEnd w:id="844"/>
      <w:bookmarkEnd w:id="845"/>
    </w:p>
    <w:p w14:paraId="291AF926" w14:textId="77777777" w:rsidR="00A33B5E" w:rsidRDefault="00A33B5E" w:rsidP="00A33B5E">
      <w:pPr>
        <w:rPr>
          <w:ins w:id="846" w:author="Maria Solana Gonzalez" w:date="2017-05-28T18:05:00Z"/>
          <w:rFonts w:ascii="Book Antiqua" w:hAnsi="Book Antiqua" w:cs="Times"/>
        </w:rPr>
      </w:pPr>
    </w:p>
    <w:p w14:paraId="471F1276" w14:textId="77777777" w:rsidR="002A4AA9" w:rsidRPr="00A33B5E" w:rsidRDefault="002A4AA9">
      <w:pPr>
        <w:jc w:val="both"/>
        <w:rPr>
          <w:ins w:id="847" w:author="Maria Solana Gonzalez" w:date="2017-05-28T18:05:00Z"/>
          <w:rFonts w:ascii="Book Antiqua" w:hAnsi="Book Antiqua" w:cs="Times"/>
        </w:rPr>
        <w:pPrChange w:id="848" w:author="Maria Solana Gonzalez" w:date="2017-05-28T18:05:00Z">
          <w:pPr>
            <w:pStyle w:val="Prrafodelista"/>
            <w:ind w:firstLine="0"/>
            <w:jc w:val="both"/>
          </w:pPr>
        </w:pPrChange>
      </w:pPr>
      <w:ins w:id="849" w:author="Maria Solana Gonzalez" w:date="2017-05-28T18:05:00Z">
        <w:r w:rsidRPr="002A4AA9">
          <w:rPr>
            <w:rFonts w:ascii="Book Antiqua" w:hAnsi="Book Antiqua" w:cs="Times"/>
          </w:rPr>
          <w:t xml:space="preserve">Estas técnicas utilizan un conjunto de características extraídas del contenido de la imagen para hacer la identificación de la fuente. </w:t>
        </w:r>
        <w:r>
          <w:rPr>
            <w:rFonts w:ascii="Book Antiqua" w:hAnsi="Book Antiqua" w:cs="Times"/>
          </w:rPr>
          <w:t>En [M12]</w:t>
        </w:r>
        <w:r w:rsidRPr="00E40DF9">
          <w:rPr>
            <w:rFonts w:ascii="Book Antiqua" w:hAnsi="Book Antiqua" w:cs="Times"/>
          </w:rPr>
          <w:t xml:space="preserve"> de las 34 propuestas se</w:t>
        </w:r>
        <w:r>
          <w:rPr>
            <w:rFonts w:ascii="Book Antiqua" w:hAnsi="Book Antiqua" w:cs="Times"/>
          </w:rPr>
          <w:t xml:space="preserve"> han obtenido</w:t>
        </w:r>
        <w:r w:rsidRPr="002A4AA9">
          <w:rPr>
            <w:rFonts w:ascii="Book Antiqua" w:hAnsi="Book Antiqua" w:cs="Times"/>
          </w:rPr>
          <w:t xml:space="preserve"> tres grupos: características de color, métricas de calidad de la imagen Ima</w:t>
        </w:r>
        <w:r w:rsidRPr="00141BAC">
          <w:rPr>
            <w:rFonts w:ascii="Book Antiqua" w:hAnsi="Book Antiqua" w:cs="Times"/>
          </w:rPr>
          <w:t>ge Quality Metrics (IQM) y estadísticas del dominio wavelet.</w:t>
        </w:r>
        <w:r w:rsidRPr="00A33B5E">
          <w:rPr>
            <w:rFonts w:ascii="Book Antiqua" w:hAnsi="Book Antiqua" w:cs="Times"/>
          </w:rPr>
          <w:t xml:space="preserve"> </w:t>
        </w:r>
      </w:ins>
    </w:p>
    <w:p w14:paraId="0E1416E8" w14:textId="77777777" w:rsidR="002A4AA9" w:rsidRPr="002A4AA9" w:rsidRDefault="002A4AA9">
      <w:pPr>
        <w:jc w:val="both"/>
        <w:rPr>
          <w:ins w:id="850" w:author="Maria Solana Gonzalez" w:date="2017-05-28T18:05:00Z"/>
          <w:rFonts w:ascii="Book Antiqua" w:hAnsi="Book Antiqua" w:cs="Times"/>
        </w:rPr>
        <w:pPrChange w:id="851" w:author="Maria Solana Gonzalez" w:date="2017-05-28T18:05:00Z">
          <w:pPr/>
        </w:pPrChange>
      </w:pPr>
    </w:p>
    <w:p w14:paraId="33BF742F" w14:textId="77777777" w:rsidR="002A4AA9" w:rsidRPr="002A4AA9" w:rsidRDefault="002A4AA9">
      <w:pPr>
        <w:jc w:val="both"/>
        <w:rPr>
          <w:ins w:id="852" w:author="Maria Solana Gonzalez" w:date="2017-05-28T18:05:00Z"/>
          <w:rFonts w:ascii="Book Antiqua" w:hAnsi="Book Antiqua" w:cs="Times"/>
          <w:rPrChange w:id="853" w:author="Maria Solana Gonzalez" w:date="2017-05-28T18:05:00Z">
            <w:rPr>
              <w:ins w:id="854" w:author="Maria Solana Gonzalez" w:date="2017-05-28T18:05:00Z"/>
              <w:rFonts w:ascii="Book Antiqua" w:hAnsi="Book Antiqua"/>
            </w:rPr>
          </w:rPrChange>
        </w:rPr>
        <w:pPrChange w:id="855" w:author="Maria Solana Gonzalez" w:date="2017-05-28T18:05:00Z">
          <w:pPr>
            <w:pStyle w:val="Prrafodelista"/>
            <w:ind w:firstLine="0"/>
            <w:jc w:val="both"/>
          </w:pPr>
        </w:pPrChange>
      </w:pPr>
      <w:ins w:id="856" w:author="Maria Solana Gonzalez" w:date="2017-05-28T18:05:00Z">
        <w:r w:rsidRPr="00E40DF9">
          <w:rPr>
            <w:rFonts w:ascii="Book Antiqua" w:hAnsi="Book Antiqua" w:cs="Times"/>
          </w:rPr>
          <w:t>Otro</w:t>
        </w:r>
        <w:r w:rsidRPr="002A4AA9">
          <w:rPr>
            <w:rFonts w:ascii="Book Antiqua" w:hAnsi="Book Antiqua" w:cs="Times"/>
          </w:rPr>
          <w:t xml:space="preserve"> </w:t>
        </w:r>
        <w:r w:rsidRPr="002A4AA9">
          <w:rPr>
            <w:rFonts w:ascii="Book Antiqua" w:hAnsi="Book Antiqua" w:cs="Times"/>
          </w:rPr>
          <w:fldChar w:fldCharType="begin"/>
        </w:r>
        <w:r w:rsidRPr="002A4AA9">
          <w:rPr>
            <w:rFonts w:ascii="Book Antiqua" w:hAnsi="Book Antiqua" w:cs="Times"/>
            <w:rPrChange w:id="857" w:author="Maria Solana Gonzalez" w:date="2017-05-28T18:05:00Z">
              <w:rPr>
                <w:rFonts w:ascii="Book Antiqua" w:hAnsi="Book Antiqua" w:cs="Times"/>
              </w:rPr>
            </w:rPrChange>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Pr="002A4AA9">
          <w:rPr>
            <w:rFonts w:ascii="Book Antiqua" w:hAnsi="Book Antiqua" w:cs="Times"/>
            <w:rPrChange w:id="858" w:author="Maria Solana Gonzalez" w:date="2017-05-28T18:05:00Z">
              <w:rPr>
                <w:rFonts w:ascii="Book Antiqua" w:hAnsi="Book Antiqua" w:cs="Times"/>
              </w:rPr>
            </w:rPrChange>
          </w:rPr>
          <w:fldChar w:fldCharType="separate"/>
        </w:r>
        <w:r w:rsidRPr="002A4AA9">
          <w:rPr>
            <w:rFonts w:ascii="Book Antiqua" w:hAnsi="Book Antiqua" w:cs="Times"/>
            <w:rPrChange w:id="859" w:author="Maria Solana Gonzalez" w:date="2017-05-28T18:05:00Z">
              <w:rPr>
                <w:rFonts w:ascii="Book Antiqua" w:hAnsi="Book Antiqua" w:cs="Times"/>
              </w:rPr>
            </w:rPrChange>
          </w:rPr>
          <w:t>[3]</w:t>
        </w:r>
        <w:r w:rsidRPr="002A4AA9">
          <w:rPr>
            <w:rFonts w:ascii="Book Antiqua" w:hAnsi="Book Antiqua" w:cs="Times"/>
            <w:rPrChange w:id="860" w:author="Maria Solana Gonzalez" w:date="2017-05-28T18:05:00Z">
              <w:rPr>
                <w:rFonts w:ascii="Book Antiqua" w:hAnsi="Book Antiqua" w:cs="Times"/>
              </w:rPr>
            </w:rPrChange>
          </w:rPr>
          <w:fldChar w:fldCharType="end"/>
        </w:r>
        <w:r w:rsidRPr="002A4AA9">
          <w:rPr>
            <w:rFonts w:ascii="Book Antiqua" w:hAnsi="Book Antiqua" w:cs="Times"/>
            <w:rPrChange w:id="861" w:author="Maria Solana Gonzalez" w:date="2017-05-28T18:05:00Z">
              <w:rPr>
                <w:rFonts w:ascii="Book Antiqua" w:hAnsi="Book Antiqua" w:cs="Times"/>
              </w:rPr>
            </w:rPrChange>
          </w:rPr>
          <w:t xml:space="preserve"> 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ins>
    </w:p>
    <w:p w14:paraId="52D907DD" w14:textId="77777777" w:rsidR="002A4AA9" w:rsidRPr="002A4AA9" w:rsidRDefault="002A4AA9">
      <w:pPr>
        <w:jc w:val="both"/>
        <w:rPr>
          <w:ins w:id="862" w:author="Maria Solana Gonzalez" w:date="2017-05-28T18:05:00Z"/>
          <w:rFonts w:ascii="Book Antiqua" w:hAnsi="Book Antiqua" w:cs="Times"/>
          <w:rPrChange w:id="863" w:author="Maria Solana Gonzalez" w:date="2017-05-28T18:05:00Z">
            <w:rPr>
              <w:ins w:id="864" w:author="Maria Solana Gonzalez" w:date="2017-05-28T18:05:00Z"/>
              <w:rFonts w:ascii="Book Antiqua" w:hAnsi="Book Antiqua"/>
            </w:rPr>
          </w:rPrChange>
        </w:rPr>
        <w:pPrChange w:id="865" w:author="Maria Solana Gonzalez" w:date="2017-05-28T18:05:00Z">
          <w:pPr/>
        </w:pPrChange>
      </w:pPr>
    </w:p>
    <w:p w14:paraId="6B0F8C7D" w14:textId="7041B1C1" w:rsidR="002A4AA9" w:rsidRDefault="002A4AA9">
      <w:pPr>
        <w:jc w:val="both"/>
        <w:rPr>
          <w:ins w:id="866" w:author="Maria Solana Gonzalez" w:date="2017-05-28T18:05:00Z"/>
          <w:rFonts w:ascii="Book Antiqua" w:hAnsi="Book Antiqua" w:cs="Times"/>
        </w:rPr>
        <w:pPrChange w:id="867" w:author="Maria Solana Gonzalez" w:date="2017-05-28T18:05:00Z">
          <w:pPr>
            <w:pStyle w:val="Prrafodelista"/>
            <w:ind w:firstLine="0"/>
            <w:jc w:val="both"/>
          </w:pPr>
        </w:pPrChange>
      </w:pPr>
      <w:ins w:id="868" w:author="Maria Solana Gonzalez" w:date="2017-05-28T18:05:00Z">
        <w:r w:rsidRPr="002A4AA9">
          <w:rPr>
            <w:rFonts w:ascii="Book Antiqua" w:hAnsi="Book Antiqua" w:cs="Times"/>
            <w:rPrChange w:id="869" w:author="Maria Solana Gonzalez" w:date="2017-05-28T18:05:00Z">
              <w:rPr>
                <w:rFonts w:ascii="Book Antiqua" w:hAnsi="Book Antiqua" w:cs="Times"/>
              </w:rPr>
            </w:rPrChange>
          </w:rPr>
          <w:t xml:space="preserve">En </w:t>
        </w:r>
        <w:r w:rsidRPr="002A4AA9">
          <w:rPr>
            <w:rFonts w:ascii="Book Antiqua" w:hAnsi="Book Antiqua" w:cs="Times"/>
            <w:rPrChange w:id="870" w:author="Maria Solana Gonzalez" w:date="2017-05-28T18:05:00Z">
              <w:rPr>
                <w:rFonts w:ascii="Book Antiqua" w:hAnsi="Book Antiqua" w:cs="Times"/>
              </w:rPr>
            </w:rPrChange>
          </w:rPr>
          <w:fldChar w:fldCharType="begin"/>
        </w:r>
        <w:r w:rsidRPr="002A4AA9">
          <w:rPr>
            <w:rFonts w:ascii="Book Antiqua" w:hAnsi="Book Antiqua" w:cs="Times"/>
            <w:rPrChange w:id="871" w:author="Maria Solana Gonzalez" w:date="2017-05-28T18:05:00Z">
              <w:rPr>
                <w:rFonts w:ascii="Book Antiqua" w:hAnsi="Book Antiqua" w:cs="Times"/>
              </w:rPr>
            </w:rPrChange>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2A4AA9">
          <w:rPr>
            <w:rFonts w:ascii="Book Antiqua" w:hAnsi="Book Antiqua" w:cs="Times"/>
            <w:rPrChange w:id="872" w:author="Maria Solana Gonzalez" w:date="2017-05-28T18:05:00Z">
              <w:rPr>
                <w:rFonts w:ascii="Book Antiqua" w:hAnsi="Book Antiqua" w:cs="Times"/>
              </w:rPr>
            </w:rPrChange>
          </w:rPr>
          <w:fldChar w:fldCharType="separate"/>
        </w:r>
        <w:r w:rsidRPr="002A4AA9">
          <w:rPr>
            <w:rFonts w:ascii="Book Antiqua" w:hAnsi="Book Antiqua" w:cs="Times"/>
            <w:rPrChange w:id="873" w:author="Maria Solana Gonzalez" w:date="2017-05-28T18:05:00Z">
              <w:rPr>
                <w:rFonts w:ascii="Book Antiqua" w:hAnsi="Book Antiqua" w:cs="Times"/>
              </w:rPr>
            </w:rPrChange>
          </w:rPr>
          <w:t>[4]</w:t>
        </w:r>
        <w:r w:rsidRPr="002A4AA9">
          <w:rPr>
            <w:rFonts w:ascii="Book Antiqua" w:hAnsi="Book Antiqua" w:cs="Times"/>
            <w:rPrChange w:id="874" w:author="Maria Solana Gonzalez" w:date="2017-05-28T18:05:00Z">
              <w:rPr>
                <w:rFonts w:ascii="Book Antiqua" w:hAnsi="Book Antiqua" w:cs="Times"/>
              </w:rPr>
            </w:rPrChange>
          </w:rPr>
          <w:fldChar w:fldCharType="end"/>
        </w:r>
        <w:r w:rsidRPr="002A4AA9">
          <w:rPr>
            <w:rFonts w:ascii="Book Antiqua" w:hAnsi="Book Antiqua" w:cs="Times"/>
            <w:rPrChange w:id="875" w:author="Maria Solana Gonzalez" w:date="2017-05-28T18:05:00Z">
              <w:rPr>
                <w:rFonts w:ascii="Book Antiqua" w:hAnsi="Book Antiqua" w:cs="Times"/>
              </w:rPr>
            </w:rPrChange>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w:t>
        </w:r>
      </w:ins>
      <w:ins w:id="876" w:author="Maria Solana Gonzalez" w:date="2017-05-29T15:49:00Z">
        <w:r w:rsidR="007908FB">
          <w:rPr>
            <w:rFonts w:ascii="Book Antiqua" w:hAnsi="Book Antiqua" w:cs="Times"/>
          </w:rPr>
          <w:t>,</w:t>
        </w:r>
      </w:ins>
      <w:ins w:id="877" w:author="Maria Solana Gonzalez" w:date="2017-05-28T18:05:00Z">
        <w:r w:rsidRPr="007908FB">
          <w:rPr>
            <w:rFonts w:ascii="Book Antiqua" w:hAnsi="Book Antiqua" w:cs="Times"/>
          </w:rPr>
          <w:t xml:space="preserve"> se comprueba la alta robustez de esta técnica frente a distintos tipos de post-procesamiento en las imágenes.</w:t>
        </w:r>
      </w:ins>
    </w:p>
    <w:p w14:paraId="4E8D8421" w14:textId="77777777" w:rsidR="002A4AA9" w:rsidRDefault="002A4AA9">
      <w:pPr>
        <w:jc w:val="both"/>
        <w:rPr>
          <w:ins w:id="878" w:author="Maria Solana Gonzalez" w:date="2017-05-28T18:05:00Z"/>
          <w:rFonts w:ascii="Book Antiqua" w:hAnsi="Book Antiqua" w:cs="Times"/>
        </w:rPr>
        <w:pPrChange w:id="879" w:author="Maria Solana Gonzalez" w:date="2017-05-28T18:05:00Z">
          <w:pPr>
            <w:pStyle w:val="Prrafodelista"/>
            <w:ind w:firstLine="0"/>
            <w:jc w:val="both"/>
          </w:pPr>
        </w:pPrChange>
      </w:pPr>
    </w:p>
    <w:p w14:paraId="2612D569" w14:textId="77777777" w:rsidR="002A4AA9" w:rsidRDefault="002A4AA9">
      <w:pPr>
        <w:jc w:val="both"/>
        <w:rPr>
          <w:ins w:id="880" w:author="Maria Solana Gonzalez" w:date="2017-05-28T18:05:00Z"/>
          <w:rFonts w:ascii="Book Antiqua" w:hAnsi="Book Antiqua" w:cs="Times"/>
        </w:rPr>
        <w:pPrChange w:id="881" w:author="Maria Solana Gonzalez" w:date="2017-05-28T18:05:00Z">
          <w:pPr>
            <w:pStyle w:val="Prrafodelista"/>
            <w:ind w:firstLine="0"/>
            <w:jc w:val="both"/>
          </w:pPr>
        </w:pPrChange>
      </w:pPr>
      <w:ins w:id="882" w:author="Maria Solana Gonzalez" w:date="2017-05-28T18:05:00Z">
        <w:r w:rsidRPr="005B2497">
          <w:rPr>
            <w:rFonts w:ascii="Book Antiqua" w:hAnsi="Book Antiqua" w:cs="Times"/>
          </w:rPr>
          <w:t>En [M13</w:t>
        </w:r>
        <w:r w:rsidRPr="002A4AA9">
          <w:rPr>
            <w:rFonts w:ascii="Book Antiqua" w:hAnsi="Book Antiqua" w:cs="Times"/>
          </w:rPr>
          <w:t>] se propone un método de identificación de l</w:t>
        </w:r>
        <w:r w:rsidRPr="00141BAC">
          <w:rPr>
            <w:rFonts w:ascii="Book Antiqua" w:hAnsi="Book Antiqua" w:cs="Times"/>
          </w:rPr>
          <w:t xml:space="preserve">a fuente utilizando las siguientes características: color, calidad de la imagen y dominio de la </w:t>
        </w:r>
        <w:r w:rsidRPr="00141BAC">
          <w:rPr>
            <w:rFonts w:ascii="Book Antiqua" w:hAnsi="Book Antiqua" w:cs="Times"/>
          </w:rPr>
          <w:lastRenderedPageBreak/>
          <w:t>frecuencia. En el estudio adoptan la Transformada Wavelet como método para calcular las estadísticas del dominio wavelet y utilizan SVM para la clasificación. E</w:t>
        </w:r>
        <w:r w:rsidRPr="00B13132">
          <w:rPr>
            <w:rFonts w:ascii="Book Antiqua" w:hAnsi="Book Antiqua" w:cs="Times"/>
          </w:rPr>
          <w:t xml:space="preserve">n los experimentos se usan cámaras digitales y dispositivos móviles. Los resultados obtenidos en los distintos experimentos </w:t>
        </w:r>
        <w:r>
          <w:rPr>
            <w:rFonts w:ascii="Book Antiqua" w:hAnsi="Book Antiqua" w:cs="Times"/>
          </w:rPr>
          <w:t>obtienen</w:t>
        </w:r>
        <w:r w:rsidRPr="002A4AA9">
          <w:rPr>
            <w:rFonts w:ascii="Book Antiqua" w:hAnsi="Book Antiqua" w:cs="Times"/>
          </w:rPr>
          <w:t xml:space="preserve"> unos resultados entre el 61,7 % y el 99,72 % de acierto. </w:t>
        </w:r>
      </w:ins>
    </w:p>
    <w:p w14:paraId="3B91D471" w14:textId="77777777" w:rsidR="002A4AA9" w:rsidRPr="002A4AA9" w:rsidRDefault="002A4AA9">
      <w:pPr>
        <w:jc w:val="both"/>
        <w:rPr>
          <w:ins w:id="883" w:author="Maria Solana Gonzalez" w:date="2017-05-28T18:05:00Z"/>
          <w:rFonts w:ascii="Book Antiqua" w:hAnsi="Book Antiqua" w:cs="Times"/>
        </w:rPr>
        <w:pPrChange w:id="884" w:author="Maria Solana Gonzalez" w:date="2017-05-28T18:05:00Z">
          <w:pPr>
            <w:pStyle w:val="Prrafodelista"/>
            <w:ind w:firstLine="0"/>
            <w:jc w:val="both"/>
          </w:pPr>
        </w:pPrChange>
      </w:pPr>
    </w:p>
    <w:p w14:paraId="648FCED6" w14:textId="77777777" w:rsidR="002A4AA9" w:rsidRDefault="002A4AA9">
      <w:pPr>
        <w:jc w:val="both"/>
        <w:rPr>
          <w:ins w:id="885" w:author="Maria Solana Gonzalez" w:date="2017-05-28T18:05:00Z"/>
          <w:rFonts w:ascii="Book Antiqua" w:hAnsi="Book Antiqua" w:cs="Times"/>
        </w:rPr>
        <w:pPrChange w:id="886" w:author="Maria Solana Gonzalez" w:date="2017-05-28T18:05:00Z">
          <w:pPr>
            <w:pStyle w:val="Prrafodelista"/>
            <w:ind w:firstLine="0"/>
            <w:jc w:val="both"/>
          </w:pPr>
        </w:pPrChange>
      </w:pPr>
      <w:ins w:id="887" w:author="Maria Solana Gonzalez" w:date="2017-05-28T18:05:00Z">
        <w:r w:rsidRPr="00141BAC">
          <w:rPr>
            <w:rFonts w:ascii="Book Antiqua" w:hAnsi="Book Antiqua" w:cs="Times"/>
          </w:rPr>
          <w:t>En [M14</w:t>
        </w:r>
        <w:r w:rsidRPr="00B13132">
          <w:rPr>
            <w:rFonts w:ascii="Book Antiqua" w:hAnsi="Book Antiqua" w:cs="Times"/>
          </w:rPr>
          <w:t xml:space="preserve">] se extiende la identificación a diferentes dispositivos tales como teléfonos móviles con cámara, cámaras digitales, escáneres y </w:t>
        </w:r>
        <w:r>
          <w:rPr>
            <w:rFonts w:ascii="Book Antiqua" w:hAnsi="Book Antiqua" w:cs="Times"/>
          </w:rPr>
          <w:t>ordenadores</w:t>
        </w:r>
        <w:r w:rsidRPr="002A4AA9">
          <w:rPr>
            <w:rFonts w:ascii="Book Antiqua" w:hAnsi="Book Antiqua" w:cs="Times"/>
          </w:rPr>
          <w:t xml:space="preserve">. En esta propuesta se usan las diferencias en el proceso de adquisición de la imagen de los dispositivos para formar dos grupos de características: coeficientes de interpolación de color y características de ruido. En los experimentos se </w:t>
        </w:r>
        <w:r>
          <w:rPr>
            <w:rFonts w:ascii="Book Antiqua" w:hAnsi="Book Antiqua" w:cs="Times"/>
          </w:rPr>
          <w:t>emplean</w:t>
        </w:r>
        <w:r w:rsidRPr="002A4AA9">
          <w:rPr>
            <w:rFonts w:ascii="Book Antiqua" w:hAnsi="Book Antiqua" w:cs="Times"/>
          </w:rPr>
          <w:t xml:space="preserve"> cinco mod</w:t>
        </w:r>
        <w:r w:rsidRPr="00141BAC">
          <w:rPr>
            <w:rFonts w:ascii="Book Antiqua" w:hAnsi="Book Antiqua" w:cs="Times"/>
          </w:rPr>
          <w:t xml:space="preserve">elos de teléfonos móviles, cinco modelos de cámaras digitales y cuatro modelos de escáneres para identificar el tipo de fuente. En los resultados </w:t>
        </w:r>
        <w:r>
          <w:rPr>
            <w:rFonts w:ascii="Book Antiqua" w:hAnsi="Book Antiqua" w:cs="Times"/>
          </w:rPr>
          <w:t>generales</w:t>
        </w:r>
        <w:r w:rsidRPr="002A4AA9">
          <w:rPr>
            <w:rFonts w:ascii="Book Antiqua" w:hAnsi="Book Antiqua" w:cs="Times"/>
          </w:rPr>
          <w:t xml:space="preserve"> se obtiene un 93,75 % de </w:t>
        </w:r>
        <w:r>
          <w:rPr>
            <w:rFonts w:ascii="Book Antiqua" w:hAnsi="Book Antiqua" w:cs="Times"/>
          </w:rPr>
          <w:t xml:space="preserve">media de </w:t>
        </w:r>
        <w:r w:rsidRPr="002A4AA9">
          <w:rPr>
            <w:rFonts w:ascii="Book Antiqua" w:hAnsi="Book Antiqua" w:cs="Times"/>
          </w:rPr>
          <w:t>precisión. En el análisis de identificación de marca y modelo de t</w:t>
        </w:r>
        <w:r w:rsidRPr="00141BAC">
          <w:rPr>
            <w:rFonts w:ascii="Book Antiqua" w:hAnsi="Book Antiqua" w:cs="Times"/>
          </w:rPr>
          <w:t>eléfonos móviles obtienen una precisión del 97,7 % para los cinco modelos.</w:t>
        </w:r>
      </w:ins>
    </w:p>
    <w:p w14:paraId="7BFED522" w14:textId="77777777" w:rsidR="002A4AA9" w:rsidRPr="002A4AA9" w:rsidRDefault="002A4AA9">
      <w:pPr>
        <w:jc w:val="both"/>
        <w:rPr>
          <w:ins w:id="888" w:author="Maria Solana Gonzalez" w:date="2017-05-28T18:05:00Z"/>
          <w:rFonts w:ascii="Book Antiqua" w:hAnsi="Book Antiqua" w:cs="Times"/>
        </w:rPr>
        <w:pPrChange w:id="889" w:author="Maria Solana Gonzalez" w:date="2017-05-28T18:05:00Z">
          <w:pPr>
            <w:pStyle w:val="Prrafodelista"/>
            <w:ind w:firstLine="0"/>
            <w:jc w:val="both"/>
          </w:pPr>
        </w:pPrChange>
      </w:pPr>
    </w:p>
    <w:p w14:paraId="7A43810B" w14:textId="77777777" w:rsidR="002A4AA9" w:rsidRDefault="002A4AA9">
      <w:pPr>
        <w:jc w:val="both"/>
        <w:rPr>
          <w:ins w:id="890" w:author="Maria Solana Gonzalez" w:date="2017-05-28T18:05:00Z"/>
          <w:rFonts w:ascii="Book Antiqua" w:hAnsi="Book Antiqua" w:cs="Times"/>
        </w:rPr>
        <w:pPrChange w:id="891" w:author="Maria Solana Gonzalez" w:date="2017-05-28T18:05:00Z">
          <w:pPr>
            <w:pStyle w:val="Prrafodelista"/>
            <w:ind w:firstLine="0"/>
            <w:jc w:val="both"/>
          </w:pPr>
        </w:pPrChange>
      </w:pPr>
      <w:ins w:id="892" w:author="Maria Solana Gonzalez" w:date="2017-05-28T18:05:00Z">
        <w:r w:rsidRPr="002A4AA9">
          <w:rPr>
            <w:rFonts w:ascii="Book Antiqua" w:hAnsi="Book Antiqua" w:cs="Times"/>
          </w:rPr>
          <w:t xml:space="preserve"> En [M15</w:t>
        </w:r>
        <w:r w:rsidRPr="00141BAC">
          <w:rPr>
            <w:rFonts w:ascii="Book Antiqua" w:hAnsi="Book Antiqua" w:cs="Times"/>
          </w:rPr>
          <w:t>] se propone un método para la identificación de la cámara fuente mediante la extracción y clasificación de las estadísticas de las características wavelets. Este método es</w:t>
        </w:r>
        <w:r w:rsidRPr="00B13132">
          <w:rPr>
            <w:rFonts w:ascii="Book Antiqua" w:hAnsi="Book Antiqua" w:cs="Times"/>
          </w:rPr>
          <w:t xml:space="preserve">tá compuesto por tres fases: extracción, selección y clasificación de características wavelet. Las características </w:t>
        </w:r>
        <w:r w:rsidRPr="00154D5D">
          <w:rPr>
            <w:rFonts w:ascii="Book Antiqua" w:hAnsi="Book Antiqua" w:cs="Times"/>
          </w:rPr>
          <w:t xml:space="preserve">del dominio wavelet se extraen para integrar un modelo estadístico de imagen a partir de los coeficientes wavelet, incluyendo 216 características wavelet de primer orden y 135 características de co-ocurrencia de segundo orden. En este estudio las características del dominio wavelet se consideran más representativas y se prefieren a las características espaciales (color de la imagen e IQM) y matrices de filtros de color CFA. De manera análoga a [M16] se realiza una descomposición wavelet en 4 niveles basada </w:t>
        </w:r>
        <w:r w:rsidRPr="0033438F">
          <w:rPr>
            <w:rFonts w:ascii="Book Antiqua" w:hAnsi="Book Antiqua" w:cs="Times"/>
          </w:rPr>
          <w:t xml:space="preserve">en Quadrature Mirror Filter (QMF) para dividir el espacio de la frecuencia, se extraen las mismas cuatro estadísticas (media, varianza, asimetría y curtosis) junto a los errores de predicción lineal. Ya que estas cuatro estadísticas no </w:t>
        </w:r>
        <w:r>
          <w:rPr>
            <w:rFonts w:ascii="Book Antiqua" w:hAnsi="Book Antiqua" w:cs="Times"/>
          </w:rPr>
          <w:t>proporcionan</w:t>
        </w:r>
        <w:r w:rsidRPr="002A4AA9">
          <w:rPr>
            <w:rFonts w:ascii="Book Antiqua" w:hAnsi="Book Antiqua" w:cs="Times"/>
          </w:rPr>
          <w:t xml:space="preserve"> información sobre la correlación de la textura</w:t>
        </w:r>
        <w:r>
          <w:rPr>
            <w:rFonts w:ascii="Book Antiqua" w:hAnsi="Book Antiqua" w:cs="Times"/>
          </w:rPr>
          <w:t>,</w:t>
        </w:r>
        <w:r w:rsidRPr="002A4AA9">
          <w:rPr>
            <w:rFonts w:ascii="Book Antiqua" w:hAnsi="Book Antiqua" w:cs="Times"/>
          </w:rPr>
          <w:t xml:space="preserve"> se usan las características de co-ocurrencia para la extracción de características de textura de la </w:t>
        </w:r>
        <w:r w:rsidRPr="00141BAC">
          <w:rPr>
            <w:rFonts w:ascii="Book Antiqua" w:hAnsi="Book Antiqua" w:cs="Times"/>
          </w:rPr>
          <w:t>imagen</w:t>
        </w:r>
        <w:r>
          <w:rPr>
            <w:rFonts w:ascii="Book Antiqua" w:hAnsi="Book Antiqua" w:cs="Times"/>
          </w:rPr>
          <w:t>. Después</w:t>
        </w:r>
        <w:r w:rsidRPr="004C7860">
          <w:rPr>
            <w:rFonts w:ascii="Book Antiqua" w:hAnsi="Book Antiqua" w:cs="Times"/>
          </w:rPr>
          <w:t xml:space="preserve"> a</w:t>
        </w:r>
        <w:r w:rsidRPr="002A4AA9">
          <w:rPr>
            <w:rFonts w:ascii="Book Antiqua" w:hAnsi="Book Antiqua" w:cs="Times"/>
          </w:rPr>
          <w:t xml:space="preserve"> partir de las características de co-ocurrencia se extraen las características de segundo orden (energía, entropía, contraste, homogeneidad y correlació</w:t>
        </w:r>
        <w:r w:rsidRPr="00141BAC">
          <w:rPr>
            <w:rFonts w:ascii="Book Antiqua" w:hAnsi="Book Antiqua" w:cs="Times"/>
          </w:rPr>
          <w:t xml:space="preserve">n). Por </w:t>
        </w:r>
        <w:r>
          <w:rPr>
            <w:rFonts w:ascii="Book Antiqua" w:hAnsi="Book Antiqua" w:cs="Times"/>
          </w:rPr>
          <w:t>ú</w:t>
        </w:r>
        <w:r w:rsidRPr="002A4AA9">
          <w:rPr>
            <w:rFonts w:ascii="Book Antiqua" w:hAnsi="Book Antiqua" w:cs="Times"/>
          </w:rPr>
          <w:t>ltimo, y al igual que en [</w:t>
        </w:r>
        <w:r>
          <w:rPr>
            <w:rFonts w:ascii="Book Antiqua" w:hAnsi="Book Antiqua" w:cs="Times"/>
          </w:rPr>
          <w:t>M16</w:t>
        </w:r>
        <w:r w:rsidRPr="002A4AA9">
          <w:rPr>
            <w:rFonts w:ascii="Book Antiqua" w:hAnsi="Book Antiqua" w:cs="Times"/>
          </w:rPr>
          <w:t xml:space="preserve">], se seleccionan las características más </w:t>
        </w:r>
        <w:r w:rsidRPr="00141BAC">
          <w:rPr>
            <w:rFonts w:ascii="Book Antiqua" w:hAnsi="Book Antiqua" w:cs="Times"/>
          </w:rPr>
          <w:t>representativas utilizando un algoritmo Sequential Floating Forward Selection (SFFS) y se clasifican utilizando SVM. Bajo las mismas condiciones que en los e</w:t>
        </w:r>
        <w:r w:rsidRPr="00B13132">
          <w:rPr>
            <w:rFonts w:ascii="Book Antiqua" w:hAnsi="Book Antiqua" w:cs="Times"/>
          </w:rPr>
          <w:t xml:space="preserve">xperimentos realizados en [M16] se consigue una media de identificación del 98 % para el conjunto de todas las cámaras y una tasa media de acierto del 96,9 % para tres cámaras del mismo modelo. </w:t>
        </w:r>
      </w:ins>
    </w:p>
    <w:p w14:paraId="0ABA8167" w14:textId="77777777" w:rsidR="002A4AA9" w:rsidRPr="002A4AA9" w:rsidRDefault="002A4AA9">
      <w:pPr>
        <w:jc w:val="both"/>
        <w:rPr>
          <w:ins w:id="893" w:author="Maria Solana Gonzalez" w:date="2017-05-28T18:05:00Z"/>
          <w:rFonts w:ascii="Book Antiqua" w:hAnsi="Book Antiqua" w:cs="Times"/>
        </w:rPr>
        <w:pPrChange w:id="894" w:author="Maria Solana Gonzalez" w:date="2017-05-28T18:05:00Z">
          <w:pPr>
            <w:pStyle w:val="Prrafodelista"/>
            <w:ind w:firstLine="0"/>
            <w:jc w:val="both"/>
          </w:pPr>
        </w:pPrChange>
      </w:pPr>
    </w:p>
    <w:p w14:paraId="30031061" w14:textId="77777777" w:rsidR="002A4AA9" w:rsidRDefault="002A4AA9">
      <w:pPr>
        <w:jc w:val="both"/>
        <w:rPr>
          <w:ins w:id="895" w:author="Maria Solana Gonzalez" w:date="2017-05-28T18:05:00Z"/>
          <w:rFonts w:ascii="Book Antiqua" w:hAnsi="Book Antiqua" w:cs="Times"/>
        </w:rPr>
        <w:pPrChange w:id="896" w:author="Maria Solana Gonzalez" w:date="2017-05-28T18:05:00Z">
          <w:pPr>
            <w:pStyle w:val="Prrafodelista"/>
            <w:ind w:firstLine="0"/>
            <w:jc w:val="both"/>
          </w:pPr>
        </w:pPrChange>
      </w:pPr>
      <w:ins w:id="897" w:author="Maria Solana Gonzalez" w:date="2017-05-28T18:05:00Z">
        <w:r w:rsidRPr="00141BAC">
          <w:rPr>
            <w:rFonts w:ascii="Book Antiqua" w:hAnsi="Book Antiqua" w:cs="Times"/>
          </w:rPr>
          <w:t>En [</w:t>
        </w:r>
        <w:r>
          <w:rPr>
            <w:rFonts w:ascii="Book Antiqua" w:hAnsi="Book Antiqua" w:cs="Times"/>
          </w:rPr>
          <w:t>M17</w:t>
        </w:r>
        <w:r w:rsidRPr="002A4AA9">
          <w:rPr>
            <w:rFonts w:ascii="Book Antiqua" w:hAnsi="Book Antiqua" w:cs="Times"/>
          </w:rPr>
          <w:t>] se realizan experimentos con las características más usuales de las imágenes para la identificación de la fuente: wavelet, color, IQM, características</w:t>
        </w:r>
        <w:r w:rsidRPr="00141BAC">
          <w:rPr>
            <w:rFonts w:ascii="Book Antiqua" w:hAnsi="Book Antiqua" w:cs="Times"/>
          </w:rPr>
          <w:t xml:space="preserve"> estadísticas de la diferencia entre imágenes y características estadísticas de predicción de errores</w:t>
        </w:r>
        <w:r>
          <w:rPr>
            <w:rFonts w:ascii="Book Antiqua" w:hAnsi="Book Antiqua" w:cs="Times"/>
          </w:rPr>
          <w:t>, como en otros experimentos mencionados anteriormente</w:t>
        </w:r>
        <w:r w:rsidRPr="00810022">
          <w:rPr>
            <w:rFonts w:ascii="Book Antiqua" w:hAnsi="Book Antiqua" w:cs="Times"/>
          </w:rPr>
          <w:t xml:space="preserve">. </w:t>
        </w:r>
        <w:r w:rsidRPr="00810022">
          <w:rPr>
            <w:rFonts w:ascii="Book Antiqua" w:hAnsi="Book Antiqua" w:cs="Times"/>
          </w:rPr>
          <w:lastRenderedPageBreak/>
          <w:t>En estos</w:t>
        </w:r>
        <w:r w:rsidRPr="002A4AA9">
          <w:rPr>
            <w:rFonts w:ascii="Book Antiqua" w:hAnsi="Book Antiqua" w:cs="Times"/>
          </w:rPr>
          <w:t xml:space="preserve"> se proponen distintas combinaciones de los distintos tipos de característ</w:t>
        </w:r>
        <w:r w:rsidRPr="00141BAC">
          <w:rPr>
            <w:rFonts w:ascii="Book Antiqua" w:hAnsi="Book Antiqua" w:cs="Times"/>
          </w:rPr>
          <w:t xml:space="preserve">icas y SVM para clasificar los dispositivos. Se utilizan diez cámaras diferentes de cuatro fabricantes distintos con 300 imágenes de cada cámara (150 para entrenamiento y 150 para </w:t>
        </w:r>
        <w:r>
          <w:rPr>
            <w:rFonts w:ascii="Book Antiqua" w:hAnsi="Book Antiqua" w:cs="Times"/>
          </w:rPr>
          <w:t>testear</w:t>
        </w:r>
        <w:r w:rsidRPr="002A4AA9">
          <w:rPr>
            <w:rFonts w:ascii="Book Antiqua" w:hAnsi="Book Antiqua" w:cs="Times"/>
          </w:rPr>
          <w:t>) y de una resolución de 1024 × 1024.</w:t>
        </w:r>
        <w:r w:rsidRPr="00141BAC">
          <w:rPr>
            <w:rFonts w:ascii="Book Antiqua" w:hAnsi="Book Antiqua" w:cs="Times"/>
          </w:rPr>
          <w:t xml:space="preserve"> Utilizando todas las caracterí</w:t>
        </w:r>
        <w:r w:rsidRPr="00B13132">
          <w:rPr>
            <w:rFonts w:ascii="Book Antiqua" w:hAnsi="Book Antiqua" w:cs="Times"/>
          </w:rPr>
          <w:t xml:space="preserve">sticas se obtiene un resultado de acierto medio del 92 %. Asimismo, se realizan experimentos para comprobar la robustez </w:t>
        </w:r>
        <w:r>
          <w:rPr>
            <w:rFonts w:ascii="Book Antiqua" w:hAnsi="Book Antiqua" w:cs="Times"/>
          </w:rPr>
          <w:t>para</w:t>
        </w:r>
        <w:r w:rsidRPr="002A4AA9">
          <w:rPr>
            <w:rFonts w:ascii="Book Antiqua" w:hAnsi="Book Antiqua" w:cs="Times"/>
          </w:rPr>
          <w:t xml:space="preserve"> tres de las manipulaciones m</w:t>
        </w:r>
        <w:r w:rsidRPr="00141BAC">
          <w:rPr>
            <w:rFonts w:ascii="Book Antiqua" w:hAnsi="Book Antiqua" w:cs="Times"/>
          </w:rPr>
          <w:t>ás comunes en imágenes: la compresión JPEG, el recortado y el escalado. Las conc</w:t>
        </w:r>
        <w:r w:rsidRPr="00B13132">
          <w:rPr>
            <w:rFonts w:ascii="Book Antiqua" w:hAnsi="Book Antiqua" w:cs="Times"/>
          </w:rPr>
          <w:t>lusiones finales son que algunos de los conjuntos de características ofrecen buenas tasas de aciertos para imágenes intactas, pero no para las que tienen modificaciones. También se muestra que diferentes tipos de manipulaciones tienen efectos diferentes sobre las tasas de acierto</w:t>
        </w:r>
        <w:r w:rsidRPr="00154D5D">
          <w:rPr>
            <w:rFonts w:ascii="Book Antiqua" w:hAnsi="Book Antiqua" w:cs="Times"/>
          </w:rPr>
          <w:t xml:space="preserve"> de los diferentes conjuntos de características. </w:t>
        </w:r>
      </w:ins>
    </w:p>
    <w:p w14:paraId="0098296A" w14:textId="77777777" w:rsidR="002A4AA9" w:rsidRPr="002A4AA9" w:rsidRDefault="002A4AA9">
      <w:pPr>
        <w:jc w:val="both"/>
        <w:rPr>
          <w:ins w:id="898" w:author="Maria Solana Gonzalez" w:date="2017-05-28T18:05:00Z"/>
          <w:rFonts w:ascii="Book Antiqua" w:hAnsi="Book Antiqua" w:cs="Times"/>
        </w:rPr>
        <w:pPrChange w:id="899" w:author="Maria Solana Gonzalez" w:date="2017-05-28T18:05:00Z">
          <w:pPr>
            <w:pStyle w:val="Prrafodelista"/>
            <w:ind w:firstLine="0"/>
            <w:jc w:val="both"/>
          </w:pPr>
        </w:pPrChange>
      </w:pPr>
    </w:p>
    <w:p w14:paraId="6879889E" w14:textId="77777777" w:rsidR="002A4AA9" w:rsidRDefault="002A4AA9">
      <w:pPr>
        <w:jc w:val="both"/>
        <w:rPr>
          <w:ins w:id="900" w:author="Maria Solana Gonzalez" w:date="2017-05-28T18:05:00Z"/>
          <w:rFonts w:ascii="Book Antiqua" w:hAnsi="Book Antiqua" w:cs="Times"/>
        </w:rPr>
        <w:pPrChange w:id="901" w:author="Maria Solana Gonzalez" w:date="2017-05-28T18:05:00Z">
          <w:pPr>
            <w:pStyle w:val="Prrafodelista"/>
            <w:ind w:firstLine="0"/>
            <w:jc w:val="both"/>
          </w:pPr>
        </w:pPrChange>
      </w:pPr>
      <w:ins w:id="902" w:author="Maria Solana Gonzalez" w:date="2017-05-28T18:05:00Z">
        <w:r w:rsidRPr="00141BAC">
          <w:rPr>
            <w:rFonts w:ascii="Book Antiqua" w:hAnsi="Book Antiqua" w:cs="Times"/>
          </w:rPr>
          <w:t xml:space="preserve">En [M18] se plantea una técnica para, entre otros </w:t>
        </w:r>
        <w:r>
          <w:rPr>
            <w:rFonts w:ascii="Book Antiqua" w:hAnsi="Book Antiqua" w:cs="Times"/>
          </w:rPr>
          <w:t>objetivos está</w:t>
        </w:r>
        <w:r w:rsidRPr="002A4AA9">
          <w:rPr>
            <w:rFonts w:ascii="Book Antiqua" w:hAnsi="Book Antiqua" w:cs="Times"/>
          </w:rPr>
          <w:t xml:space="preserve"> la identificación de la fuente de una imagen utilizando los modelos estadísticos para ridgelet y sub-bandas contourlet. Tras la extracción de las caracterís</w:t>
        </w:r>
        <w:r w:rsidRPr="00141BAC">
          <w:rPr>
            <w:rFonts w:ascii="Book Antiqua" w:hAnsi="Book Antiqua" w:cs="Times"/>
          </w:rPr>
          <w:t xml:space="preserve">ticas se aplica un algoritmo SFFS para selección de características y SVM para la clasificación. El método basado en wavelets considera 216 características útiles sólo para la representación de una dimensión, el enfoque basado en ridgelets toma 48 características y la aproximación de contourlets contempla un total de 768 características. En los experimentos realizados con tres cámaras de distintos fabricantes se obtienen porcentajes de </w:t>
        </w:r>
        <w:r>
          <w:rPr>
            <w:rFonts w:ascii="Book Antiqua" w:hAnsi="Book Antiqua" w:cs="Times"/>
          </w:rPr>
          <w:t xml:space="preserve">éxito </w:t>
        </w:r>
        <w:r w:rsidRPr="002A4AA9">
          <w:rPr>
            <w:rFonts w:ascii="Book Antiqua" w:hAnsi="Book Antiqua" w:cs="Times"/>
          </w:rPr>
          <w:t xml:space="preserve">entre el 99,5 % y el 99,8 %. Los contourlets y ridgelets </w:t>
        </w:r>
        <w:r>
          <w:rPr>
            <w:rFonts w:ascii="Book Antiqua" w:hAnsi="Book Antiqua" w:cs="Times"/>
          </w:rPr>
          <w:t>son útiles para diferenciar entre modelos de cámaras y además imágenes naturales o producidas por ordenador y escáneres de la misma marca.</w:t>
        </w:r>
        <w:r w:rsidRPr="002A4AA9">
          <w:rPr>
            <w:rFonts w:ascii="Book Antiqua" w:hAnsi="Book Antiqua" w:cs="Times"/>
          </w:rPr>
          <w:t xml:space="preserve"> De cualquier manera, los autores consideran que podrían implementar mejoras experimentando con diferentes algoritmos de selección.</w:t>
        </w:r>
      </w:ins>
    </w:p>
    <w:p w14:paraId="197B0FAF" w14:textId="77777777" w:rsidR="002A4AA9" w:rsidRPr="002A4AA9" w:rsidRDefault="002A4AA9">
      <w:pPr>
        <w:jc w:val="both"/>
        <w:rPr>
          <w:ins w:id="903" w:author="Maria Solana Gonzalez" w:date="2017-05-28T18:05:00Z"/>
          <w:rFonts w:ascii="Book Antiqua" w:hAnsi="Book Antiqua" w:cs="Times"/>
        </w:rPr>
        <w:pPrChange w:id="904" w:author="Maria Solana Gonzalez" w:date="2017-05-28T18:05:00Z">
          <w:pPr>
            <w:pStyle w:val="Prrafodelista"/>
            <w:ind w:firstLine="0"/>
            <w:jc w:val="both"/>
          </w:pPr>
        </w:pPrChange>
      </w:pPr>
    </w:p>
    <w:p w14:paraId="21157C4D" w14:textId="77777777" w:rsidR="002A4AA9" w:rsidRPr="00B13132" w:rsidRDefault="002A4AA9">
      <w:pPr>
        <w:jc w:val="both"/>
        <w:rPr>
          <w:ins w:id="905" w:author="Maria Solana Gonzalez" w:date="2017-05-28T18:05:00Z"/>
          <w:rFonts w:ascii="Book Antiqua" w:hAnsi="Book Antiqua" w:cs="Times"/>
        </w:rPr>
        <w:pPrChange w:id="906" w:author="Maria Solana Gonzalez" w:date="2017-05-28T18:05:00Z">
          <w:pPr>
            <w:pStyle w:val="Prrafodelista"/>
            <w:ind w:firstLine="0"/>
            <w:jc w:val="both"/>
          </w:pPr>
        </w:pPrChange>
      </w:pPr>
      <w:ins w:id="907" w:author="Maria Solana Gonzalez" w:date="2017-05-28T18:05:00Z">
        <w:r w:rsidRPr="00141BAC">
          <w:rPr>
            <w:rFonts w:ascii="Book Antiqua" w:hAnsi="Book Antiqua" w:cs="Times"/>
          </w:rPr>
          <w:t xml:space="preserve">En [M19] se propone un método que emplea la densidad marginal de los coeficientes de la Discrete Cosine Transform (DCT) en </w:t>
        </w:r>
        <w:r w:rsidRPr="00B13132">
          <w:rPr>
            <w:rFonts w:ascii="Book Antiqua" w:hAnsi="Book Antiqua" w:cs="Times"/>
          </w:rPr>
          <w:t>las coordenadas de baja frecuencia y las características de densidad conjunta de vecindad en el domino DCT. Adicionalmente, se utiliza la agrupación jerárquica y SVM para detectar la fuente de adquisición de las imágenes. En los experimentos realizados con</w:t>
        </w:r>
        <w:r w:rsidRPr="00154D5D">
          <w:rPr>
            <w:rFonts w:ascii="Book Antiqua" w:hAnsi="Book Antiqua" w:cs="Times"/>
          </w:rPr>
          <w:t xml:space="preserve"> imágenes de cinco modelos de teléfonos inteligentes de cuatro fabricantes, se obtiene </w:t>
        </w:r>
        <w:r>
          <w:rPr>
            <w:rFonts w:ascii="Book Antiqua" w:hAnsi="Book Antiqua" w:cs="Times"/>
          </w:rPr>
          <w:t>un acierto entre</w:t>
        </w:r>
        <w:r w:rsidRPr="002A4AA9">
          <w:rPr>
            <w:rFonts w:ascii="Book Antiqua" w:hAnsi="Book Antiqua" w:cs="Times"/>
          </w:rPr>
          <w:t xml:space="preserve"> el</w:t>
        </w:r>
        <w:r w:rsidRPr="00141BAC">
          <w:rPr>
            <w:rFonts w:ascii="Book Antiqua" w:hAnsi="Book Antiqua" w:cs="Times"/>
          </w:rPr>
          <w:t xml:space="preserve"> 86,36 % y el 99,91 %, alcanzando los mejores resultados con un kernel SVM lineal.</w:t>
        </w:r>
      </w:ins>
    </w:p>
    <w:p w14:paraId="6318BD32" w14:textId="77777777" w:rsidR="002A4AA9" w:rsidRPr="00A33B5E" w:rsidRDefault="002A4AA9" w:rsidP="00A33B5E">
      <w:pPr>
        <w:rPr>
          <w:rFonts w:ascii="Book Antiqua" w:hAnsi="Book Antiqua" w:cs="Times"/>
        </w:rPr>
      </w:pPr>
    </w:p>
    <w:p w14:paraId="0AD4FEED" w14:textId="33D2090F" w:rsidR="00A33B5E" w:rsidRPr="00A33B5E" w:rsidDel="0013191C" w:rsidRDefault="00A33B5E" w:rsidP="00A33B5E">
      <w:pPr>
        <w:rPr>
          <w:del w:id="908" w:author="Maria Solana Gonzalez" w:date="2017-05-28T18:00:00Z"/>
          <w:rFonts w:ascii="Book Antiqua" w:hAnsi="Book Antiqua"/>
        </w:rPr>
      </w:pPr>
      <w:del w:id="909" w:author="Maria Solana Gonzalez" w:date="2017-05-28T18:00:00Z">
        <w:r w:rsidRPr="00A33B5E" w:rsidDel="0013191C">
          <w:rPr>
            <w:rFonts w:ascii="Book Antiqua" w:hAnsi="Book Antiqua"/>
          </w:rPr>
          <w:delText xml:space="preserve">En este artículo </w:delText>
        </w:r>
        <w:r w:rsidRPr="00A33B5E" w:rsidDel="0013191C">
          <w:rPr>
            <w:rFonts w:ascii="Book Antiqua" w:hAnsi="Book Antiqua"/>
            <w:highlight w:val="blue"/>
          </w:rPr>
          <w:delText>[*]</w:delText>
        </w:r>
        <w:r w:rsidRPr="00A33B5E" w:rsidDel="0013191C">
          <w:rPr>
            <w:rFonts w:ascii="Book Antiqua" w:hAnsi="Book Antiqua"/>
          </w:rPr>
          <w:delText xml:space="preserve">se identifican un conjunto de características que pueden ser utilizadas para la identificación de la fuente de una imagen. De las 34 propuestas se han obtenido 3 grupos: </w:delText>
        </w:r>
        <w:r w:rsidRPr="00A33B5E" w:rsidDel="0013191C">
          <w:rPr>
            <w:rFonts w:ascii="Book Antiqua" w:hAnsi="Book Antiqua"/>
            <w:b/>
          </w:rPr>
          <w:delText>características de color</w:delText>
        </w:r>
        <w:r w:rsidRPr="00A33B5E" w:rsidDel="0013191C">
          <w:rPr>
            <w:rFonts w:ascii="Book Antiqua" w:hAnsi="Book Antiqua"/>
          </w:rPr>
          <w:delText xml:space="preserve">, </w:delText>
        </w:r>
        <w:r w:rsidRPr="00A33B5E" w:rsidDel="0013191C">
          <w:rPr>
            <w:rFonts w:ascii="Book Antiqua" w:hAnsi="Book Antiqua"/>
            <w:b/>
          </w:rPr>
          <w:delText>métricas de calidad de la imagen</w:delText>
        </w:r>
        <w:r w:rsidRPr="00A33B5E" w:rsidDel="0013191C">
          <w:rPr>
            <w:rFonts w:ascii="Book Antiqua" w:hAnsi="Book Antiqua"/>
          </w:rPr>
          <w:delText xml:space="preserve"> y </w:delText>
        </w:r>
        <w:r w:rsidRPr="00A33B5E" w:rsidDel="0013191C">
          <w:rPr>
            <w:rFonts w:ascii="Book Antiqua" w:hAnsi="Book Antiqua"/>
            <w:b/>
          </w:rPr>
          <w:delText>estadísticas en el dominio Wavelet</w:delText>
        </w:r>
        <w:r w:rsidRPr="00A33B5E" w:rsidDel="0013191C">
          <w:rPr>
            <w:rFonts w:ascii="Book Antiqua" w:hAnsi="Book Antiqua"/>
          </w:rPr>
          <w:delText xml:space="preserve"> que se obtuvieron de dos cámaras empleadas tanto para el entrenar al clasificador como para las pruebas de clasificación.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[2]</w:delText>
        </w:r>
        <w:r w:rsidRPr="00A33B5E" w:rsidDel="0013191C">
          <w:rPr>
            <w:rFonts w:ascii="Book Antiqua" w:hAnsi="Book Antiqua"/>
          </w:rPr>
          <w:fldChar w:fldCharType="end"/>
        </w:r>
      </w:del>
    </w:p>
    <w:p w14:paraId="28446E97" w14:textId="1BB25A18" w:rsidR="00A33B5E" w:rsidRPr="00A33B5E" w:rsidDel="0013191C" w:rsidRDefault="00A33B5E" w:rsidP="00A33B5E">
      <w:pPr>
        <w:rPr>
          <w:del w:id="910" w:author="Maria Solana Gonzalez" w:date="2017-05-28T18:00:00Z"/>
          <w:rFonts w:ascii="Book Antiqua" w:hAnsi="Book Antiqua"/>
        </w:rPr>
      </w:pPr>
    </w:p>
    <w:p w14:paraId="64535BF0" w14:textId="01EDEF7D" w:rsidR="00A33B5E" w:rsidRPr="00A33B5E" w:rsidDel="0013191C" w:rsidRDefault="00A33B5E" w:rsidP="00A33B5E">
      <w:pPr>
        <w:rPr>
          <w:del w:id="911" w:author="Maria Solana Gonzalez" w:date="2017-05-28T18:00:00Z"/>
          <w:rFonts w:ascii="Book Antiqua" w:hAnsi="Book Antiqua"/>
        </w:rPr>
      </w:pPr>
      <w:del w:id="912" w:author="Maria Solana Gonzalez" w:date="2017-05-28T18:00:00Z">
        <w:r w:rsidRPr="00A33B5E" w:rsidDel="0013191C">
          <w:rPr>
            <w:rFonts w:ascii="Book Antiqua" w:hAnsi="Book Antiqua"/>
          </w:rPr>
          <w:delText>Otro</w:delText>
        </w:r>
        <w:r w:rsidRPr="00A33B5E" w:rsidDel="0013191C">
          <w:rPr>
            <w:rFonts w:ascii="Book Antiqua" w:hAnsi="Book Antiqua"/>
            <w:noProof/>
          </w:rPr>
          <w:delText xml:space="preserve"> </w:delText>
        </w:r>
        <w:r w:rsidRPr="00A33B5E" w:rsidDel="0013191C">
          <w:rPr>
            <w:rFonts w:ascii="Book Antiqua" w:hAnsi="Book Antiqua"/>
            <w:noProof/>
          </w:rPr>
          <w:fldChar w:fldCharType="begin"/>
        </w:r>
        <w:r w:rsidRPr="00A33B5E" w:rsidDel="0013191C">
          <w:rPr>
            <w:rFonts w:ascii="Book Antiqua" w:hAnsi="Book Antiqua"/>
            <w:noProof/>
          </w:rPr>
          <w:del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delInstrText>
        </w:r>
        <w:r w:rsidRPr="00A33B5E" w:rsidDel="0013191C">
          <w:rPr>
            <w:rFonts w:ascii="Book Antiqua" w:hAnsi="Book Antiqua"/>
            <w:noProof/>
          </w:rPr>
          <w:fldChar w:fldCharType="separate"/>
        </w:r>
        <w:r w:rsidRPr="00A33B5E" w:rsidDel="0013191C">
          <w:rPr>
            <w:rFonts w:ascii="Book Antiqua" w:hAnsi="Book Antiqua"/>
            <w:noProof/>
          </w:rPr>
          <w:delText>[3]</w:delText>
        </w:r>
        <w:r w:rsidRPr="00A33B5E" w:rsidDel="0013191C">
          <w:rPr>
            <w:rFonts w:ascii="Book Antiqua" w:hAnsi="Book Antiqua"/>
            <w:noProof/>
          </w:rPr>
          <w:fldChar w:fldCharType="end"/>
        </w:r>
        <w:r w:rsidRPr="00A33B5E" w:rsidDel="0013191C">
          <w:rPr>
            <w:rFonts w:ascii="Book Antiqua" w:hAnsi="Book Antiqua"/>
            <w:noProof/>
          </w:rPr>
          <w:delText xml:space="preserve"> </w:delText>
        </w:r>
        <w:r w:rsidRPr="00A33B5E" w:rsidDel="0013191C">
          <w:rPr>
            <w:rFonts w:ascii="Book Antiqua" w:hAnsi="Book Antiqua"/>
          </w:rPr>
          <w:delTex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delText>
        </w:r>
      </w:del>
    </w:p>
    <w:p w14:paraId="6CFAF228" w14:textId="20094BB4" w:rsidR="00A33B5E" w:rsidRPr="00A33B5E" w:rsidDel="0013191C" w:rsidRDefault="00A33B5E" w:rsidP="00A33B5E">
      <w:pPr>
        <w:rPr>
          <w:del w:id="913" w:author="Maria Solana Gonzalez" w:date="2017-05-28T18:00:00Z"/>
          <w:rFonts w:ascii="Book Antiqua" w:hAnsi="Book Antiqua"/>
        </w:rPr>
      </w:pPr>
    </w:p>
    <w:p w14:paraId="7228DEEA" w14:textId="21AB49D1" w:rsidR="00A33B5E" w:rsidRPr="00A33B5E" w:rsidDel="0013191C" w:rsidRDefault="00A33B5E" w:rsidP="00A33B5E">
      <w:pPr>
        <w:rPr>
          <w:del w:id="914" w:author="Maria Solana Gonzalez" w:date="2017-05-28T18:00:00Z"/>
          <w:rFonts w:ascii="Book Antiqua" w:hAnsi="Book Antiqua"/>
        </w:rPr>
      </w:pPr>
      <w:del w:id="915" w:author="Maria Solana Gonzalez" w:date="2017-05-28T18:00:00Z">
        <w:r w:rsidRPr="00A33B5E" w:rsidDel="0013191C">
          <w:rPr>
            <w:rFonts w:ascii="Book Antiqua" w:hAnsi="Book Antiqua"/>
          </w:rPr>
          <w:delText xml:space="preserve">En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[4]</w:delText>
        </w:r>
        <w:r w:rsidRPr="00A33B5E" w:rsidDel="0013191C">
          <w:rPr>
            <w:rFonts w:ascii="Book Antiqua" w:hAnsi="Book Antiqua"/>
          </w:rPr>
          <w:fldChar w:fldCharType="end"/>
        </w:r>
        <w:r w:rsidRPr="00A33B5E" w:rsidDel="0013191C">
          <w:rPr>
            <w:rFonts w:ascii="Book Antiqua" w:hAnsi="Book Antiqua"/>
          </w:rPr>
          <w:delTex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delText>
        </w:r>
      </w:del>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16" w:name="_Toc477877521"/>
      <w:bookmarkStart w:id="917" w:name="_Toc483414154"/>
      <w:r w:rsidRPr="00A33B5E">
        <w:rPr>
          <w:szCs w:val="24"/>
        </w:rPr>
        <w:t>Técnicas basadas en el Uso de las Imperfecciones del Sensor</w:t>
      </w:r>
      <w:bookmarkEnd w:id="916"/>
      <w:bookmarkEnd w:id="917"/>
    </w:p>
    <w:p w14:paraId="79B67C94" w14:textId="77777777" w:rsidR="00A33B5E" w:rsidRDefault="00A33B5E" w:rsidP="00A33B5E">
      <w:pPr>
        <w:rPr>
          <w:ins w:id="918" w:author="Maria Solana Gonzalez" w:date="2017-05-28T18:06:00Z"/>
          <w:rFonts w:ascii="Book Antiqua" w:hAnsi="Book Antiqua"/>
        </w:rPr>
      </w:pPr>
    </w:p>
    <w:p w14:paraId="5706EDCE" w14:textId="77777777" w:rsidR="00141BAC" w:rsidRDefault="00141BAC">
      <w:pPr>
        <w:jc w:val="both"/>
        <w:rPr>
          <w:ins w:id="919" w:author="Maria Solana Gonzalez" w:date="2017-05-28T18:07:00Z"/>
          <w:rFonts w:ascii="Book Antiqua" w:hAnsi="Book Antiqua" w:cs="Times"/>
        </w:rPr>
        <w:pPrChange w:id="920" w:author="Maria Solana Gonzalez" w:date="2017-05-28T18:06:00Z">
          <w:pPr>
            <w:pStyle w:val="Prrafodelista"/>
            <w:ind w:firstLine="0"/>
            <w:jc w:val="both"/>
          </w:pPr>
        </w:pPrChange>
      </w:pPr>
      <w:ins w:id="921" w:author="Maria Solana Gonzalez" w:date="2017-05-28T18:06:00Z">
        <w:r w:rsidRPr="00141BAC">
          <w:rPr>
            <w:rFonts w:ascii="Book Antiqua" w:hAnsi="Book Antiqua" w:cs="Times"/>
          </w:rPr>
          <w:t>Estas técnicas se basan en el estudio de las huellas que los defectos del sensor pueden dejar sobre las imágenes. Estas técnicas se dividen en dos ramas: defectos de píxel y patrón de ruido del sensor Sensor Pattern Noise (SPN).</w:t>
        </w:r>
      </w:ins>
    </w:p>
    <w:p w14:paraId="090BCEAE" w14:textId="3FDDD725" w:rsidR="00141BAC" w:rsidRDefault="00141BAC">
      <w:pPr>
        <w:jc w:val="both"/>
        <w:rPr>
          <w:ins w:id="922" w:author="Maria Solana Gonzalez" w:date="2017-05-28T18:06:00Z"/>
          <w:rFonts w:ascii="Book Antiqua" w:hAnsi="Book Antiqua" w:cs="Times"/>
        </w:rPr>
        <w:pPrChange w:id="923" w:author="Maria Solana Gonzalez" w:date="2017-05-28T18:06:00Z">
          <w:pPr>
            <w:pStyle w:val="Prrafodelista"/>
            <w:ind w:firstLine="0"/>
            <w:jc w:val="both"/>
          </w:pPr>
        </w:pPrChange>
      </w:pPr>
      <w:ins w:id="924" w:author="Maria Solana Gonzalez" w:date="2017-05-28T18:06:00Z">
        <w:r w:rsidRPr="00141BAC">
          <w:rPr>
            <w:rFonts w:ascii="Book Antiqua" w:hAnsi="Book Antiqua" w:cs="Times"/>
          </w:rPr>
          <w:t xml:space="preserve"> </w:t>
        </w:r>
      </w:ins>
    </w:p>
    <w:p w14:paraId="2504A5E8" w14:textId="0A1755B7" w:rsidR="00141BAC" w:rsidRPr="00813A0A" w:rsidRDefault="00141BAC" w:rsidP="00813A0A">
      <w:pPr>
        <w:pStyle w:val="Prrafodelista"/>
        <w:numPr>
          <w:ilvl w:val="0"/>
          <w:numId w:val="40"/>
        </w:numPr>
        <w:jc w:val="both"/>
        <w:rPr>
          <w:ins w:id="925" w:author="Maria Solana Gonzalez" w:date="2017-05-28T18:06:00Z"/>
          <w:rFonts w:ascii="Book Antiqua" w:hAnsi="Book Antiqua" w:cs="Times"/>
          <w:sz w:val="24"/>
          <w:rPrChange w:id="926" w:author="Maria Solana Gonzalez" w:date="2017-05-29T15:54:00Z">
            <w:rPr>
              <w:ins w:id="927" w:author="Maria Solana Gonzalez" w:date="2017-05-28T18:06:00Z"/>
            </w:rPr>
          </w:rPrChange>
        </w:rPr>
        <w:pPrChange w:id="928" w:author="Maria Solana Gonzalez" w:date="2017-05-29T15:53:00Z">
          <w:pPr>
            <w:pStyle w:val="Prrafodelista"/>
            <w:numPr>
              <w:numId w:val="37"/>
            </w:numPr>
            <w:ind w:left="1080" w:hanging="360"/>
            <w:jc w:val="both"/>
          </w:pPr>
        </w:pPrChange>
      </w:pPr>
      <w:ins w:id="929" w:author="Maria Solana Gonzalez" w:date="2017-05-28T18:06:00Z">
        <w:r w:rsidRPr="00813A0A">
          <w:rPr>
            <w:rFonts w:ascii="Book Antiqua" w:hAnsi="Book Antiqua" w:cs="Times"/>
            <w:sz w:val="24"/>
            <w:rPrChange w:id="930" w:author="Maria Solana Gonzalez" w:date="2017-05-29T15:54:00Z">
              <w:rPr/>
            </w:rPrChange>
          </w:rPr>
          <w:lastRenderedPageBreak/>
          <w:t xml:space="preserve">En la primera se estudian los defectos de píxel, los píxeles calientes, los píxeles muertos, los defectos de fila o columna, y los defectos de grupo. </w:t>
        </w:r>
      </w:ins>
    </w:p>
    <w:p w14:paraId="3E5D6DB4" w14:textId="77777777" w:rsidR="00141BAC" w:rsidRPr="00186923" w:rsidRDefault="00141BAC">
      <w:pPr>
        <w:jc w:val="both"/>
        <w:rPr>
          <w:ins w:id="931" w:author="Maria Solana Gonzalez" w:date="2017-05-28T18:06:00Z"/>
          <w:rFonts w:ascii="Book Antiqua" w:hAnsi="Book Antiqua" w:cs="Times"/>
        </w:rPr>
        <w:pPrChange w:id="932" w:author="Maria Solana Gonzalez" w:date="2017-05-28T18:06:00Z">
          <w:pPr>
            <w:ind w:left="720"/>
            <w:jc w:val="both"/>
          </w:pPr>
        </w:pPrChange>
      </w:pPr>
    </w:p>
    <w:p w14:paraId="2146639D" w14:textId="62DF4A26" w:rsidR="00141BAC" w:rsidRPr="00813A0A" w:rsidRDefault="00141BAC">
      <w:pPr>
        <w:pStyle w:val="Prrafodelista"/>
        <w:numPr>
          <w:ilvl w:val="0"/>
          <w:numId w:val="38"/>
        </w:numPr>
        <w:jc w:val="both"/>
        <w:rPr>
          <w:ins w:id="933" w:author="Maria Solana Gonzalez" w:date="2017-05-28T18:06:00Z"/>
          <w:rFonts w:ascii="Book Antiqua" w:hAnsi="Book Antiqua" w:cs="Times"/>
          <w:sz w:val="24"/>
          <w:rPrChange w:id="934" w:author="Maria Solana Gonzalez" w:date="2017-05-29T15:54:00Z">
            <w:rPr>
              <w:ins w:id="935" w:author="Maria Solana Gonzalez" w:date="2017-05-28T18:06:00Z"/>
            </w:rPr>
          </w:rPrChange>
        </w:rPr>
        <w:pPrChange w:id="936" w:author="Maria Solana Gonzalez" w:date="2017-05-28T18:07:00Z">
          <w:pPr>
            <w:pStyle w:val="Prrafodelista"/>
            <w:numPr>
              <w:numId w:val="37"/>
            </w:numPr>
            <w:ind w:left="1080" w:hanging="360"/>
            <w:jc w:val="both"/>
          </w:pPr>
        </w:pPrChange>
      </w:pPr>
      <w:ins w:id="937" w:author="Maria Solana Gonzalez" w:date="2017-05-28T18:06:00Z">
        <w:r w:rsidRPr="00813A0A">
          <w:rPr>
            <w:rFonts w:ascii="Book Antiqua" w:hAnsi="Book Antiqua" w:cs="Times"/>
            <w:sz w:val="24"/>
            <w:rPrChange w:id="938" w:author="Maria Solana Gonzalez" w:date="2017-05-29T15:54:00Z">
              <w:rPr/>
            </w:rPrChange>
          </w:rPr>
          <w:t>En la segunda se construye un patrón del ruido dosificando los residuos de ruido obtenidos aplicando algún filtro de eliminación de ruido.</w:t>
        </w:r>
      </w:ins>
    </w:p>
    <w:p w14:paraId="246853FB" w14:textId="77777777" w:rsidR="00141BAC" w:rsidRPr="00186923" w:rsidRDefault="00141BAC" w:rsidP="00141BAC">
      <w:pPr>
        <w:jc w:val="both"/>
        <w:rPr>
          <w:ins w:id="939" w:author="Maria Solana Gonzalez" w:date="2017-05-28T18:06:00Z"/>
          <w:rFonts w:ascii="Book Antiqua" w:hAnsi="Book Antiqua" w:cs="Times"/>
        </w:rPr>
      </w:pPr>
    </w:p>
    <w:p w14:paraId="516A84C5" w14:textId="77777777" w:rsidR="00141BAC" w:rsidRDefault="00141BAC">
      <w:pPr>
        <w:jc w:val="both"/>
        <w:rPr>
          <w:ins w:id="940" w:author="Maria Solana Gonzalez" w:date="2017-05-28T18:06:00Z"/>
          <w:rFonts w:ascii="Book Antiqua" w:hAnsi="Book Antiqua" w:cs="Times"/>
        </w:rPr>
        <w:pPrChange w:id="941" w:author="Maria Solana Gonzalez" w:date="2017-05-28T18:06:00Z">
          <w:pPr>
            <w:ind w:left="709" w:firstLine="60"/>
            <w:jc w:val="both"/>
          </w:pPr>
        </w:pPrChange>
      </w:pPr>
      <w:ins w:id="942" w:author="Maria Solana Gonzalez" w:date="2017-05-28T18:06:00Z">
        <w:r w:rsidRPr="00110028">
          <w:rPr>
            <w:rFonts w:ascii="Book Antiqua" w:hAnsi="Book Antiqua" w:cs="Times"/>
          </w:rPr>
          <w:t>La presencia del patrón se determina utilizando algún método de clasificación como correlación o má</w:t>
        </w:r>
        <w:r>
          <w:rPr>
            <w:rFonts w:ascii="Book Antiqua" w:hAnsi="Book Antiqua" w:cs="Times"/>
          </w:rPr>
          <w:t>quinas SVM. En [M20</w:t>
        </w:r>
        <w:r w:rsidRPr="00110028">
          <w:rPr>
            <w:rFonts w:ascii="Book Antiqua" w:hAnsi="Book Antiqua" w:cs="Times"/>
          </w:rPr>
          <w:t>] se estudian los defectos de los píxeles en los sensores de tipo CCD, centrándose en la evaluación de diferentes características para examinar las imágenes e identificar la fuente: defectos del sensor CCD, formato de los archivos usados, ruido introducido en la imagen y marcas de agua introducidas por el fabricante de la cámara.</w:t>
        </w:r>
      </w:ins>
    </w:p>
    <w:p w14:paraId="7E74696E" w14:textId="77777777" w:rsidR="00141BAC" w:rsidRPr="00110028" w:rsidRDefault="00141BAC">
      <w:pPr>
        <w:jc w:val="both"/>
        <w:rPr>
          <w:ins w:id="943" w:author="Maria Solana Gonzalez" w:date="2017-05-28T18:06:00Z"/>
          <w:rFonts w:ascii="Book Antiqua" w:hAnsi="Book Antiqua" w:cs="Times"/>
        </w:rPr>
        <w:pPrChange w:id="944" w:author="Maria Solana Gonzalez" w:date="2017-05-28T18:06:00Z">
          <w:pPr>
            <w:ind w:left="709" w:firstLine="60"/>
            <w:jc w:val="both"/>
          </w:pPr>
        </w:pPrChange>
      </w:pPr>
    </w:p>
    <w:p w14:paraId="52FDA86E" w14:textId="77777777" w:rsidR="00141BAC" w:rsidRDefault="00141BAC">
      <w:pPr>
        <w:jc w:val="both"/>
        <w:rPr>
          <w:ins w:id="945" w:author="Maria Solana Gonzalez" w:date="2017-05-29T15:54:00Z"/>
          <w:rFonts w:ascii="Book Antiqua" w:hAnsi="Book Antiqua" w:cs="Times"/>
        </w:rPr>
        <w:pPrChange w:id="946" w:author="Maria Solana Gonzalez" w:date="2017-05-28T18:06:00Z">
          <w:pPr>
            <w:pStyle w:val="Prrafodelista"/>
            <w:ind w:firstLine="0"/>
            <w:jc w:val="both"/>
          </w:pPr>
        </w:pPrChange>
      </w:pPr>
      <w:ins w:id="947" w:author="Maria Solana Gonzalez" w:date="2017-05-28T18:06:00Z">
        <w:r w:rsidRPr="00141BAC">
          <w:rPr>
            <w:rFonts w:ascii="Book Antiqua" w:hAnsi="Book Antiqua" w:cs="Times"/>
          </w:rPr>
          <w:t xml:space="preserve">Entre los defectos del sensor CCD considerados se encuentran los puntos calientes, los píxeles muertos, los defectos en grupo y los defectos de fila o columna. En sus resultados se observa que cada una de las cámaras tiene un patrón de defecto diferente. Sin embargo, también se </w:t>
        </w:r>
        <w:r>
          <w:rPr>
            <w:rFonts w:ascii="Book Antiqua" w:hAnsi="Book Antiqua" w:cs="Times"/>
          </w:rPr>
          <w:t>apunta</w:t>
        </w:r>
        <w:r w:rsidRPr="00141BAC">
          <w:rPr>
            <w:rFonts w:ascii="Book Antiqua" w:hAnsi="Book Antiqua" w:cs="Times"/>
          </w:rPr>
          <w:t xml:space="preserve"> que el número de defectos en los píxeles para una cámara es diferente entre fotos y varía demasiado en función del contenido de la imagen. Asimismo, se revela que el número de defectos cambia con la temperatura. Por último, el estudio encontró que las cámaras con CCD de alta calidad no tienen este tipo de problema. También es cierto</w:t>
        </w:r>
        <w:r>
          <w:rPr>
            <w:rFonts w:ascii="Book Antiqua" w:hAnsi="Book Antiqua" w:cs="Times"/>
          </w:rPr>
          <w:t>,</w:t>
        </w:r>
        <w:r w:rsidRPr="00141BAC">
          <w:rPr>
            <w:rFonts w:ascii="Book Antiqua" w:hAnsi="Book Antiqua" w:cs="Times"/>
          </w:rPr>
          <w:t xml:space="preserve"> que la mayoría de las cámaras tienen mecanismos adicionales para compensar este tipo de problemas. Al considerar únicamente los defectos de los se</w:t>
        </w:r>
        <w:r w:rsidRPr="00B13132">
          <w:rPr>
            <w:rFonts w:ascii="Book Antiqua" w:hAnsi="Book Antiqua" w:cs="Times"/>
          </w:rPr>
          <w:t xml:space="preserve">nsores de tipo CCD este estudio no es aplicable al análisis de imágenes generadas por dispositivos móviles. </w:t>
        </w:r>
      </w:ins>
    </w:p>
    <w:p w14:paraId="66F2CF39" w14:textId="77777777" w:rsidR="00C65A92" w:rsidRPr="00154D5D" w:rsidRDefault="00C65A92">
      <w:pPr>
        <w:jc w:val="both"/>
        <w:rPr>
          <w:ins w:id="948" w:author="Maria Solana Gonzalez" w:date="2017-05-28T18:06:00Z"/>
          <w:rFonts w:ascii="Book Antiqua" w:hAnsi="Book Antiqua" w:cs="Times"/>
        </w:rPr>
        <w:pPrChange w:id="949" w:author="Maria Solana Gonzalez" w:date="2017-05-28T18:06:00Z">
          <w:pPr>
            <w:pStyle w:val="Prrafodelista"/>
            <w:ind w:firstLine="0"/>
            <w:jc w:val="both"/>
          </w:pPr>
        </w:pPrChange>
      </w:pPr>
    </w:p>
    <w:p w14:paraId="68336D62" w14:textId="77777777" w:rsidR="00141BAC" w:rsidRDefault="00141BAC">
      <w:pPr>
        <w:jc w:val="both"/>
        <w:rPr>
          <w:ins w:id="950" w:author="Maria Solana Gonzalez" w:date="2017-05-28T18:06:00Z"/>
          <w:rFonts w:ascii="Book Antiqua" w:hAnsi="Book Antiqua" w:cs="Times"/>
        </w:rPr>
        <w:pPrChange w:id="951" w:author="Maria Solana Gonzalez" w:date="2017-05-28T18:06:00Z">
          <w:pPr>
            <w:pStyle w:val="Prrafodelista"/>
            <w:ind w:firstLine="0"/>
            <w:jc w:val="both"/>
          </w:pPr>
        </w:pPrChange>
      </w:pPr>
      <w:ins w:id="952" w:author="Maria Solana Gonzalez" w:date="2017-05-28T18:06:00Z">
        <w:r w:rsidRPr="00154D5D">
          <w:rPr>
            <w:rFonts w:ascii="Book Antiqua" w:hAnsi="Book Antiqua" w:cs="Times"/>
          </w:rPr>
          <w:t xml:space="preserve">En [M21] se analiza el patrón de ruido del sensor de un conjunto de cámaras, el cual funciona como una huella dactilar, permitiendo la identificación única de cada cámara. Para obtener este patrón </w:t>
        </w:r>
        <w:r w:rsidRPr="0033438F">
          <w:rPr>
            <w:rFonts w:ascii="Book Antiqua" w:hAnsi="Book Antiqua" w:cs="Times"/>
          </w:rPr>
          <w:t xml:space="preserve">se realiza un promedio del ruido obtenido a partir de diferentes imágenes utilizando un filtro de eliminación de ruido. Para identificar la cámara a partir de una imagen, se considera el patrón de referencia </w:t>
        </w:r>
        <w:r w:rsidRPr="00035E0A">
          <w:rPr>
            <w:rFonts w:ascii="Book Antiqua" w:hAnsi="Book Antiqua" w:cs="Times"/>
          </w:rPr>
          <w:t>como una marca de agua cuya presencia en la imagen es establecida mediante un detector de correlación. El estudio se realizó con 320 imágenes procedentes de 9 modelos</w:t>
        </w:r>
        <w:r>
          <w:rPr>
            <w:rFonts w:ascii="Book Antiqua" w:hAnsi="Book Antiqua" w:cs="Times"/>
          </w:rPr>
          <w:t xml:space="preserve"> </w:t>
        </w:r>
        <w:r w:rsidRPr="00141BAC">
          <w:rPr>
            <w:rFonts w:ascii="Book Antiqua" w:hAnsi="Book Antiqua" w:cs="Times"/>
          </w:rPr>
          <w:t>de cámaras. También se demuestra que este método está afectado por algoritmos de proces</w:t>
        </w:r>
        <w:r w:rsidRPr="00B13132">
          <w:rPr>
            <w:rFonts w:ascii="Book Antiqua" w:hAnsi="Book Antiqua" w:cs="Times"/>
          </w:rPr>
          <w:t xml:space="preserve">amiento de la imagen como la compresión JPEG y la corrección gamma. Los resultados para fotografías con diferentes tamaños y recortadas no son satisfactorios [M11]. </w:t>
        </w:r>
      </w:ins>
    </w:p>
    <w:p w14:paraId="17F8383F" w14:textId="77777777" w:rsidR="00141BAC" w:rsidRDefault="00141BAC">
      <w:pPr>
        <w:jc w:val="both"/>
        <w:rPr>
          <w:ins w:id="953" w:author="Maria Solana Gonzalez" w:date="2017-05-28T18:06:00Z"/>
          <w:rFonts w:ascii="Book Antiqua" w:hAnsi="Book Antiqua" w:cs="Times"/>
        </w:rPr>
        <w:pPrChange w:id="954" w:author="Maria Solana Gonzalez" w:date="2017-05-28T18:06:00Z">
          <w:pPr>
            <w:pStyle w:val="Prrafodelista"/>
            <w:ind w:firstLine="0"/>
            <w:jc w:val="both"/>
          </w:pPr>
        </w:pPrChange>
      </w:pPr>
    </w:p>
    <w:p w14:paraId="28929517" w14:textId="77777777" w:rsidR="00141BAC" w:rsidRDefault="00141BAC">
      <w:pPr>
        <w:jc w:val="both"/>
        <w:rPr>
          <w:ins w:id="955" w:author="Maria Solana Gonzalez" w:date="2017-05-28T18:06:00Z"/>
          <w:rFonts w:ascii="Book Antiqua" w:hAnsi="Book Antiqua" w:cs="Times"/>
        </w:rPr>
        <w:pPrChange w:id="956" w:author="Maria Solana Gonzalez" w:date="2017-05-28T18:06:00Z">
          <w:pPr>
            <w:pStyle w:val="Prrafodelista"/>
            <w:ind w:firstLine="0"/>
            <w:jc w:val="both"/>
          </w:pPr>
        </w:pPrChange>
      </w:pPr>
      <w:ins w:id="957" w:author="Maria Solana Gonzalez" w:date="2017-05-28T18:06:00Z">
        <w:r w:rsidRPr="00FD4253">
          <w:rPr>
            <w:rFonts w:ascii="Book Antiqua" w:hAnsi="Book Antiqua" w:cs="Times"/>
          </w:rPr>
          <w:t>En [M22</w:t>
        </w:r>
        <w:r w:rsidRPr="00141BAC">
          <w:rPr>
            <w:rFonts w:ascii="Book Antiqua" w:hAnsi="Book Antiqua" w:cs="Times"/>
          </w:rPr>
          <w:t xml:space="preserve">] se propone un enfoque para la identificación de la cámara fuente considerando escenarios abiertos, donde a diferencia de los escenarios cerrados no se da por </w:t>
        </w:r>
        <w:r>
          <w:rPr>
            <w:rFonts w:ascii="Book Antiqua" w:hAnsi="Book Antiqua" w:cs="Times"/>
          </w:rPr>
          <w:t>hecho</w:t>
        </w:r>
        <w:r w:rsidRPr="00141BAC">
          <w:rPr>
            <w:rFonts w:ascii="Book Antiqua" w:hAnsi="Book Antiqua" w:cs="Times"/>
          </w:rPr>
          <w:t xml:space="preserve"> contar con acceso a todas las posibles cámaras de origen de la imagen. Esta propuesta </w:t>
        </w:r>
        <w:r>
          <w:rPr>
            <w:rFonts w:ascii="Book Antiqua" w:hAnsi="Book Antiqua" w:cs="Times"/>
          </w:rPr>
          <w:t>consta de</w:t>
        </w:r>
        <w:r w:rsidRPr="00141BAC">
          <w:rPr>
            <w:rFonts w:ascii="Book Antiqua" w:hAnsi="Book Antiqua" w:cs="Times"/>
          </w:rPr>
          <w:t xml:space="preserve"> tres fases: definición de las regiones de interés, determinación de las características e identificación de la cámara fuente. Las diferentes regiones de las imágenes pueden contener información distinta sobre la huella digital de la cámara fu</w:t>
        </w:r>
        <w:r w:rsidRPr="00B13132">
          <w:rPr>
            <w:rFonts w:ascii="Book Antiqua" w:hAnsi="Book Antiqua" w:cs="Times"/>
          </w:rPr>
          <w:t xml:space="preserve">ente. Este enfoque, a diferencia de otros, </w:t>
        </w:r>
        <w:r w:rsidRPr="00B13132">
          <w:rPr>
            <w:rFonts w:ascii="Book Antiqua" w:hAnsi="Book Antiqua" w:cs="Times"/>
          </w:rPr>
          <w:lastRenderedPageBreak/>
          <w:t xml:space="preserve">considera diferentes áreas de interés Region Of Interest (ROI) y no sólo la región central de la imagen. Para cada imagen se definen nueve ROIs </w:t>
        </w:r>
        <w:r w:rsidRPr="00122D54">
          <w:rPr>
            <w:rFonts w:ascii="Book Antiqua" w:hAnsi="Book Antiqua" w:cs="Times"/>
            <w:highlight w:val="yellow"/>
            <w:rPrChange w:id="958" w:author="Maria Solana Gonzalez" w:date="2017-05-29T15:56:00Z">
              <w:rPr>
                <w:rFonts w:ascii="Book Antiqua" w:hAnsi="Book Antiqua" w:cs="Times"/>
              </w:rPr>
            </w:rPrChange>
          </w:rPr>
          <w:t>(IMAGEN EJEMPLO)</w:t>
        </w:r>
        <w:r w:rsidRPr="00141BAC">
          <w:rPr>
            <w:rFonts w:ascii="Book Antiqua" w:hAnsi="Book Antiqua" w:cs="Times"/>
          </w:rPr>
          <w:t xml:space="preserve">. Se </w:t>
        </w:r>
        <w:r>
          <w:rPr>
            <w:rFonts w:ascii="Book Antiqua" w:hAnsi="Book Antiqua" w:cs="Times"/>
          </w:rPr>
          <w:t>supone</w:t>
        </w:r>
        <w:r w:rsidRPr="00141BAC">
          <w:rPr>
            <w:rFonts w:ascii="Book Antiqua" w:hAnsi="Book Antiqua" w:cs="Times"/>
          </w:rPr>
          <w:t xml:space="preserve"> que estas regiones coinciden con el eje principal de la lente y, por lo tanto, deben tener más detalles de la escena porque los fotógrafos aficionados por lo general centran el objeto de interés en el centro de la lente. Además, las regiones de la 6 a la 9 proporcionan información importante debido a que</w:t>
        </w:r>
        <w:r w:rsidRPr="00B13132">
          <w:rPr>
            <w:rFonts w:ascii="Book Antiqua" w:hAnsi="Book Antiqua" w:cs="Times"/>
          </w:rPr>
          <w:t xml:space="preserve"> las simetrías del sistema de lentes de algunas cámaras generan un efecto de bordes oscuros en las fotografías, lo que implica una caída de la intensidad radial desde el centro de la imagen provocando una pérdida de brillo o saturación en la periferia.</w:t>
        </w:r>
      </w:ins>
    </w:p>
    <w:p w14:paraId="1A6E62C8" w14:textId="77777777" w:rsidR="00141BAC" w:rsidRPr="00141BAC" w:rsidRDefault="00141BAC">
      <w:pPr>
        <w:jc w:val="both"/>
        <w:rPr>
          <w:ins w:id="959" w:author="Maria Solana Gonzalez" w:date="2017-05-28T18:06:00Z"/>
          <w:rFonts w:ascii="Book Antiqua" w:hAnsi="Book Antiqua" w:cs="Times"/>
        </w:rPr>
        <w:pPrChange w:id="960" w:author="Maria Solana Gonzalez" w:date="2017-05-28T18:06:00Z">
          <w:pPr>
            <w:pStyle w:val="Prrafodelista"/>
            <w:ind w:firstLine="0"/>
            <w:jc w:val="both"/>
          </w:pPr>
        </w:pPrChange>
      </w:pPr>
    </w:p>
    <w:p w14:paraId="17D05AD1" w14:textId="77777777" w:rsidR="00141BAC" w:rsidRDefault="00141BAC">
      <w:pPr>
        <w:jc w:val="both"/>
        <w:rPr>
          <w:ins w:id="961" w:author="Maria Solana Gonzalez" w:date="2017-05-28T18:06:00Z"/>
          <w:rFonts w:ascii="Book Antiqua" w:hAnsi="Book Antiqua" w:cs="Times"/>
        </w:rPr>
        <w:pPrChange w:id="962" w:author="Maria Solana Gonzalez" w:date="2017-05-28T18:06:00Z">
          <w:pPr>
            <w:pStyle w:val="Prrafodelista"/>
            <w:ind w:firstLine="0"/>
            <w:jc w:val="both"/>
          </w:pPr>
        </w:pPrChange>
      </w:pPr>
      <w:ins w:id="963" w:author="Maria Solana Gonzalez" w:date="2017-05-28T18:06:00Z">
        <w:r w:rsidRPr="00B13132">
          <w:rPr>
            <w:rFonts w:ascii="Book Antiqua" w:hAnsi="Book Antiqua" w:cs="Times"/>
          </w:rPr>
          <w:sym w:font="Wingdings" w:char="F0E0"/>
        </w:r>
        <w:r w:rsidRPr="00B13132">
          <w:rPr>
            <w:rFonts w:ascii="Book Antiqua" w:hAnsi="Book Antiqua" w:cs="Times"/>
          </w:rPr>
          <w:t>I</w:t>
        </w:r>
        <w:r w:rsidRPr="00154D5D">
          <w:rPr>
            <w:rFonts w:ascii="Book Antiqua" w:hAnsi="Book Antiqua" w:cs="Times"/>
          </w:rPr>
          <w:t>magen ejemplo.</w:t>
        </w:r>
      </w:ins>
    </w:p>
    <w:p w14:paraId="2F38B455" w14:textId="77777777" w:rsidR="00141BAC" w:rsidRPr="00141BAC" w:rsidRDefault="00141BAC">
      <w:pPr>
        <w:jc w:val="both"/>
        <w:rPr>
          <w:ins w:id="964" w:author="Maria Solana Gonzalez" w:date="2017-05-28T18:06:00Z"/>
          <w:rFonts w:ascii="Book Antiqua" w:hAnsi="Book Antiqua" w:cs="Times"/>
        </w:rPr>
        <w:pPrChange w:id="965" w:author="Maria Solana Gonzalez" w:date="2017-05-28T18:06:00Z">
          <w:pPr>
            <w:pStyle w:val="Prrafodelista"/>
            <w:ind w:firstLine="0"/>
            <w:jc w:val="both"/>
          </w:pPr>
        </w:pPrChange>
      </w:pPr>
    </w:p>
    <w:p w14:paraId="2D6AE165" w14:textId="77777777" w:rsidR="00141BAC" w:rsidRDefault="00141BAC">
      <w:pPr>
        <w:jc w:val="both"/>
        <w:rPr>
          <w:ins w:id="966" w:author="Maria Solana Gonzalez" w:date="2017-05-28T18:07:00Z"/>
          <w:rFonts w:ascii="Book Antiqua" w:hAnsi="Book Antiqua" w:cs="Times"/>
        </w:rPr>
        <w:pPrChange w:id="967" w:author="Maria Solana Gonzalez" w:date="2017-05-28T18:06:00Z">
          <w:pPr>
            <w:spacing w:after="200" w:line="276" w:lineRule="auto"/>
            <w:ind w:left="709"/>
            <w:jc w:val="both"/>
          </w:pPr>
        </w:pPrChange>
      </w:pPr>
      <w:ins w:id="968" w:author="Maria Solana Gonzalez" w:date="2017-05-28T18:06:00Z">
        <w:r w:rsidRPr="00141BAC">
          <w:rPr>
            <w:rFonts w:ascii="Book Antiqua" w:hAnsi="Book Antiqua" w:cs="Times"/>
            <w:rPrChange w:id="969" w:author="Maria Solana Gonzalez" w:date="2017-05-28T18:06:00Z">
              <w:rPr>
                <w:rFonts w:ascii="Book Antiqua" w:eastAsiaTheme="minorHAnsi" w:hAnsi="Book Antiqua" w:cs="Times"/>
                <w:lang w:eastAsia="en-US"/>
              </w:rPr>
            </w:rPrChange>
          </w:rPr>
          <w:t>El uso de las regiones de interés permite trabajar con imágenes de diferentes resoluciones sin necesidad de rellenar con ceros las imágenes y sin el uso de artefactos de interpolación de color. Para determinar las características se calcula el SPN para cada uno de los canales R, G y B. Asimismo, se calcula el SPN para el canal Y (luminancia), que es una combinación de los tres canales Red-Green-Blue (RGB) (como una versión en escala de grises de la imagen), generándose un total de 36 características para representar cada imagen. Después, las imágenes capturadas por la cámara bajo investigación son etiquetadas como la clase positiva y las tomadas por las cámaras disponibles restantes como las clases negativas. Después de la fase de entrenamiento de la SVM en la que se calcula el hiperplano que separa los casos positivos y negativos toman en cuenta las clases desconocidas del escenario abierto moviendo el hiperplano generado por un valor dado ya sea hacia adentro (hacia las clases positivas) o hacia afuera (las clases negativas). Mediante el movimiento del hiperplano se puede variar cuan estricto se desea ser para determinar si una imagen pertenece a una clase o no. A este proceso se le denomina modelado de límites de decisión o Decision Boundary Carving (DBC). En los experimentos se utiliza un conjunto de 25 cámaras digitales de 9 fabricantes, 150 imágenes en formato JPEG de cada cámara con diferentes configuraciones de luz, zoom y flash. Los resultados de los experimentos mostraron una precisión del 94,49 %, del 96,77 % y del 98,10 %, utilizando conjuntos abiertos con 2/25, 5/25, y 15/25 cámaras, respectivamente, definiendo un conjunto abierto x/y como el conjunto de y cámaras donde x cámaras son usadas para entrenar y probar las imágenes que pueden pertenecer a cualquiera de las cámaras x conocidas, así como a las otras y-x cámaras desconocidas.</w:t>
        </w:r>
      </w:ins>
    </w:p>
    <w:p w14:paraId="6A79A049" w14:textId="77777777" w:rsidR="00141BAC" w:rsidRPr="00141BAC" w:rsidRDefault="00141BAC">
      <w:pPr>
        <w:jc w:val="both"/>
        <w:rPr>
          <w:ins w:id="970" w:author="Maria Solana Gonzalez" w:date="2017-05-28T18:06:00Z"/>
          <w:rFonts w:ascii="Book Antiqua" w:hAnsi="Book Antiqua" w:cs="Times"/>
          <w:rPrChange w:id="971" w:author="Maria Solana Gonzalez" w:date="2017-05-28T18:06:00Z">
            <w:rPr>
              <w:ins w:id="972" w:author="Maria Solana Gonzalez" w:date="2017-05-28T18:06:00Z"/>
              <w:rFonts w:ascii="Book Antiqua" w:eastAsiaTheme="minorHAnsi" w:hAnsi="Book Antiqua" w:cs="Times"/>
              <w:lang w:eastAsia="en-US"/>
            </w:rPr>
          </w:rPrChange>
        </w:rPr>
        <w:pPrChange w:id="973" w:author="Maria Solana Gonzalez" w:date="2017-05-28T18:06:00Z">
          <w:pPr>
            <w:spacing w:after="200" w:line="276" w:lineRule="auto"/>
            <w:ind w:left="709"/>
            <w:jc w:val="both"/>
          </w:pPr>
        </w:pPrChange>
      </w:pPr>
    </w:p>
    <w:p w14:paraId="7855A23A" w14:textId="17603D8E" w:rsidR="00141BAC" w:rsidRDefault="00141BAC">
      <w:pPr>
        <w:jc w:val="both"/>
        <w:rPr>
          <w:ins w:id="974" w:author="Maria Solana Gonzalez" w:date="2017-05-28T18:07:00Z"/>
          <w:rFonts w:ascii="Book Antiqua" w:hAnsi="Book Antiqua" w:cs="Times"/>
        </w:rPr>
        <w:pPrChange w:id="975" w:author="Maria Solana Gonzalez" w:date="2017-05-28T18:06:00Z">
          <w:pPr>
            <w:spacing w:after="200" w:line="276" w:lineRule="auto"/>
            <w:ind w:left="709"/>
            <w:jc w:val="both"/>
          </w:pPr>
        </w:pPrChange>
      </w:pPr>
      <w:ins w:id="976" w:author="Maria Solana Gonzalez" w:date="2017-05-28T18:06:00Z">
        <w:r w:rsidRPr="00141BAC">
          <w:rPr>
            <w:rFonts w:ascii="Book Antiqua" w:hAnsi="Book Antiqua" w:cs="Times"/>
            <w:rPrChange w:id="977" w:author="Maria Solana Gonzalez" w:date="2017-05-28T18:06:00Z">
              <w:rPr>
                <w:rFonts w:ascii="Book Antiqua" w:eastAsiaTheme="minorHAnsi" w:hAnsi="Book Antiqua" w:cs="Times"/>
                <w:lang w:eastAsia="en-US"/>
              </w:rPr>
            </w:rPrChange>
          </w:rPr>
          <w:t>En [M23] se comenta que debido a la propiedad determinista del patrón de ruido del sensor que está presen</w:t>
        </w:r>
        <w:r w:rsidR="0050262F">
          <w:rPr>
            <w:rFonts w:ascii="Book Antiqua" w:hAnsi="Book Antiqua" w:cs="Times"/>
            <w:rPrChange w:id="978" w:author="Maria Solana Gonzalez" w:date="2017-05-28T18:06:00Z">
              <w:rPr>
                <w:rFonts w:ascii="Book Antiqua" w:hAnsi="Book Antiqua" w:cs="Times"/>
              </w:rPr>
            </w:rPrChange>
          </w:rPr>
          <w:t>te todas las imágenes, se puede</w:t>
        </w:r>
        <w:r w:rsidRPr="00141BAC">
          <w:rPr>
            <w:rFonts w:ascii="Book Antiqua" w:hAnsi="Book Antiqua" w:cs="Times"/>
            <w:rPrChange w:id="979" w:author="Maria Solana Gonzalez" w:date="2017-05-28T18:06:00Z">
              <w:rPr>
                <w:rFonts w:ascii="Book Antiqua" w:eastAsiaTheme="minorHAnsi" w:hAnsi="Book Antiqua" w:cs="Times"/>
                <w:lang w:eastAsia="en-US"/>
              </w:rPr>
            </w:rPrChange>
          </w:rPr>
          <w:t xml:space="preserve"> usar este patrón como huella para identificar el dispositivo que generó la imagen en cuestión que se va a investigar. “Haciendo una analogía, se puede decir que el patrón del ruido del sensor es para una cámara digital lo que la huella para un ser humano” citan los autores. Para poder identificar la marca y el modelo de la </w:t>
        </w:r>
        <w:r w:rsidRPr="00141BAC">
          <w:rPr>
            <w:rFonts w:ascii="Book Antiqua" w:hAnsi="Book Antiqua" w:cs="Times"/>
            <w:rPrChange w:id="980" w:author="Maria Solana Gonzalez" w:date="2017-05-28T18:06:00Z">
              <w:rPr>
                <w:rFonts w:ascii="Book Antiqua" w:eastAsiaTheme="minorHAnsi" w:hAnsi="Book Antiqua" w:cs="Times"/>
                <w:lang w:eastAsia="en-US"/>
              </w:rPr>
            </w:rPrChange>
          </w:rPr>
          <w:lastRenderedPageBreak/>
          <w:t>cámara digital de un dispositivo móvil es necesario un algoritmo que permita extraer el ruido del sensor y otro que permita obtener las características de las huellas obtenidas para así poder clasificarlas e identificarlas. Para evaluar la efectividad del algoritmo de identificación que proponen, realizaron dos experimentos, en los que se consideraron los 1024x1024 píxeles centrales de las fotografías.</w:t>
        </w:r>
      </w:ins>
    </w:p>
    <w:p w14:paraId="71D744DC" w14:textId="77777777" w:rsidR="00141BAC" w:rsidRPr="00141BAC" w:rsidRDefault="00141BAC">
      <w:pPr>
        <w:jc w:val="both"/>
        <w:rPr>
          <w:ins w:id="981" w:author="Maria Solana Gonzalez" w:date="2017-05-28T18:06:00Z"/>
          <w:rFonts w:ascii="Book Antiqua" w:hAnsi="Book Antiqua" w:cs="Times"/>
          <w:rPrChange w:id="982" w:author="Maria Solana Gonzalez" w:date="2017-05-28T18:06:00Z">
            <w:rPr>
              <w:ins w:id="983" w:author="Maria Solana Gonzalez" w:date="2017-05-28T18:06:00Z"/>
              <w:rFonts w:ascii="Book Antiqua" w:eastAsiaTheme="minorHAnsi" w:hAnsi="Book Antiqua" w:cs="Times"/>
              <w:lang w:eastAsia="en-US"/>
            </w:rPr>
          </w:rPrChange>
        </w:rPr>
        <w:pPrChange w:id="984" w:author="Maria Solana Gonzalez" w:date="2017-05-28T18:06:00Z">
          <w:pPr>
            <w:spacing w:after="200" w:line="276" w:lineRule="auto"/>
            <w:ind w:left="709"/>
            <w:jc w:val="both"/>
          </w:pPr>
        </w:pPrChange>
      </w:pPr>
    </w:p>
    <w:p w14:paraId="4CF34541" w14:textId="083D704D" w:rsidR="00141BAC" w:rsidRPr="00A33B5E" w:rsidRDefault="00141BAC">
      <w:pPr>
        <w:jc w:val="both"/>
        <w:rPr>
          <w:rFonts w:ascii="Book Antiqua" w:hAnsi="Book Antiqua"/>
        </w:rPr>
        <w:pPrChange w:id="985" w:author="Maria Solana Gonzalez" w:date="2017-05-28T18:06:00Z">
          <w:pPr/>
        </w:pPrChange>
      </w:pPr>
      <w:ins w:id="986" w:author="Maria Solana Gonzalez" w:date="2017-05-28T18:06:00Z">
        <w:r w:rsidRPr="00141BAC">
          <w:rPr>
            <w:rFonts w:ascii="Book Antiqua" w:hAnsi="Book Antiqua" w:cs="Times"/>
            <w:rPrChange w:id="987" w:author="Maria Solana Gonzalez" w:date="2017-05-28T18:06:00Z">
              <w:rPr>
                <w:rFonts w:ascii="Book Antiqua" w:eastAsiaTheme="minorHAnsi" w:hAnsi="Book Antiqua" w:cs="Times"/>
                <w:lang w:eastAsia="en-US"/>
              </w:rPr>
            </w:rPrChange>
          </w:rPr>
          <w:t>En el primer experimento se hizo la prueba con un grupo de 8 cámaras digitales de dispositivos móviles de 4 fabricantes. De Apple se consideraron los modelos iPhone3G, iPhone4S y iPhone3; de BlackBerry el 8520; de Sony Ericsson el UST25a y el U5I; y de Samsung el GTI9100 y el GTS5830. El algoritmo propuesto obtuvo un porcentaje de éxito medio de 93.625% al identificar entre marca y modelo. Para acercarse a escenarios más reales el segundo experimento se realizó con 14 cámaras digitales de dispositivos móviles de 7 fabricantes. De Apple se consideraron los modelos iPhone3G, iPhone4S, iPhone3 y iPhone5; de BlackBerry el 8520; de Sony Ericsson el UST25a y el U5I; de Samsung el GTI9100, el GTS5830 y el GT-S5830M; de Lg el E400; de HTC el DesireHD y el Desire; y de Nokia el E61I. El algoritmo propuesto obtuvo un porcentaje de acierto promedio de 87,214 %, lo cual reduce considerablemente el % de éxito.</w:t>
        </w:r>
      </w:ins>
    </w:p>
    <w:p w14:paraId="68D628BB" w14:textId="5FF6EF0B" w:rsidR="00A33B5E" w:rsidRPr="00A33B5E" w:rsidDel="0013191C" w:rsidRDefault="00A33B5E" w:rsidP="00A33B5E">
      <w:pPr>
        <w:rPr>
          <w:del w:id="988" w:author="Maria Solana Gonzalez" w:date="2017-05-28T18:00:00Z"/>
          <w:rFonts w:ascii="Book Antiqua" w:hAnsi="Book Antiqua" w:cs="Times"/>
        </w:rPr>
      </w:pPr>
      <w:del w:id="989" w:author="Maria Solana Gonzalez" w:date="2017-05-28T18:00:00Z">
        <w:r w:rsidRPr="00A33B5E" w:rsidDel="0013191C">
          <w:rPr>
            <w:rFonts w:ascii="Book Antiqua" w:hAnsi="Book Antiqua" w:cs="Times"/>
          </w:rPr>
          <w:delText xml:space="preserve">Estas técnicas se basan en el estudio de las huellas que los defectos del sensor pueden dejar sobre las imágenes. Estas técnicas se dividen en dos ramas: </w:delText>
        </w:r>
      </w:del>
    </w:p>
    <w:p w14:paraId="7AE58E95" w14:textId="1F3D5FCD" w:rsidR="00A33B5E" w:rsidRPr="00A33B5E" w:rsidDel="0013191C" w:rsidRDefault="00A33B5E" w:rsidP="00A33B5E">
      <w:pPr>
        <w:rPr>
          <w:del w:id="990" w:author="Maria Solana Gonzalez" w:date="2017-05-28T18:00:00Z"/>
          <w:rFonts w:ascii="Book Antiqua" w:hAnsi="Book Antiqua" w:cs="Times"/>
        </w:rPr>
      </w:pPr>
    </w:p>
    <w:p w14:paraId="539BE59C" w14:textId="4A51D9DD" w:rsidR="00A33B5E" w:rsidRPr="00A33B5E" w:rsidDel="0013191C" w:rsidRDefault="00A33B5E" w:rsidP="00A33B5E">
      <w:pPr>
        <w:pStyle w:val="Prrafodelista"/>
        <w:numPr>
          <w:ilvl w:val="0"/>
          <w:numId w:val="27"/>
        </w:numPr>
        <w:spacing w:line="240" w:lineRule="auto"/>
        <w:jc w:val="both"/>
        <w:rPr>
          <w:del w:id="991" w:author="Maria Solana Gonzalez" w:date="2017-05-28T18:00:00Z"/>
          <w:rFonts w:ascii="Book Antiqua" w:hAnsi="Book Antiqua"/>
          <w:sz w:val="24"/>
          <w:szCs w:val="24"/>
        </w:rPr>
      </w:pPr>
      <w:del w:id="992" w:author="Maria Solana Gonzalez" w:date="2017-05-28T18:00:00Z">
        <w:r w:rsidRPr="00A33B5E" w:rsidDel="0013191C">
          <w:rPr>
            <w:rFonts w:ascii="Book Antiqua" w:hAnsi="Book Antiqua" w:cs="Times"/>
            <w:sz w:val="24"/>
            <w:szCs w:val="24"/>
          </w:rPr>
          <w:delText xml:space="preserve">Defectos de píxel: incluye el estudio de los puntos defectuosos, píxeles muertos y defectos del clúster. El estudio realizado en este artículo </w:delText>
        </w:r>
        <w:r w:rsidRPr="00A33B5E" w:rsidDel="0013191C">
          <w:rPr>
            <w:rFonts w:ascii="Book Antiqua" w:hAnsi="Book Antiqua" w:cs="Times"/>
            <w:sz w:val="24"/>
            <w:szCs w:val="24"/>
            <w:highlight w:val="yellow"/>
          </w:rPr>
          <w:delText>[*]</w:delText>
        </w:r>
        <w:r w:rsidRPr="00A33B5E" w:rsidDel="0013191C">
          <w:rPr>
            <w:rFonts w:ascii="Book Antiqua" w:hAnsi="Book Antiqua" w:cs="Times"/>
            <w:sz w:val="24"/>
            <w:szCs w:val="24"/>
          </w:rPr>
          <w:delTex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delText>
        </w:r>
      </w:del>
    </w:p>
    <w:p w14:paraId="1EC478B3" w14:textId="7EADB808" w:rsidR="00A33B5E" w:rsidRPr="00A33B5E" w:rsidDel="0013191C" w:rsidRDefault="00A33B5E" w:rsidP="00A33B5E">
      <w:pPr>
        <w:rPr>
          <w:del w:id="993" w:author="Maria Solana Gonzalez" w:date="2017-05-28T18:00:00Z"/>
          <w:rFonts w:ascii="Book Antiqua" w:hAnsi="Book Antiqua"/>
        </w:rPr>
      </w:pPr>
      <w:del w:id="994" w:author="Maria Solana Gonzalez" w:date="2017-05-28T18:00:00Z">
        <w:r w:rsidRPr="00A33B5E" w:rsidDel="0013191C">
          <w:rPr>
            <w:rFonts w:ascii="Book Antiqua" w:hAnsi="Book Antiqua" w:cs="Times"/>
          </w:rPr>
          <w:delText xml:space="preserve"> </w:delText>
        </w:r>
      </w:del>
    </w:p>
    <w:p w14:paraId="72573B7F" w14:textId="697A0569" w:rsidR="00A33B5E" w:rsidRPr="00A33B5E" w:rsidDel="0013191C" w:rsidRDefault="00A33B5E" w:rsidP="00A33B5E">
      <w:pPr>
        <w:rPr>
          <w:del w:id="995" w:author="Maria Solana Gonzalez" w:date="2017-05-28T18:00:00Z"/>
          <w:rFonts w:ascii="Book Antiqua" w:hAnsi="Book Antiqua"/>
        </w:rPr>
      </w:pPr>
    </w:p>
    <w:p w14:paraId="17927A7D" w14:textId="54CDC868" w:rsidR="00A33B5E" w:rsidDel="0013191C" w:rsidRDefault="00A33B5E" w:rsidP="00A33B5E">
      <w:pPr>
        <w:pStyle w:val="Prrafodelista"/>
        <w:numPr>
          <w:ilvl w:val="0"/>
          <w:numId w:val="27"/>
        </w:numPr>
        <w:spacing w:line="240" w:lineRule="auto"/>
        <w:jc w:val="both"/>
        <w:rPr>
          <w:del w:id="996" w:author="Maria Solana Gonzalez" w:date="2017-05-28T18:00:00Z"/>
          <w:rFonts w:ascii="Book Antiqua" w:eastAsia="Times New Roman" w:hAnsi="Book Antiqua" w:cs="Times New Roman"/>
          <w:sz w:val="24"/>
          <w:szCs w:val="24"/>
        </w:rPr>
      </w:pPr>
      <w:del w:id="997" w:author="Maria Solana Gonzalez" w:date="2017-05-28T18:00:00Z">
        <w:r w:rsidRPr="00A33B5E" w:rsidDel="0013191C">
          <w:rPr>
            <w:rFonts w:ascii="Book Antiqua" w:hAnsi="Book Antiqua" w:cs="Times"/>
            <w:sz w:val="24"/>
            <w:szCs w:val="24"/>
          </w:rPr>
          <w:delText xml:space="preserve">Patrón de ruido del sensor [Sensor Pattern Noise (SPN)]: [*] </w:delText>
        </w:r>
        <w:r w:rsidRPr="00A33B5E" w:rsidDel="0013191C">
          <w:rPr>
            <w:rFonts w:ascii="Book Antiqua" w:eastAsia="Times New Roman" w:hAnsi="Book Antiqua" w:cs="Times New Roman"/>
            <w:sz w:val="24"/>
            <w:szCs w:val="24"/>
          </w:rPr>
          <w:delTex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delText>
        </w:r>
      </w:del>
    </w:p>
    <w:p w14:paraId="6971D0EB" w14:textId="758E1538" w:rsidR="00A33B5E" w:rsidDel="0013191C" w:rsidRDefault="00A33B5E" w:rsidP="00A33B5E">
      <w:pPr>
        <w:jc w:val="both"/>
        <w:rPr>
          <w:del w:id="998" w:author="Maria Solana Gonzalez" w:date="2017-05-28T18:00:00Z"/>
          <w:rFonts w:ascii="Book Antiqua" w:hAnsi="Book Antiqua"/>
        </w:rPr>
      </w:pPr>
    </w:p>
    <w:p w14:paraId="4E68BA76" w14:textId="66D10492" w:rsidR="00A33B5E" w:rsidRPr="00A33B5E" w:rsidDel="0013191C" w:rsidRDefault="00A33B5E" w:rsidP="00A33B5E">
      <w:pPr>
        <w:jc w:val="both"/>
        <w:rPr>
          <w:del w:id="999" w:author="Maria Solana Gonzalez" w:date="2017-05-28T18:00:00Z"/>
          <w:rFonts w:ascii="Book Antiqua" w:hAnsi="Book Antiqua"/>
        </w:rPr>
      </w:pPr>
    </w:p>
    <w:p w14:paraId="22C61AB5" w14:textId="34ECA00E" w:rsidR="00A33B5E" w:rsidRPr="00A33B5E" w:rsidDel="0013191C" w:rsidRDefault="00A33B5E" w:rsidP="00A33B5E">
      <w:pPr>
        <w:pStyle w:val="Prrafodelista"/>
        <w:widowControl w:val="0"/>
        <w:autoSpaceDE w:val="0"/>
        <w:autoSpaceDN w:val="0"/>
        <w:adjustRightInd w:val="0"/>
        <w:spacing w:after="240" w:line="400" w:lineRule="atLeast"/>
        <w:ind w:firstLine="0"/>
        <w:rPr>
          <w:del w:id="1000" w:author="Maria Solana Gonzalez" w:date="2017-05-28T18:00:00Z"/>
          <w:rFonts w:ascii="Book Antiqua" w:hAnsi="Book Antiqua" w:cs="Times"/>
          <w:sz w:val="24"/>
        </w:rPr>
      </w:pPr>
      <w:del w:id="1001" w:author="Maria Solana Gonzalez" w:date="2017-05-28T18:00:00Z">
        <w:r w:rsidRPr="00A33B5E" w:rsidDel="0013191C">
          <w:rPr>
            <w:rFonts w:ascii="Book Antiqua" w:hAnsi="Book Antiqua" w:cs="Times"/>
            <w:sz w:val="24"/>
            <w:highlight w:val="yellow"/>
          </w:rPr>
          <w:delText>[*]</w:delText>
        </w:r>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"http://proceedings.spiedigitallibrary.org/proceeding.aspx?articleid=897930" </w:delInstrText>
        </w:r>
        <w:r w:rsidR="009C1588" w:rsidDel="0013191C">
          <w:fldChar w:fldCharType="separate"/>
        </w:r>
        <w:r w:rsidRPr="00A33B5E" w:rsidDel="0013191C">
          <w:rPr>
            <w:rStyle w:val="Hipervnculo"/>
            <w:rFonts w:ascii="Book Antiqua" w:hAnsi="Book Antiqua" w:cs="Times"/>
            <w:sz w:val="24"/>
          </w:rPr>
          <w:delText>http://proceedings.spiedigitallibrary.org/proceeding.aspx?articleid=897930</w:delText>
        </w:r>
        <w:r w:rsidR="009C1588" w:rsidDel="0013191C">
          <w:rPr>
            <w:rStyle w:val="Hipervnculo"/>
            <w:rFonts w:ascii="Book Antiqua" w:hAnsi="Book Antiqua" w:cs="Times"/>
          </w:rPr>
          <w:fldChar w:fldCharType="end"/>
        </w:r>
      </w:del>
    </w:p>
    <w:p w14:paraId="24FB636D" w14:textId="5582DC13" w:rsidR="00A33B5E" w:rsidRPr="00A33B5E" w:rsidDel="0013191C" w:rsidRDefault="00A33B5E" w:rsidP="00A33B5E">
      <w:pPr>
        <w:pStyle w:val="Prrafodelista"/>
        <w:widowControl w:val="0"/>
        <w:autoSpaceDE w:val="0"/>
        <w:autoSpaceDN w:val="0"/>
        <w:adjustRightInd w:val="0"/>
        <w:spacing w:after="240" w:line="400" w:lineRule="atLeast"/>
        <w:ind w:firstLine="0"/>
        <w:rPr>
          <w:del w:id="1002" w:author="Maria Solana Gonzalez" w:date="2017-05-28T18:00:00Z"/>
          <w:rFonts w:ascii="Book Antiqua" w:hAnsi="Book Antiqua" w:cs="Times"/>
          <w:sz w:val="24"/>
        </w:rPr>
      </w:pPr>
      <w:del w:id="1003" w:author="Maria Solana Gonzalez" w:date="2017-05-28T18:00:00Z">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"http://ieeexplore.ieee.org/document/1634362/" </w:delInstrText>
        </w:r>
        <w:r w:rsidR="009C1588" w:rsidDel="0013191C">
          <w:fldChar w:fldCharType="separate"/>
        </w:r>
        <w:r w:rsidRPr="00A33B5E" w:rsidDel="0013191C">
          <w:rPr>
            <w:rStyle w:val="Hipervnculo"/>
            <w:rFonts w:ascii="Book Antiqua" w:hAnsi="Book Antiqua" w:cs="Times"/>
            <w:sz w:val="24"/>
          </w:rPr>
          <w:delText>http://ieeexplore.ieee.org/document/1634362/</w:delText>
        </w:r>
        <w:r w:rsidR="009C1588" w:rsidDel="0013191C">
          <w:rPr>
            <w:rStyle w:val="Hipervnculo"/>
            <w:rFonts w:ascii="Book Antiqua" w:hAnsi="Book Antiqua" w:cs="Times"/>
          </w:rPr>
          <w:fldChar w:fldCharType="end"/>
        </w:r>
      </w:del>
    </w:p>
    <w:p w14:paraId="5B2225FC" w14:textId="77777777" w:rsidR="00A33B5E" w:rsidRDefault="00A33B5E">
      <w:pPr>
        <w:spacing w:after="200" w:line="276" w:lineRule="auto"/>
        <w:rPr>
          <w:rFonts w:ascii="Book Antiqua" w:hAnsi="Book Antiqua"/>
          <w:iCs/>
          <w:lang w:val="es-ES_tradnl"/>
        </w:rPr>
      </w:pPr>
      <w:r>
        <w:rPr>
          <w:iCs/>
        </w:rPr>
        <w:br w:type="page"/>
      </w:r>
    </w:p>
    <w:p w14:paraId="48182923" w14:textId="02A81E6F" w:rsidR="00F4745A" w:rsidRPr="00F4745A" w:rsidRDefault="00F4745A">
      <w:pPr>
        <w:pStyle w:val="Ttulo1"/>
        <w:numPr>
          <w:ilvl w:val="0"/>
          <w:numId w:val="19"/>
        </w:numPr>
        <w:rPr>
          <w:bCs/>
          <w:smallCaps w:val="0"/>
        </w:rPr>
        <w:pPrChange w:id="1004" w:author="Pablo Blanco Peris" w:date="2017-05-24T18:55:00Z">
          <w:pPr>
            <w:pStyle w:val="Ttulo1"/>
            <w:numPr>
              <w:numId w:val="19"/>
            </w:numPr>
            <w:ind w:left="284" w:hanging="284"/>
          </w:pPr>
        </w:pPrChange>
      </w:pPr>
      <w:bookmarkStart w:id="1005" w:name="_Toc477877522"/>
      <w:bookmarkStart w:id="1006" w:name="_Toc483414155"/>
      <w:r w:rsidRPr="00F4745A">
        <w:rPr>
          <w:bCs/>
          <w:smallCaps w:val="0"/>
        </w:rPr>
        <w:lastRenderedPageBreak/>
        <w:t>TÉCNICAS DE FALSIFICACIÓN</w:t>
      </w:r>
      <w:bookmarkEnd w:id="1005"/>
      <w:bookmarkEnd w:id="1006"/>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1007"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1008"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1009"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1010"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1011"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1012"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1013"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1014" w:author="Pablo Blanco Peris" w:date="2017-05-27T12:05:00Z"/>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1015" w:author="Pablo Blanco Peris" w:date="2017-05-24T19:07:00Z">
            <w:rPr>
              <w:rStyle w:val="nfasis"/>
              <w:rFonts w:ascii="Book Antiqua" w:hAnsi="Book Antiqua"/>
            </w:rPr>
          </w:rPrChange>
        </w:rPr>
      </w:pPr>
      <w:del w:id="1016" w:author="Pablo Blanco Peris" w:date="2017-05-24T18:53:00Z">
        <w:r w:rsidRPr="00DE0197" w:rsidDel="008F6738">
          <w:rPr>
            <w:rStyle w:val="nfasis"/>
            <w:rFonts w:ascii="Book Antiqua" w:hAnsi="Book Antiqua"/>
            <w:sz w:val="20"/>
            <w:rPrChange w:id="1017" w:author="Pablo Blanco Peris" w:date="2017-05-24T19:07:00Z">
              <w:rPr>
                <w:rStyle w:val="nfasis"/>
                <w:rFonts w:ascii="Book Antiqua" w:hAnsi="Book Antiqua"/>
              </w:rPr>
            </w:rPrChange>
          </w:rPr>
          <w:delText xml:space="preserve">Imagen </w:delText>
        </w:r>
      </w:del>
      <w:ins w:id="1018" w:author="Pablo Blanco Peris" w:date="2017-05-24T18:53:00Z">
        <w:r w:rsidR="008F6738" w:rsidRPr="00DE0197">
          <w:rPr>
            <w:rStyle w:val="nfasis"/>
            <w:rFonts w:ascii="Book Antiqua" w:hAnsi="Book Antiqua"/>
            <w:sz w:val="20"/>
            <w:rPrChange w:id="1019" w:author="Pablo Blanco Peris" w:date="2017-05-24T19:07:00Z">
              <w:rPr>
                <w:rStyle w:val="nfasis"/>
                <w:rFonts w:ascii="Book Antiqua" w:hAnsi="Book Antiqua"/>
              </w:rPr>
            </w:rPrChange>
          </w:rPr>
          <w:t>Figura 3</w:t>
        </w:r>
      </w:ins>
      <w:del w:id="1020" w:author="Pablo Blanco Peris" w:date="2017-05-24T18:53:00Z">
        <w:r w:rsidRPr="00DE0197" w:rsidDel="008F6738">
          <w:rPr>
            <w:rStyle w:val="nfasis"/>
            <w:rFonts w:ascii="Book Antiqua" w:hAnsi="Book Antiqua"/>
            <w:sz w:val="20"/>
            <w:rPrChange w:id="1021"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1022"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1023"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1024" w:author="Pablo Blanco Peris" w:date="2017-05-24T19:07:00Z">
        <w:r w:rsidRPr="00F4745A" w:rsidDel="00DE0197">
          <w:rPr>
            <w:rFonts w:ascii="Book Antiqua" w:hAnsi="Book Antiqua"/>
          </w:rPr>
          <w:delText>abajo a la izquierda</w:delText>
        </w:r>
      </w:del>
      <w:ins w:id="1025"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1026" w:author="Pablo Blanco Peris" w:date="2017-05-24T19:07:00Z">
        <w:r w:rsidRPr="00F4745A" w:rsidDel="00DE0197">
          <w:rPr>
            <w:rFonts w:ascii="Book Antiqua" w:hAnsi="Book Antiqua"/>
          </w:rPr>
          <w:delText>imagen inferior derecha</w:delText>
        </w:r>
      </w:del>
      <w:ins w:id="1027"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1028" w:author="Pablo Blanco Peris" w:date="2017-05-24T17:59:00Z">
          <w:pPr/>
        </w:pPrChange>
      </w:pPr>
    </w:p>
    <w:p w14:paraId="4A1554DA" w14:textId="77777777" w:rsidR="00F4745A" w:rsidRPr="00F4745A" w:rsidRDefault="00F4745A">
      <w:pPr>
        <w:jc w:val="both"/>
        <w:rPr>
          <w:rFonts w:ascii="Book Antiqua" w:hAnsi="Book Antiqua"/>
        </w:rPr>
        <w:pPrChange w:id="1029" w:author="Pablo Blanco Peris" w:date="2017-05-24T17:59:00Z">
          <w:pPr/>
        </w:pPrChange>
      </w:pPr>
    </w:p>
    <w:p w14:paraId="2F64F927" w14:textId="77777777" w:rsidR="00F4745A" w:rsidRPr="00F4745A" w:rsidRDefault="00F4745A">
      <w:pPr>
        <w:jc w:val="both"/>
        <w:rPr>
          <w:rFonts w:ascii="Book Antiqua" w:hAnsi="Book Antiqua"/>
        </w:rPr>
        <w:pPrChange w:id="1030"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1031" w:author="Pablo Blanco Peris" w:date="2017-05-24T19:07:00Z">
            <w:rPr>
              <w:rFonts w:ascii="Book Antiqua" w:hAnsi="Book Antiqua"/>
            </w:rPr>
          </w:rPrChange>
        </w:rPr>
      </w:pPr>
      <w:ins w:id="1032" w:author="Pablo Blanco Peris" w:date="2017-05-24T16:49:00Z">
        <w:r w:rsidRPr="00DE0197">
          <w:rPr>
            <w:rFonts w:ascii="Book Antiqua" w:hAnsi="Book Antiqua"/>
            <w:i/>
            <w:sz w:val="21"/>
            <w:rPrChange w:id="1033" w:author="Pablo Blanco Peris" w:date="2017-05-24T19:07:00Z">
              <w:rPr>
                <w:rFonts w:ascii="Book Antiqua" w:hAnsi="Book Antiqua"/>
              </w:rPr>
            </w:rPrChange>
          </w:rPr>
          <w:t>(</w:t>
        </w:r>
      </w:ins>
      <w:r w:rsidR="00484217" w:rsidRPr="00DE0197">
        <w:rPr>
          <w:rFonts w:ascii="Book Antiqua" w:hAnsi="Book Antiqua"/>
          <w:i/>
          <w:sz w:val="21"/>
          <w:rPrChange w:id="1034" w:author="Pablo Blanco Peris" w:date="2017-05-24T19:07:00Z">
            <w:rPr>
              <w:rFonts w:ascii="Book Antiqua" w:hAnsi="Book Antiqua"/>
            </w:rPr>
          </w:rPrChange>
        </w:rPr>
        <w:t>a</w:t>
      </w:r>
      <w:ins w:id="1035" w:author="Pablo Blanco Peris" w:date="2017-05-24T16:49:00Z">
        <w:r w:rsidRPr="00DE0197">
          <w:rPr>
            <w:rFonts w:ascii="Book Antiqua" w:hAnsi="Book Antiqua"/>
            <w:i/>
            <w:sz w:val="21"/>
            <w:rPrChange w:id="1036"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1037" w:author="Pablo Blanco Peris" w:date="2017-05-24T19:07:00Z">
            <w:rPr>
              <w:rFonts w:ascii="Book Antiqua" w:hAnsi="Book Antiqua"/>
            </w:rPr>
          </w:rPrChange>
        </w:rPr>
      </w:pPr>
      <w:r w:rsidRPr="00F4745A">
        <w:rPr>
          <w:rFonts w:ascii="Book Antiqua" w:hAnsi="Book Antiqua"/>
        </w:rPr>
        <w:tab/>
      </w:r>
      <w:ins w:id="1038" w:author="Pablo Blanco Peris" w:date="2017-05-24T16:49:00Z">
        <w:r w:rsidR="00E96B03" w:rsidRPr="00DE0197">
          <w:rPr>
            <w:rFonts w:ascii="Book Antiqua" w:hAnsi="Book Antiqua"/>
            <w:i/>
            <w:sz w:val="20"/>
            <w:rPrChange w:id="1039" w:author="Pablo Blanco Peris" w:date="2017-05-24T19:07:00Z">
              <w:rPr>
                <w:rFonts w:ascii="Book Antiqua" w:hAnsi="Book Antiqua"/>
              </w:rPr>
            </w:rPrChange>
          </w:rPr>
          <w:t>(</w:t>
        </w:r>
      </w:ins>
      <w:r w:rsidR="00484217" w:rsidRPr="00DE0197">
        <w:rPr>
          <w:rFonts w:ascii="Book Antiqua" w:hAnsi="Book Antiqua"/>
          <w:i/>
          <w:sz w:val="20"/>
          <w:rPrChange w:id="1040" w:author="Pablo Blanco Peris" w:date="2017-05-24T19:07:00Z">
            <w:rPr>
              <w:rFonts w:ascii="Book Antiqua" w:hAnsi="Book Antiqua"/>
            </w:rPr>
          </w:rPrChange>
        </w:rPr>
        <w:t>b</w:t>
      </w:r>
      <w:ins w:id="1041" w:author="Pablo Blanco Peris" w:date="2017-05-24T16:49:00Z">
        <w:r w:rsidR="00E96B03" w:rsidRPr="00DE0197">
          <w:rPr>
            <w:rFonts w:ascii="Book Antiqua" w:hAnsi="Book Antiqua"/>
            <w:i/>
            <w:sz w:val="20"/>
            <w:rPrChange w:id="1042" w:author="Pablo Blanco Peris" w:date="2017-05-24T19:07:00Z">
              <w:rPr>
                <w:rFonts w:ascii="Book Antiqua" w:hAnsi="Book Antiqua"/>
              </w:rPr>
            </w:rPrChange>
          </w:rPr>
          <w:t>)</w:t>
        </w:r>
      </w:ins>
      <w:r w:rsidRPr="00DE0197">
        <w:rPr>
          <w:rFonts w:ascii="Book Antiqua" w:hAnsi="Book Antiqua"/>
          <w:i/>
          <w:sz w:val="20"/>
          <w:rPrChange w:id="1043" w:author="Pablo Blanco Peris" w:date="2017-05-24T19:07:00Z">
            <w:rPr>
              <w:rFonts w:ascii="Book Antiqua" w:hAnsi="Book Antiqua"/>
            </w:rPr>
          </w:rPrChange>
        </w:rPr>
        <w:tab/>
      </w:r>
      <w:ins w:id="1044" w:author="Pablo Blanco Peris" w:date="2017-05-24T16:49:00Z">
        <w:r w:rsidR="00E96B03" w:rsidRPr="00DE0197">
          <w:rPr>
            <w:rFonts w:ascii="Book Antiqua" w:hAnsi="Book Antiqua"/>
            <w:i/>
            <w:sz w:val="20"/>
            <w:rPrChange w:id="1045" w:author="Pablo Blanco Peris" w:date="2017-05-24T19:07:00Z">
              <w:rPr>
                <w:rFonts w:ascii="Book Antiqua" w:hAnsi="Book Antiqua"/>
              </w:rPr>
            </w:rPrChange>
          </w:rPr>
          <w:t>(</w:t>
        </w:r>
      </w:ins>
      <w:r w:rsidR="00484217" w:rsidRPr="00DE0197">
        <w:rPr>
          <w:rFonts w:ascii="Book Antiqua" w:hAnsi="Book Antiqua"/>
          <w:i/>
          <w:sz w:val="20"/>
          <w:rPrChange w:id="1046" w:author="Pablo Blanco Peris" w:date="2017-05-24T19:07:00Z">
            <w:rPr>
              <w:rFonts w:ascii="Book Antiqua" w:hAnsi="Book Antiqua"/>
            </w:rPr>
          </w:rPrChange>
        </w:rPr>
        <w:t>c</w:t>
      </w:r>
      <w:ins w:id="1047" w:author="Pablo Blanco Peris" w:date="2017-05-24T16:49:00Z">
        <w:r w:rsidR="00E96B03" w:rsidRPr="00DE0197">
          <w:rPr>
            <w:rFonts w:ascii="Book Antiqua" w:hAnsi="Book Antiqua"/>
            <w:i/>
            <w:sz w:val="20"/>
            <w:rPrChange w:id="1048"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1049" w:author="Pablo Blanco Peris" w:date="2017-05-24T19:07:00Z">
            <w:rPr>
              <w:rStyle w:val="nfasis"/>
              <w:rFonts w:ascii="Book Antiqua" w:hAnsi="Book Antiqua"/>
            </w:rPr>
          </w:rPrChange>
        </w:rPr>
        <w:pPrChange w:id="1050" w:author="Pablo Blanco Peris" w:date="2017-05-24T19:07:00Z">
          <w:pPr>
            <w:tabs>
              <w:tab w:val="left" w:pos="504"/>
              <w:tab w:val="left" w:pos="1278"/>
            </w:tabs>
          </w:pPr>
        </w:pPrChange>
      </w:pPr>
      <w:del w:id="1051" w:author="Pablo Blanco Peris" w:date="2017-05-24T19:07:00Z">
        <w:r w:rsidRPr="00DE0197" w:rsidDel="00DE0197">
          <w:rPr>
            <w:rStyle w:val="nfasis"/>
            <w:rFonts w:ascii="Book Antiqua" w:hAnsi="Book Antiqua"/>
            <w:sz w:val="20"/>
            <w:rPrChange w:id="1052" w:author="Pablo Blanco Peris" w:date="2017-05-24T19:07:00Z">
              <w:rPr>
                <w:rStyle w:val="nfasis"/>
                <w:rFonts w:ascii="Book Antiqua" w:hAnsi="Book Antiqua"/>
              </w:rPr>
            </w:rPrChange>
          </w:rPr>
          <w:delText xml:space="preserve">Imagen </w:delText>
        </w:r>
      </w:del>
      <w:ins w:id="1053"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1054"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1055" w:author="Pablo Blanco Peris" w:date="2017-05-24T19:07:00Z">
            <w:rPr>
              <w:rStyle w:val="nfasis"/>
              <w:rFonts w:ascii="Book Antiqua" w:hAnsi="Book Antiqua"/>
            </w:rPr>
          </w:rPrChange>
        </w:rPr>
        <w:t>3.2: Imagen</w:t>
      </w:r>
      <w:ins w:id="1056" w:author="Pablo Blanco Peris" w:date="2017-05-24T18:56:00Z">
        <w:r w:rsidR="008F6738" w:rsidRPr="00DE0197">
          <w:rPr>
            <w:rStyle w:val="nfasis"/>
            <w:rFonts w:ascii="Book Antiqua" w:hAnsi="Book Antiqua"/>
            <w:sz w:val="20"/>
            <w:rPrChange w:id="1057" w:author="Pablo Blanco Peris" w:date="2017-05-24T19:07:00Z">
              <w:rPr>
                <w:rStyle w:val="nfasis"/>
                <w:rFonts w:ascii="Book Antiqua" w:hAnsi="Book Antiqua"/>
              </w:rPr>
            </w:rPrChange>
          </w:rPr>
          <w:t xml:space="preserve"> (</w:t>
        </w:r>
      </w:ins>
      <w:del w:id="1058" w:author="Pablo Blanco Peris" w:date="2017-05-24T18:56:00Z">
        <w:r w:rsidRPr="00DE0197" w:rsidDel="008F6738">
          <w:rPr>
            <w:rStyle w:val="nfasis"/>
            <w:rFonts w:ascii="Book Antiqua" w:hAnsi="Book Antiqua"/>
            <w:sz w:val="20"/>
            <w:rPrChange w:id="1059"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1060" w:author="Pablo Blanco Peris" w:date="2017-05-24T19:07:00Z">
            <w:rPr>
              <w:rStyle w:val="nfasis"/>
              <w:rFonts w:ascii="Book Antiqua" w:hAnsi="Book Antiqua"/>
            </w:rPr>
          </w:rPrChange>
        </w:rPr>
        <w:t>a</w:t>
      </w:r>
      <w:ins w:id="1061" w:author="Pablo Blanco Peris" w:date="2017-05-24T18:56:00Z">
        <w:r w:rsidR="008F6738" w:rsidRPr="00DE0197">
          <w:rPr>
            <w:rStyle w:val="nfasis"/>
            <w:rFonts w:ascii="Book Antiqua" w:hAnsi="Book Antiqua"/>
            <w:sz w:val="20"/>
            <w:rPrChange w:id="1062" w:author="Pablo Blanco Peris" w:date="2017-05-24T19:07:00Z">
              <w:rPr>
                <w:rStyle w:val="nfasis"/>
                <w:rFonts w:ascii="Book Antiqua" w:hAnsi="Book Antiqua"/>
              </w:rPr>
            </w:rPrChange>
          </w:rPr>
          <w:t>)</w:t>
        </w:r>
      </w:ins>
      <w:r w:rsidRPr="00DE0197">
        <w:rPr>
          <w:rStyle w:val="nfasis"/>
          <w:rFonts w:ascii="Book Antiqua" w:hAnsi="Book Antiqua"/>
          <w:sz w:val="20"/>
          <w:rPrChange w:id="1063"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1064" w:author="Pablo Blanco Peris" w:date="2017-05-24T19:07:00Z">
          <w:pPr>
            <w:tabs>
              <w:tab w:val="left" w:pos="504"/>
              <w:tab w:val="left" w:pos="1278"/>
            </w:tabs>
          </w:pPr>
        </w:pPrChange>
      </w:pPr>
      <w:r w:rsidRPr="00DE0197">
        <w:rPr>
          <w:rStyle w:val="nfasis"/>
          <w:rFonts w:ascii="Book Antiqua" w:hAnsi="Book Antiqua"/>
          <w:sz w:val="20"/>
          <w:rPrChange w:id="1065" w:author="Pablo Blanco Peris" w:date="2017-05-24T19:07:00Z">
            <w:rPr>
              <w:rStyle w:val="nfasis"/>
              <w:rFonts w:ascii="Book Antiqua" w:hAnsi="Book Antiqua"/>
            </w:rPr>
          </w:rPrChange>
        </w:rPr>
        <w:t xml:space="preserve">del </w:t>
      </w:r>
      <w:ins w:id="1066" w:author="Pablo Blanco Peris" w:date="2017-05-24T18:56:00Z">
        <w:r w:rsidR="008F6738" w:rsidRPr="00DE0197">
          <w:rPr>
            <w:rStyle w:val="nfasis"/>
            <w:rFonts w:ascii="Book Antiqua" w:hAnsi="Book Antiqua"/>
            <w:sz w:val="20"/>
            <w:rPrChange w:id="1067" w:author="Pablo Blanco Peris" w:date="2017-05-24T19:07:00Z">
              <w:rPr>
                <w:rStyle w:val="nfasis"/>
                <w:rFonts w:ascii="Book Antiqua" w:hAnsi="Book Antiqua"/>
              </w:rPr>
            </w:rPrChange>
          </w:rPr>
          <w:t>empalme de imágenes</w:t>
        </w:r>
      </w:ins>
      <w:del w:id="1068" w:author="Pablo Blanco Peris" w:date="2017-05-24T18:56:00Z">
        <w:r w:rsidRPr="00DE0197" w:rsidDel="008F6738">
          <w:rPr>
            <w:rStyle w:val="nfasis"/>
            <w:rFonts w:ascii="Book Antiqua" w:hAnsi="Book Antiqua"/>
            <w:sz w:val="20"/>
            <w:rPrChange w:id="1069"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1070" w:author="Pablo Blanco Peris" w:date="2017-05-24T19:07:00Z">
            <w:rPr>
              <w:rStyle w:val="nfasis"/>
              <w:rFonts w:ascii="Book Antiqua" w:hAnsi="Book Antiqua"/>
            </w:rPr>
          </w:rPrChange>
        </w:rPr>
        <w:t xml:space="preserve">, entre las imágenes </w:t>
      </w:r>
      <w:ins w:id="1071" w:author="Pablo Blanco Peris" w:date="2017-05-24T18:56:00Z">
        <w:r w:rsidR="008F6738" w:rsidRPr="00DE0197">
          <w:rPr>
            <w:rStyle w:val="nfasis"/>
            <w:rFonts w:ascii="Book Antiqua" w:hAnsi="Book Antiqua"/>
            <w:sz w:val="20"/>
            <w:rPrChange w:id="1072"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073" w:author="Pablo Blanco Peris" w:date="2017-05-24T19:07:00Z">
            <w:rPr>
              <w:rStyle w:val="nfasis"/>
              <w:rFonts w:ascii="Book Antiqua" w:hAnsi="Book Antiqua"/>
            </w:rPr>
          </w:rPrChange>
        </w:rPr>
        <w:t>b</w:t>
      </w:r>
      <w:ins w:id="1074" w:author="Pablo Blanco Peris" w:date="2017-05-24T18:56:00Z">
        <w:r w:rsidR="008F6738" w:rsidRPr="00DE0197">
          <w:rPr>
            <w:rStyle w:val="nfasis"/>
            <w:rFonts w:ascii="Book Antiqua" w:hAnsi="Book Antiqua"/>
            <w:sz w:val="20"/>
            <w:rPrChange w:id="1075" w:author="Pablo Blanco Peris" w:date="2017-05-24T19:07:00Z">
              <w:rPr>
                <w:rStyle w:val="nfasis"/>
                <w:rFonts w:ascii="Book Antiqua" w:hAnsi="Book Antiqua"/>
              </w:rPr>
            </w:rPrChange>
          </w:rPr>
          <w:t>)</w:t>
        </w:r>
      </w:ins>
      <w:r w:rsidRPr="00DE0197">
        <w:rPr>
          <w:rStyle w:val="nfasis"/>
          <w:rFonts w:ascii="Book Antiqua" w:hAnsi="Book Antiqua"/>
          <w:sz w:val="20"/>
          <w:rPrChange w:id="1076" w:author="Pablo Blanco Peris" w:date="2017-05-24T19:07:00Z">
            <w:rPr>
              <w:rStyle w:val="nfasis"/>
              <w:rFonts w:ascii="Book Antiqua" w:hAnsi="Book Antiqua"/>
            </w:rPr>
          </w:rPrChange>
        </w:rPr>
        <w:t xml:space="preserve"> y </w:t>
      </w:r>
      <w:ins w:id="1077" w:author="Pablo Blanco Peris" w:date="2017-05-24T18:56:00Z">
        <w:r w:rsidR="008F6738" w:rsidRPr="00DE0197">
          <w:rPr>
            <w:rStyle w:val="nfasis"/>
            <w:rFonts w:ascii="Book Antiqua" w:hAnsi="Book Antiqua"/>
            <w:sz w:val="20"/>
            <w:rPrChange w:id="1078"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079" w:author="Pablo Blanco Peris" w:date="2017-05-24T19:07:00Z">
            <w:rPr>
              <w:rStyle w:val="nfasis"/>
              <w:rFonts w:ascii="Book Antiqua" w:hAnsi="Book Antiqua"/>
            </w:rPr>
          </w:rPrChange>
        </w:rPr>
        <w:t>c</w:t>
      </w:r>
      <w:ins w:id="1080" w:author="Pablo Blanco Peris" w:date="2017-05-24T18:57:00Z">
        <w:r w:rsidR="008F6738" w:rsidRPr="00DE0197">
          <w:rPr>
            <w:rStyle w:val="nfasis"/>
            <w:rFonts w:ascii="Book Antiqua" w:hAnsi="Book Antiqua"/>
            <w:sz w:val="20"/>
            <w:rPrChange w:id="1081" w:author="Pablo Blanco Peris" w:date="2017-05-24T19:07:00Z">
              <w:rPr>
                <w:rStyle w:val="nfasis"/>
                <w:rFonts w:ascii="Book Antiqua" w:hAnsi="Book Antiqua"/>
              </w:rPr>
            </w:rPrChange>
          </w:rPr>
          <w:t>)</w:t>
        </w:r>
      </w:ins>
      <w:r w:rsidRPr="00DE0197">
        <w:rPr>
          <w:rStyle w:val="nfasis"/>
          <w:rFonts w:ascii="Book Antiqua" w:hAnsi="Book Antiqua"/>
          <w:sz w:val="20"/>
          <w:rPrChange w:id="1082"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083" w:author="Pablo Blanco Peris" w:date="2017-05-24T19:06:00Z"/>
          <w:rFonts w:ascii="Book Antiqua" w:hAnsi="Book Antiqua" w:cs="Courier New"/>
          <w:color w:val="212121"/>
          <w:lang w:eastAsia="es-ES_tradnl"/>
        </w:rPr>
        <w:pPrChange w:id="1084"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1085"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1086" w:author="Pablo Blanco Peris" w:date="2017-05-24T19:14:00Z">
        <w:r>
          <w:rPr>
            <w:rFonts w:ascii="Book Antiqua" w:hAnsi="Book Antiqua" w:cs="Courier New"/>
            <w:color w:val="212121"/>
            <w:lang w:eastAsia="es-ES_tradnl"/>
          </w:rPr>
          <w:t>, falsificación mediante empalme de imágenes.</w:t>
        </w:r>
      </w:ins>
      <w:del w:id="1087"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1088"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089" w:author="Pablo Blanco Peris" w:date="2017-05-24T19:06:00Z"/>
          <w:rFonts w:ascii="Book Antiqua" w:hAnsi="Book Antiqua" w:cs="Courier New"/>
          <w:color w:val="212121"/>
          <w:lang w:eastAsia="es-ES_tradnl"/>
        </w:rPr>
        <w:pPrChange w:id="1090"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307DB043"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1091" w:author="Pablo Blanco Peris" w:date="2017-05-24T19:06:00Z">
          <w:pPr/>
        </w:pPrChange>
      </w:pPr>
      <w:del w:id="1092"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Pr="00F4745A">
        <w:rPr>
          <w:rFonts w:ascii="Book Antiqua" w:hAnsi="Book Antiqua"/>
        </w:rPr>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Pr="00F4745A">
        <w:rPr>
          <w:rFonts w:ascii="Book Antiqua" w:hAnsi="Book Antiqua"/>
          <w:noProof/>
        </w:rPr>
        <w:t>[5]</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1093"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1094" w:name="_Toc477877523"/>
      <w:r w:rsidRPr="00F4745A">
        <w:t xml:space="preserve"> </w:t>
      </w:r>
      <w:bookmarkStart w:id="1095" w:name="_Toc483414156"/>
      <w:r w:rsidRPr="005907EE">
        <w:rPr>
          <w:bCs/>
          <w:sz w:val="30"/>
          <w:szCs w:val="28"/>
        </w:rPr>
        <w:t>Retoque de imágenes</w:t>
      </w:r>
      <w:bookmarkEnd w:id="1094"/>
      <w:bookmarkEnd w:id="1095"/>
    </w:p>
    <w:p w14:paraId="75940454" w14:textId="77777777" w:rsidR="000E5722" w:rsidRPr="00F4745A" w:rsidRDefault="000E5722">
      <w:pPr>
        <w:jc w:val="both"/>
        <w:rPr>
          <w:rFonts w:ascii="Book Antiqua" w:hAnsi="Book Antiqua"/>
        </w:rPr>
        <w:pPrChange w:id="1096" w:author="Pablo Blanco Peris" w:date="2017-05-24T17:59:00Z">
          <w:pPr/>
        </w:pPrChange>
      </w:pPr>
    </w:p>
    <w:p w14:paraId="40AD1BED" w14:textId="77777777" w:rsidR="004035A0" w:rsidRPr="00F4745A" w:rsidRDefault="004035A0" w:rsidP="004035A0">
      <w:pPr>
        <w:widowControl w:val="0"/>
        <w:autoSpaceDE w:val="0"/>
        <w:autoSpaceDN w:val="0"/>
        <w:adjustRightInd w:val="0"/>
        <w:jc w:val="both"/>
        <w:rPr>
          <w:ins w:id="1097" w:author="Pablo Blanco Peris" w:date="2017-05-29T14:05:00Z"/>
          <w:rFonts w:ascii="Book Antiqua" w:hAnsi="Book Antiqua" w:cs="Times"/>
        </w:rPr>
      </w:pPr>
      <w:ins w:id="1098" w:author="Pablo Blanco Peris" w:date="2017-05-29T14:05:00Z">
        <w:r w:rsidRPr="00F4745A">
          <w:rPr>
            <w:rFonts w:ascii="Book Antiqua" w:hAnsi="Book Antiqua" w:cs="Times"/>
          </w:rPr>
          <w:t xml:space="preserve">Técnica comúnmente usada en la industria de los medios de comunicación. Está aceptada y es un método de manipulación de imágenes muy </w:t>
        </w:r>
        <w:r>
          <w:rPr>
            <w:rFonts w:ascii="Book Antiqua" w:hAnsi="Book Antiqua" w:cs="Times"/>
          </w:rPr>
          <w:t>usado, ya que, en cuanto a apariencia suele mejorar los resultados de las imágenes originales, dándoles un toque más atractivo.</w:t>
        </w:r>
      </w:ins>
    </w:p>
    <w:p w14:paraId="4C15382D" w14:textId="77777777" w:rsidR="004035A0" w:rsidRDefault="004035A0" w:rsidP="004035A0">
      <w:pPr>
        <w:jc w:val="both"/>
        <w:rPr>
          <w:ins w:id="1099" w:author="Pablo Blanco Peris" w:date="2017-05-29T14:05:00Z"/>
          <w:rFonts w:ascii="Book Antiqua" w:hAnsi="Book Antiqua" w:cs="Times"/>
        </w:rPr>
      </w:pPr>
      <w:ins w:id="1100" w:author="Pablo Blanco Peris" w:date="2017-05-29T14:05:00Z">
        <w:r>
          <w:rPr>
            <w:rFonts w:ascii="Book Antiqua" w:hAnsi="Book Antiqua" w:cs="Times"/>
          </w:rPr>
          <w:lastRenderedPageBreak/>
          <w:t>Es</w:t>
        </w:r>
        <w:r w:rsidRPr="00F4745A">
          <w:rPr>
            <w:rFonts w:ascii="Book Antiqua" w:hAnsi="Book Antiqua" w:cs="Times"/>
          </w:rPr>
          <w:t xml:space="preserve"> popularmente usada en revistas de fotos y películas. La imagen es alterada para </w:t>
        </w:r>
        <w:r>
          <w:rPr>
            <w:rFonts w:ascii="Book Antiqua" w:hAnsi="Book Antiqua" w:cs="Times"/>
          </w:rPr>
          <w:t>proporcionar un mejor acabado</w:t>
        </w:r>
        <w:r w:rsidRPr="00F4745A">
          <w:rPr>
            <w:rFonts w:ascii="Book Antiqua" w:hAnsi="Book Antiqua" w:cs="Times"/>
          </w:rPr>
          <w:t>. No está considerada una técnica de falsificación, pero está incluida porque incluye manipulación de la imagen original.</w:t>
        </w:r>
        <w:r>
          <w:rPr>
            <w:rFonts w:ascii="Book Antiqua" w:hAnsi="Book Antiqua" w:cs="Times"/>
          </w:rPr>
          <w:t xml:space="preserve"> </w:t>
        </w:r>
      </w:ins>
    </w:p>
    <w:p w14:paraId="6518F175" w14:textId="77777777" w:rsidR="004035A0" w:rsidRDefault="004035A0" w:rsidP="004035A0">
      <w:pPr>
        <w:jc w:val="both"/>
        <w:rPr>
          <w:ins w:id="1101" w:author="Pablo Blanco Peris" w:date="2017-05-29T14:05:00Z"/>
          <w:rFonts w:ascii="Book Antiqua" w:hAnsi="Book Antiqua" w:cs="Times"/>
        </w:rPr>
      </w:pPr>
      <w:ins w:id="1102" w:author="Pablo Blanco Peris" w:date="2017-05-29T14:05:00Z">
        <w:r>
          <w:rPr>
            <w:rFonts w:ascii="Book Antiqua" w:hAnsi="Book Antiqua" w:cs="Times"/>
          </w:rPr>
          <w:t>No es poco habitual ver imágenes de estas características teniendo en cuenta que existe una cantidad importante de aplicaciones que se dedican a ello, además de los cursos que se proporcionan hoy en día en este ámbito. Incluso los propios dispositivos móviles de hoy en día contienen software de fábrica para llevar a cabo esta edición.</w:t>
        </w:r>
      </w:ins>
    </w:p>
    <w:p w14:paraId="08F410EA" w14:textId="77777777" w:rsidR="004035A0" w:rsidRDefault="004035A0" w:rsidP="004035A0">
      <w:pPr>
        <w:jc w:val="both"/>
        <w:rPr>
          <w:ins w:id="1103" w:author="Pablo Blanco Peris" w:date="2017-05-29T14:05:00Z"/>
          <w:rFonts w:ascii="Book Antiqua" w:hAnsi="Book Antiqua" w:cs="Times"/>
        </w:rPr>
      </w:pPr>
    </w:p>
    <w:p w14:paraId="16399AB5" w14:textId="77777777" w:rsidR="004035A0" w:rsidRDefault="004035A0" w:rsidP="004035A0">
      <w:pPr>
        <w:jc w:val="both"/>
        <w:rPr>
          <w:ins w:id="1104" w:author="Pablo Blanco Peris" w:date="2017-05-29T14:05:00Z"/>
          <w:rFonts w:ascii="Book Antiqua" w:hAnsi="Book Antiqua" w:cs="Times"/>
        </w:rPr>
      </w:pPr>
      <w:ins w:id="1105" w:author="Pablo Blanco Peris" w:date="2017-05-29T14:05:00Z">
        <w:r>
          <w:rPr>
            <w:rFonts w:ascii="Book Antiqua" w:hAnsi="Book Antiqua" w:cs="Times"/>
          </w:rPr>
          <w:t>En la siguiente figura se puede observar como la imagen (b) ha sido retocada sin reflejar ningún tipo de marca que llame la atención o que haga sospechar que la imagen ha sido manipulada.</w:t>
        </w:r>
      </w:ins>
    </w:p>
    <w:p w14:paraId="3AF0BFFC" w14:textId="77777777" w:rsidR="004035A0" w:rsidRDefault="004035A0" w:rsidP="004035A0">
      <w:pPr>
        <w:jc w:val="both"/>
        <w:rPr>
          <w:ins w:id="1106" w:author="Pablo Blanco Peris" w:date="2017-05-29T14:05:00Z"/>
          <w:rFonts w:ascii="Book Antiqua" w:hAnsi="Book Antiqua" w:cs="Times"/>
        </w:rPr>
      </w:pPr>
    </w:p>
    <w:p w14:paraId="41020329" w14:textId="77777777" w:rsidR="004035A0" w:rsidRDefault="004035A0" w:rsidP="004035A0">
      <w:pPr>
        <w:jc w:val="both"/>
        <w:rPr>
          <w:ins w:id="1107" w:author="Pablo Blanco Peris" w:date="2017-05-29T14:05:00Z"/>
          <w:rFonts w:ascii="Book Antiqua" w:hAnsi="Book Antiqua" w:cs="Times"/>
        </w:rPr>
      </w:pPr>
      <w:ins w:id="1108" w:author="Pablo Blanco Peris" w:date="2017-05-29T14:05:00Z">
        <w:r w:rsidRPr="00714D14">
          <w:rPr>
            <w:rFonts w:ascii="Book Antiqua" w:hAnsi="Book Antiqua" w:cs="Times"/>
            <w:noProof/>
            <w:lang w:val="es-ES_tradnl" w:eastAsia="es-ES_tradnl"/>
            <w:rPrChange w:id="1109" w:author="Unknown">
              <w:rPr>
                <w:noProof/>
                <w:lang w:val="es-ES_tradnl" w:eastAsia="es-ES_tradnl"/>
              </w:rPr>
            </w:rPrChange>
          </w:rPr>
          <w:drawing>
            <wp:inline distT="0" distB="0" distL="0" distR="0" wp14:anchorId="2A4B98D9" wp14:editId="3133781A">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3600450"/>
                      </a:xfrm>
                      <a:prstGeom prst="rect">
                        <a:avLst/>
                      </a:prstGeom>
                    </pic:spPr>
                  </pic:pic>
                </a:graphicData>
              </a:graphic>
            </wp:inline>
          </w:drawing>
        </w:r>
      </w:ins>
    </w:p>
    <w:p w14:paraId="054002DB" w14:textId="77777777" w:rsidR="004035A0" w:rsidRPr="008B6AE5" w:rsidRDefault="004035A0" w:rsidP="004035A0">
      <w:pPr>
        <w:widowControl w:val="0"/>
        <w:tabs>
          <w:tab w:val="left" w:pos="1833"/>
          <w:tab w:val="left" w:pos="2600"/>
          <w:tab w:val="left" w:pos="6235"/>
        </w:tabs>
        <w:autoSpaceDE w:val="0"/>
        <w:autoSpaceDN w:val="0"/>
        <w:adjustRightInd w:val="0"/>
        <w:rPr>
          <w:ins w:id="1110" w:author="Pablo Blanco Peris" w:date="2017-05-29T14:05:00Z"/>
          <w:rFonts w:ascii="Book Antiqua" w:hAnsi="Book Antiqua" w:cs="Times"/>
          <w:i/>
          <w:sz w:val="20"/>
        </w:rPr>
      </w:pPr>
      <w:ins w:id="1111" w:author="Pablo Blanco Peris" w:date="2017-05-29T14:05:00Z">
        <w:r w:rsidRPr="008B6AE5">
          <w:rPr>
            <w:rFonts w:ascii="Book Antiqua" w:hAnsi="Book Antiqua" w:cs="Times"/>
            <w:i/>
            <w:sz w:val="20"/>
          </w:rPr>
          <w:tab/>
          <w:t>(a)</w:t>
        </w:r>
        <w:r w:rsidRPr="008B6AE5">
          <w:rPr>
            <w:rFonts w:ascii="Book Antiqua" w:hAnsi="Book Antiqua" w:cs="Times"/>
            <w:i/>
            <w:sz w:val="20"/>
          </w:rPr>
          <w:tab/>
        </w:r>
        <w:r w:rsidRPr="008B6AE5">
          <w:rPr>
            <w:rFonts w:ascii="Book Antiqua" w:hAnsi="Book Antiqua" w:cs="Times"/>
            <w:i/>
            <w:sz w:val="20"/>
          </w:rPr>
          <w:tab/>
          <w:t>(b)</w:t>
        </w:r>
      </w:ins>
    </w:p>
    <w:p w14:paraId="03BA3F90" w14:textId="77777777" w:rsidR="004035A0" w:rsidRPr="008B6AE5" w:rsidRDefault="004035A0" w:rsidP="004035A0">
      <w:pPr>
        <w:widowControl w:val="0"/>
        <w:tabs>
          <w:tab w:val="left" w:pos="2600"/>
          <w:tab w:val="left" w:pos="5620"/>
        </w:tabs>
        <w:autoSpaceDE w:val="0"/>
        <w:autoSpaceDN w:val="0"/>
        <w:adjustRightInd w:val="0"/>
        <w:jc w:val="center"/>
        <w:rPr>
          <w:ins w:id="1112" w:author="Pablo Blanco Peris" w:date="2017-05-29T14:05:00Z"/>
          <w:rFonts w:ascii="Book Antiqua" w:hAnsi="Book Antiqua" w:cs="Times"/>
          <w:i/>
          <w:sz w:val="20"/>
          <w:szCs w:val="20"/>
        </w:rPr>
      </w:pPr>
      <w:ins w:id="1113"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3.3</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1B252D0A" w14:textId="77777777" w:rsidR="004035A0" w:rsidRDefault="004035A0" w:rsidP="004035A0">
      <w:pPr>
        <w:tabs>
          <w:tab w:val="left" w:pos="1358"/>
        </w:tabs>
        <w:jc w:val="both"/>
        <w:rPr>
          <w:ins w:id="1114" w:author="Pablo Blanco Peris" w:date="2017-05-29T14:05:00Z"/>
          <w:rFonts w:ascii="Book Antiqua" w:hAnsi="Book Antiqua" w:cs="Times"/>
        </w:rPr>
      </w:pPr>
    </w:p>
    <w:p w14:paraId="7C3D952C" w14:textId="77777777" w:rsidR="004035A0" w:rsidRDefault="004035A0" w:rsidP="004035A0">
      <w:pPr>
        <w:jc w:val="both"/>
        <w:rPr>
          <w:ins w:id="1115" w:author="Pablo Blanco Peris" w:date="2017-05-29T14:05:00Z"/>
          <w:rFonts w:ascii="Book Antiqua" w:hAnsi="Book Antiqua" w:cs="Times"/>
        </w:rPr>
      </w:pPr>
    </w:p>
    <w:p w14:paraId="6190B032" w14:textId="77777777" w:rsidR="004035A0" w:rsidRDefault="004035A0" w:rsidP="004035A0">
      <w:pPr>
        <w:jc w:val="both"/>
        <w:rPr>
          <w:ins w:id="1116" w:author="Pablo Blanco Peris" w:date="2017-05-29T14:05:00Z"/>
          <w:rFonts w:ascii="Book Antiqua" w:hAnsi="Book Antiqua" w:cs="Times"/>
        </w:rPr>
      </w:pPr>
    </w:p>
    <w:p w14:paraId="06C447B5" w14:textId="77777777" w:rsidR="004035A0" w:rsidRDefault="004035A0" w:rsidP="004035A0">
      <w:pPr>
        <w:jc w:val="both"/>
        <w:rPr>
          <w:ins w:id="1117" w:author="Pablo Blanco Peris" w:date="2017-05-29T14:05:00Z"/>
          <w:rFonts w:ascii="Book Antiqua" w:hAnsi="Book Antiqua" w:cs="Times"/>
        </w:rPr>
      </w:pPr>
    </w:p>
    <w:p w14:paraId="32FFA08E" w14:textId="77777777" w:rsidR="004035A0" w:rsidRDefault="004035A0" w:rsidP="004035A0">
      <w:pPr>
        <w:jc w:val="both"/>
        <w:rPr>
          <w:ins w:id="1118" w:author="Pablo Blanco Peris" w:date="2017-05-29T14:05:00Z"/>
          <w:rFonts w:ascii="Book Antiqua" w:hAnsi="Book Antiqua" w:cs="Times"/>
        </w:rPr>
      </w:pPr>
    </w:p>
    <w:p w14:paraId="13BF2B19" w14:textId="77777777" w:rsidR="004035A0" w:rsidRDefault="004035A0" w:rsidP="004035A0">
      <w:pPr>
        <w:jc w:val="both"/>
        <w:rPr>
          <w:ins w:id="1119" w:author="Pablo Blanco Peris" w:date="2017-05-29T14:05:00Z"/>
          <w:rFonts w:ascii="Book Antiqua" w:hAnsi="Book Antiqua" w:cs="Times"/>
        </w:rPr>
      </w:pPr>
    </w:p>
    <w:p w14:paraId="27E52ACF" w14:textId="77777777" w:rsidR="004035A0" w:rsidRDefault="004035A0" w:rsidP="004035A0">
      <w:pPr>
        <w:jc w:val="both"/>
        <w:rPr>
          <w:ins w:id="1120" w:author="Pablo Blanco Peris" w:date="2017-05-29T14:05:00Z"/>
          <w:rFonts w:ascii="Book Antiqua" w:hAnsi="Book Antiqua" w:cs="Times"/>
        </w:rPr>
      </w:pPr>
    </w:p>
    <w:p w14:paraId="1DA8210A" w14:textId="77777777" w:rsidR="004035A0" w:rsidRDefault="004035A0" w:rsidP="004035A0">
      <w:pPr>
        <w:jc w:val="both"/>
        <w:rPr>
          <w:ins w:id="1121" w:author="Pablo Blanco Peris" w:date="2017-05-29T14:05:00Z"/>
          <w:rFonts w:ascii="Book Antiqua" w:hAnsi="Book Antiqua" w:cs="Times"/>
        </w:rPr>
      </w:pPr>
    </w:p>
    <w:p w14:paraId="56084E4E" w14:textId="77777777" w:rsidR="004035A0" w:rsidRDefault="004035A0" w:rsidP="004035A0">
      <w:pPr>
        <w:jc w:val="both"/>
        <w:rPr>
          <w:ins w:id="1122" w:author="Pablo Blanco Peris" w:date="2017-05-29T14:05:00Z"/>
          <w:rFonts w:ascii="Book Antiqua" w:hAnsi="Book Antiqua" w:cs="Times"/>
        </w:rPr>
      </w:pPr>
    </w:p>
    <w:p w14:paraId="17B0DFBA" w14:textId="77777777" w:rsidR="004035A0" w:rsidRDefault="004035A0" w:rsidP="004035A0">
      <w:pPr>
        <w:jc w:val="both"/>
        <w:rPr>
          <w:ins w:id="1123" w:author="Pablo Blanco Peris" w:date="2017-05-29T14:05:00Z"/>
          <w:rFonts w:ascii="Book Antiqua" w:hAnsi="Book Antiqua" w:cs="Times"/>
        </w:rPr>
      </w:pPr>
    </w:p>
    <w:p w14:paraId="7783B0CB" w14:textId="77777777" w:rsidR="004035A0" w:rsidRDefault="004035A0" w:rsidP="004035A0">
      <w:pPr>
        <w:jc w:val="both"/>
        <w:rPr>
          <w:ins w:id="1124" w:author="Pablo Blanco Peris" w:date="2017-05-29T14:05:00Z"/>
          <w:rFonts w:ascii="Book Antiqua" w:hAnsi="Book Antiqua" w:cs="Times"/>
        </w:rPr>
      </w:pPr>
      <w:ins w:id="1125" w:author="Pablo Blanco Peris" w:date="2017-05-29T14:05:00Z">
        <w:r>
          <w:rPr>
            <w:rFonts w:ascii="Book Antiqua" w:hAnsi="Book Antiqua" w:cs="Times"/>
          </w:rPr>
          <w:lastRenderedPageBreak/>
          <w:t>En la figura 3.4 se observa la portada de un periódico español (ABC) que manipuló una fotografía cuando se produjo una agresión al presidente del gobierno español Mariano Rajoy durante un paseo electoral en Pontevedra en el año 2015.</w:t>
        </w:r>
      </w:ins>
    </w:p>
    <w:p w14:paraId="12224DDD" w14:textId="77777777" w:rsidR="004035A0" w:rsidRDefault="004035A0" w:rsidP="004035A0">
      <w:pPr>
        <w:jc w:val="both"/>
        <w:rPr>
          <w:ins w:id="1126" w:author="Pablo Blanco Peris" w:date="2017-05-29T14:05:00Z"/>
          <w:rFonts w:ascii="Book Antiqua" w:hAnsi="Book Antiqua" w:cs="Times"/>
        </w:rPr>
      </w:pPr>
      <w:ins w:id="1127" w:author="Pablo Blanco Peris" w:date="2017-05-29T14:05:00Z">
        <w:r>
          <w:rPr>
            <w:rFonts w:ascii="Book Antiqua" w:hAnsi="Book Antiqua" w:cs="Times"/>
          </w:rPr>
          <w:t>Las imágenes se hicieron virales debido al abuso de la manipulación en la imagen (b) que provocó que la gente se diera cuenta y aparecieran las comparaciones entre la original y la editada por el periódico.</w:t>
        </w:r>
      </w:ins>
    </w:p>
    <w:p w14:paraId="4911E356" w14:textId="77777777" w:rsidR="004035A0" w:rsidRDefault="004035A0" w:rsidP="004035A0">
      <w:pPr>
        <w:jc w:val="both"/>
        <w:rPr>
          <w:ins w:id="1128" w:author="Pablo Blanco Peris" w:date="2017-05-29T14:05:00Z"/>
          <w:rFonts w:ascii="Book Antiqua" w:hAnsi="Book Antiqua" w:cs="Times"/>
        </w:rPr>
      </w:pPr>
    </w:p>
    <w:p w14:paraId="4E4B4218" w14:textId="77777777" w:rsidR="004035A0" w:rsidRDefault="004035A0" w:rsidP="004035A0">
      <w:pPr>
        <w:jc w:val="both"/>
        <w:rPr>
          <w:ins w:id="1129" w:author="Pablo Blanco Peris" w:date="2017-05-29T14:05:00Z"/>
          <w:rFonts w:ascii="Book Antiqua" w:hAnsi="Book Antiqua" w:cs="Times"/>
        </w:rPr>
      </w:pPr>
    </w:p>
    <w:p w14:paraId="3833631E" w14:textId="77777777" w:rsidR="004035A0" w:rsidRPr="00F4745A" w:rsidRDefault="004035A0" w:rsidP="004035A0">
      <w:pPr>
        <w:jc w:val="both"/>
        <w:rPr>
          <w:ins w:id="1130" w:author="Pablo Blanco Peris" w:date="2017-05-29T14:05:00Z"/>
          <w:rFonts w:ascii="Book Antiqua" w:hAnsi="Book Antiqua" w:cs="Times"/>
        </w:rPr>
      </w:pPr>
      <w:ins w:id="1131" w:author="Pablo Blanco Peris" w:date="2017-05-29T14:05:00Z">
        <w:r w:rsidRPr="002A5C39">
          <w:rPr>
            <w:rFonts w:ascii="Book Antiqua" w:hAnsi="Book Antiqua" w:cs="Times"/>
            <w:noProof/>
            <w:lang w:val="es-ES_tradnl" w:eastAsia="es-ES_tradnl"/>
            <w:rPrChange w:id="1132" w:author="Unknown">
              <w:rPr>
                <w:noProof/>
                <w:lang w:val="es-ES_tradnl" w:eastAsia="es-ES_tradnl"/>
              </w:rPr>
            </w:rPrChange>
          </w:rPr>
          <w:drawing>
            <wp:inline distT="0" distB="0" distL="0" distR="0" wp14:anchorId="1E934AEC" wp14:editId="13AE1288">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3013710"/>
                      </a:xfrm>
                      <a:prstGeom prst="rect">
                        <a:avLst/>
                      </a:prstGeom>
                    </pic:spPr>
                  </pic:pic>
                </a:graphicData>
              </a:graphic>
            </wp:inline>
          </w:drawing>
        </w:r>
      </w:ins>
    </w:p>
    <w:p w14:paraId="266E4BEB" w14:textId="77777777" w:rsidR="004035A0" w:rsidRPr="008B6AE5" w:rsidRDefault="004035A0" w:rsidP="004035A0">
      <w:pPr>
        <w:widowControl w:val="0"/>
        <w:tabs>
          <w:tab w:val="left" w:pos="1833"/>
          <w:tab w:val="left" w:pos="2600"/>
          <w:tab w:val="left" w:pos="6235"/>
        </w:tabs>
        <w:autoSpaceDE w:val="0"/>
        <w:autoSpaceDN w:val="0"/>
        <w:adjustRightInd w:val="0"/>
        <w:rPr>
          <w:ins w:id="1133" w:author="Pablo Blanco Peris" w:date="2017-05-29T14:05:00Z"/>
          <w:rFonts w:ascii="Book Antiqua" w:hAnsi="Book Antiqua" w:cs="Times"/>
          <w:i/>
          <w:sz w:val="20"/>
        </w:rPr>
      </w:pPr>
      <w:ins w:id="1134" w:author="Pablo Blanco Peris" w:date="2017-05-29T14:05:00Z">
        <w:r>
          <w:rPr>
            <w:rFonts w:ascii="Book Antiqua" w:hAnsi="Book Antiqua"/>
          </w:rPr>
          <w:tab/>
        </w:r>
        <w:r w:rsidRPr="008B6AE5">
          <w:rPr>
            <w:rFonts w:ascii="Book Antiqua" w:hAnsi="Book Antiqua" w:cs="Times"/>
            <w:i/>
            <w:sz w:val="20"/>
          </w:rPr>
          <w:t>(a)</w:t>
        </w:r>
        <w:r w:rsidRPr="008B6AE5">
          <w:rPr>
            <w:rFonts w:ascii="Book Antiqua" w:hAnsi="Book Antiqua" w:cs="Times"/>
            <w:i/>
            <w:sz w:val="20"/>
          </w:rPr>
          <w:tab/>
        </w:r>
        <w:r w:rsidRPr="008B6AE5">
          <w:rPr>
            <w:rFonts w:ascii="Book Antiqua" w:hAnsi="Book Antiqua" w:cs="Times"/>
            <w:i/>
            <w:sz w:val="20"/>
          </w:rPr>
          <w:tab/>
          <w:t>(b)</w:t>
        </w:r>
      </w:ins>
    </w:p>
    <w:p w14:paraId="70633DED" w14:textId="77777777" w:rsidR="004035A0" w:rsidRPr="008B6AE5" w:rsidRDefault="004035A0" w:rsidP="004035A0">
      <w:pPr>
        <w:widowControl w:val="0"/>
        <w:tabs>
          <w:tab w:val="left" w:pos="2600"/>
          <w:tab w:val="left" w:pos="5620"/>
        </w:tabs>
        <w:autoSpaceDE w:val="0"/>
        <w:autoSpaceDN w:val="0"/>
        <w:adjustRightInd w:val="0"/>
        <w:jc w:val="center"/>
        <w:rPr>
          <w:ins w:id="1135" w:author="Pablo Blanco Peris" w:date="2017-05-29T14:05:00Z"/>
          <w:rFonts w:ascii="Book Antiqua" w:hAnsi="Book Antiqua" w:cs="Times"/>
          <w:i/>
          <w:sz w:val="20"/>
          <w:szCs w:val="20"/>
        </w:rPr>
      </w:pPr>
      <w:ins w:id="1136"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3.4</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354A6CDD" w14:textId="67C64DB9" w:rsidR="00F4745A" w:rsidRPr="00F4745A" w:rsidDel="004035A0" w:rsidRDefault="00F4745A">
      <w:pPr>
        <w:widowControl w:val="0"/>
        <w:autoSpaceDE w:val="0"/>
        <w:autoSpaceDN w:val="0"/>
        <w:adjustRightInd w:val="0"/>
        <w:jc w:val="both"/>
        <w:rPr>
          <w:del w:id="1137" w:author="Pablo Blanco Peris" w:date="2017-05-29T14:05:00Z"/>
          <w:rFonts w:ascii="Book Antiqua" w:hAnsi="Book Antiqua" w:cs="Times"/>
        </w:rPr>
        <w:pPrChange w:id="1138" w:author="Pablo Blanco Peris" w:date="2017-05-24T17:59:00Z">
          <w:pPr>
            <w:widowControl w:val="0"/>
            <w:autoSpaceDE w:val="0"/>
            <w:autoSpaceDN w:val="0"/>
            <w:adjustRightInd w:val="0"/>
          </w:pPr>
        </w:pPrChange>
      </w:pPr>
      <w:del w:id="1139" w:author="Pablo Blanco Peris" w:date="2017-05-29T14:05:00Z">
        <w:r w:rsidRPr="00F4745A" w:rsidDel="004035A0">
          <w:rPr>
            <w:rFonts w:ascii="Book Antiqua" w:hAnsi="Book Antiqua" w:cs="Times"/>
          </w:rPr>
          <w:delText>Técnica comúnmente usada en la industria de los medios de comunicación. Está aceptada y es un método de manipulación de imágenes muy atractivo.</w:delText>
        </w:r>
      </w:del>
    </w:p>
    <w:p w14:paraId="033F3733" w14:textId="2630FED6" w:rsidR="00F4745A" w:rsidRPr="00F4745A" w:rsidDel="004035A0" w:rsidRDefault="00F4745A">
      <w:pPr>
        <w:jc w:val="both"/>
        <w:rPr>
          <w:del w:id="1140" w:author="Pablo Blanco Peris" w:date="2017-05-29T14:05:00Z"/>
          <w:rFonts w:ascii="Book Antiqua" w:hAnsi="Book Antiqua" w:cs="Times"/>
        </w:rPr>
        <w:pPrChange w:id="1141" w:author="Pablo Blanco Peris" w:date="2017-05-24T17:59:00Z">
          <w:pPr/>
        </w:pPrChange>
      </w:pPr>
      <w:del w:id="1142" w:author="Pablo Blanco Peris" w:date="2017-05-29T14:05:00Z">
        <w:r w:rsidRPr="00F4745A" w:rsidDel="004035A0">
          <w:rPr>
            <w:rFonts w:ascii="Book Antiqua" w:hAnsi="Book Antiqua" w:cs="Times"/>
          </w:rPr>
          <w:delTex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delText>
        </w:r>
      </w:del>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1143" w:name="_Toc477877524"/>
      <w:r w:rsidRPr="00DE7EEA">
        <w:rPr>
          <w:bCs/>
          <w:sz w:val="30"/>
          <w:szCs w:val="28"/>
        </w:rPr>
        <w:t xml:space="preserve"> </w:t>
      </w:r>
      <w:bookmarkStart w:id="1144" w:name="_Toc483414157"/>
      <w:r w:rsidRPr="005907EE">
        <w:rPr>
          <w:bCs/>
          <w:sz w:val="30"/>
          <w:szCs w:val="28"/>
        </w:rPr>
        <w:t>Copia-pega</w:t>
      </w:r>
      <w:bookmarkEnd w:id="1143"/>
      <w:bookmarkEnd w:id="1144"/>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1145"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1146"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duplicar 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1147" w:author="Pablo Blanco Peris" w:date="2017-05-24T17:59:00Z">
          <w:pPr>
            <w:widowControl w:val="0"/>
            <w:autoSpaceDE w:val="0"/>
            <w:autoSpaceDN w:val="0"/>
            <w:adjustRightInd w:val="0"/>
          </w:pPr>
        </w:pPrChange>
      </w:pPr>
      <w:r>
        <w:rPr>
          <w:rFonts w:ascii="Book Antiqua" w:hAnsi="Book Antiqua" w:cs="Times"/>
        </w:rPr>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1148"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1149" w:author="Pablo Blanco Peris" w:date="2017-05-24T17:59:00Z">
          <w:pPr>
            <w:widowControl w:val="0"/>
            <w:autoSpaceDE w:val="0"/>
            <w:autoSpaceDN w:val="0"/>
            <w:adjustRightInd w:val="0"/>
          </w:pPr>
        </w:pPrChange>
      </w:pPr>
    </w:p>
    <w:p w14:paraId="778FCFEE" w14:textId="2BB86DDE" w:rsidR="00016E4A" w:rsidRDefault="00016E4A">
      <w:pPr>
        <w:rPr>
          <w:rFonts w:ascii="Book Antiqua" w:hAnsi="Book Antiqua" w:cs="Times"/>
        </w:rPr>
        <w:pPrChange w:id="1150" w:author="Pablo Blanco Peris" w:date="2017-05-27T11:13:00Z">
          <w:pPr>
            <w:widowControl w:val="0"/>
            <w:autoSpaceDE w:val="0"/>
            <w:autoSpaceDN w:val="0"/>
            <w:adjustRightInd w:val="0"/>
          </w:pPr>
        </w:pPrChange>
      </w:pPr>
      <w:r>
        <w:rPr>
          <w:rFonts w:ascii="Book Antiqua" w:hAnsi="Book Antiqua" w:cs="Times"/>
        </w:rPr>
        <w:t>Un ejemplo de esta técnica se muestra en la siguiente figura</w:t>
      </w:r>
      <w:ins w:id="1151" w:author="Pablo Blanco Peris" w:date="2017-05-27T11:13:00Z">
        <w:r w:rsidR="00317B23">
          <w:rPr>
            <w:rFonts w:ascii="Book Antiqua" w:hAnsi="Book Antiqua" w:cs="Times"/>
          </w:rPr>
          <w:fldChar w:fldCharType="begin"/>
        </w:r>
      </w:ins>
      <w:ins w:id="1152" w:author="Pablo Blanco Peris" w:date="2017-05-28T12:46:00Z">
        <w:r w:rsidR="00207E44">
          <w:rPr>
            <w:rFonts w:ascii="Book Antiqua" w:hAnsi="Book Antiqua" w:cs="Time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ins>
      <w:ins w:id="1153" w:author="Pablo Blanco Peris" w:date="2017-05-27T11:13:00Z">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1154"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1155"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1156"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pPr>
        <w:pStyle w:val="Prrafodelista"/>
        <w:widowControl w:val="0"/>
        <w:numPr>
          <w:ilvl w:val="0"/>
          <w:numId w:val="30"/>
        </w:numPr>
        <w:tabs>
          <w:tab w:val="left" w:pos="2600"/>
          <w:tab w:val="left" w:pos="5620"/>
        </w:tabs>
        <w:autoSpaceDE w:val="0"/>
        <w:autoSpaceDN w:val="0"/>
        <w:adjustRightInd w:val="0"/>
        <w:rPr>
          <w:ins w:id="1157" w:author="Pablo Blanco Peris" w:date="2017-05-27T12:01:00Z"/>
          <w:rFonts w:ascii="Book Antiqua" w:hAnsi="Book Antiqua" w:cs="Times"/>
          <w:i/>
          <w:sz w:val="20"/>
          <w:szCs w:val="20"/>
          <w:rPrChange w:id="1158" w:author="Pablo Blanco Peris" w:date="2017-05-27T12:02:00Z">
            <w:rPr>
              <w:ins w:id="1159" w:author="Pablo Blanco Peris" w:date="2017-05-27T12:01:00Z"/>
            </w:rPr>
          </w:rPrChange>
        </w:rPr>
        <w:pPrChange w:id="1160" w:author="Pablo Blanco Peris" w:date="2017-05-27T12:01:00Z">
          <w:pPr>
            <w:widowControl w:val="0"/>
            <w:tabs>
              <w:tab w:val="left" w:pos="2600"/>
              <w:tab w:val="left" w:pos="5620"/>
            </w:tabs>
            <w:autoSpaceDE w:val="0"/>
            <w:autoSpaceDN w:val="0"/>
            <w:adjustRightInd w:val="0"/>
          </w:pPr>
        </w:pPrChange>
      </w:pPr>
      <w:del w:id="1161" w:author="Pablo Blanco Peris" w:date="2017-05-27T12:01:00Z">
        <w:r w:rsidRPr="00B608AF" w:rsidDel="00B608AF">
          <w:rPr>
            <w:rFonts w:ascii="Book Antiqua" w:hAnsi="Book Antiqua" w:cs="Times"/>
            <w:i/>
            <w:sz w:val="20"/>
            <w:szCs w:val="20"/>
            <w:rPrChange w:id="1162" w:author="Pablo Blanco Peris" w:date="2017-05-27T12:02:00Z">
              <w:rPr/>
            </w:rPrChange>
          </w:rPr>
          <w:tab/>
          <w:delText>a</w:delText>
        </w:r>
        <w:r w:rsidRPr="00B608AF" w:rsidDel="00B608AF">
          <w:rPr>
            <w:rFonts w:ascii="Book Antiqua" w:hAnsi="Book Antiqua" w:cs="Times"/>
            <w:i/>
            <w:sz w:val="20"/>
            <w:szCs w:val="20"/>
            <w:rPrChange w:id="1163" w:author="Pablo Blanco Peris" w:date="2017-05-27T12:02:00Z">
              <w:rPr/>
            </w:rPrChange>
          </w:rPr>
          <w:tab/>
        </w:r>
      </w:del>
      <w:ins w:id="1164" w:author="Pablo Blanco Peris" w:date="2017-05-24T16:49:00Z">
        <w:r w:rsidR="00E96B03" w:rsidRPr="00B608AF">
          <w:rPr>
            <w:rFonts w:ascii="Book Antiqua" w:hAnsi="Book Antiqua" w:cs="Times"/>
            <w:i/>
            <w:sz w:val="20"/>
            <w:szCs w:val="20"/>
            <w:rPrChange w:id="1165" w:author="Pablo Blanco Peris" w:date="2017-05-27T12:02:00Z">
              <w:rPr/>
            </w:rPrChange>
          </w:rPr>
          <w:t>(</w:t>
        </w:r>
      </w:ins>
      <w:r w:rsidRPr="00B608AF">
        <w:rPr>
          <w:rFonts w:ascii="Book Antiqua" w:hAnsi="Book Antiqua" w:cs="Times"/>
          <w:i/>
          <w:sz w:val="20"/>
          <w:szCs w:val="20"/>
          <w:rPrChange w:id="1166" w:author="Pablo Blanco Peris" w:date="2017-05-27T12:02:00Z">
            <w:rPr/>
          </w:rPrChange>
        </w:rPr>
        <w:t>b</w:t>
      </w:r>
      <w:ins w:id="1167" w:author="Pablo Blanco Peris" w:date="2017-05-24T16:48:00Z">
        <w:r w:rsidR="00E96B03" w:rsidRPr="00B608AF">
          <w:rPr>
            <w:rFonts w:ascii="Book Antiqua" w:hAnsi="Book Antiqua" w:cs="Times"/>
            <w:i/>
            <w:sz w:val="20"/>
            <w:szCs w:val="20"/>
            <w:rPrChange w:id="1168" w:author="Pablo Blanco Peris" w:date="2017-05-27T12:02:00Z">
              <w:rPr/>
            </w:rPrChange>
          </w:rPr>
          <w:t>)</w:t>
        </w:r>
      </w:ins>
    </w:p>
    <w:p w14:paraId="54294DA7" w14:textId="77777777" w:rsidR="00B608AF" w:rsidRPr="00B608AF" w:rsidRDefault="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1169" w:author="Pablo Blanco Peris" w:date="2017-05-27T12:02:00Z">
            <w:rPr/>
          </w:rPrChange>
        </w:rPr>
        <w:pPrChange w:id="1170"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pPr>
        <w:widowControl w:val="0"/>
        <w:tabs>
          <w:tab w:val="left" w:pos="2600"/>
          <w:tab w:val="left" w:pos="5620"/>
        </w:tabs>
        <w:autoSpaceDE w:val="0"/>
        <w:autoSpaceDN w:val="0"/>
        <w:adjustRightInd w:val="0"/>
        <w:jc w:val="center"/>
        <w:rPr>
          <w:rFonts w:ascii="Book Antiqua" w:hAnsi="Book Antiqua" w:cs="Times"/>
          <w:i/>
          <w:sz w:val="20"/>
          <w:szCs w:val="20"/>
          <w:rPrChange w:id="1171" w:author="Pablo Blanco Peris" w:date="2017-05-27T12:02:00Z">
            <w:rPr>
              <w:rFonts w:ascii="Book Antiqua" w:hAnsi="Book Antiqua" w:cs="Times"/>
            </w:rPr>
          </w:rPrChange>
        </w:rPr>
        <w:pPrChange w:id="1172"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1173" w:author="Pablo Blanco Peris" w:date="2017-05-27T12:02:00Z">
            <w:rPr>
              <w:rFonts w:ascii="Book Antiqua" w:hAnsi="Book Antiqua" w:cs="Times"/>
            </w:rPr>
          </w:rPrChange>
        </w:rPr>
        <w:t xml:space="preserve">Figura </w:t>
      </w:r>
      <w:ins w:id="1174" w:author="Pablo Blanco Peris" w:date="2017-05-27T12:01:00Z">
        <w:r w:rsidR="00B608AF">
          <w:rPr>
            <w:rFonts w:ascii="Book Antiqua" w:hAnsi="Book Antiqua" w:cs="Times"/>
            <w:i/>
            <w:sz w:val="20"/>
            <w:szCs w:val="20"/>
          </w:rPr>
          <w:t>3.3</w:t>
        </w:r>
        <w:r w:rsidR="00B608AF" w:rsidRPr="00B608AF">
          <w:rPr>
            <w:rFonts w:ascii="Book Antiqua" w:hAnsi="Book Antiqua" w:cs="Times"/>
            <w:i/>
            <w:sz w:val="20"/>
            <w:szCs w:val="20"/>
            <w:rPrChange w:id="1175" w:author="Pablo Blanco Peris" w:date="2017-05-27T12:02:00Z">
              <w:rPr>
                <w:rFonts w:ascii="Book Antiqua" w:hAnsi="Book Antiqua" w:cs="Times"/>
              </w:rPr>
            </w:rPrChange>
          </w:rPr>
          <w:t>: Ejemplo de</w:t>
        </w:r>
      </w:ins>
      <w:ins w:id="1176" w:author="Pablo Blanco Peris" w:date="2017-05-27T12:04:00Z">
        <w:r w:rsidR="00B608AF">
          <w:rPr>
            <w:rFonts w:ascii="Book Antiqua" w:hAnsi="Book Antiqua" w:cs="Times"/>
            <w:i/>
            <w:sz w:val="20"/>
            <w:szCs w:val="20"/>
          </w:rPr>
          <w:t xml:space="preserve"> duplicación por técnica de </w:t>
        </w:r>
      </w:ins>
      <w:ins w:id="1177" w:author="Pablo Blanco Peris" w:date="2017-05-27T12:01:00Z">
        <w:r w:rsidR="00B608AF" w:rsidRPr="00B608AF">
          <w:rPr>
            <w:rFonts w:ascii="Book Antiqua" w:hAnsi="Book Antiqua" w:cs="Times"/>
            <w:i/>
            <w:sz w:val="20"/>
            <w:szCs w:val="20"/>
            <w:rPrChange w:id="1178" w:author="Pablo Blanco Peris" w:date="2017-05-27T12:02:00Z">
              <w:rPr>
                <w:rFonts w:ascii="Book Antiqua" w:hAnsi="Book Antiqua" w:cs="Times"/>
              </w:rPr>
            </w:rPrChange>
          </w:rPr>
          <w:t>copia-pega.</w:t>
        </w:r>
      </w:ins>
      <w:del w:id="1179" w:author="Pablo Blanco Peris" w:date="2017-05-27T12:01:00Z">
        <w:r w:rsidRPr="00B608AF" w:rsidDel="008562B6">
          <w:rPr>
            <w:rFonts w:ascii="Book Antiqua" w:hAnsi="Book Antiqua" w:cs="Times"/>
            <w:i/>
            <w:sz w:val="20"/>
            <w:szCs w:val="20"/>
            <w:rPrChange w:id="1180"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1181" w:author="Pablo Blanco Peris" w:date="2017-05-27T12:05:00Z"/>
          <w:rFonts w:ascii="Book Antiqua" w:hAnsi="Book Antiqua" w:cs="Times"/>
        </w:rPr>
      </w:pPr>
    </w:p>
    <w:p w14:paraId="29D9F877" w14:textId="77777777" w:rsidR="00A35FB0" w:rsidDel="000E7F8E" w:rsidRDefault="00A35FB0" w:rsidP="00F4745A">
      <w:pPr>
        <w:rPr>
          <w:del w:id="1182"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1183"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1184" w:author="Pablo Blanco Peris" w:date="2017-05-27T11:13:00Z" w:name="move483646922"/>
    </w:p>
    <w:p w14:paraId="5C9132DE" w14:textId="0795D463" w:rsidR="00165D1E" w:rsidRPr="00B9729B" w:rsidDel="00165D1E" w:rsidRDefault="00165D1E" w:rsidP="00165D1E">
      <w:pPr>
        <w:rPr>
          <w:del w:id="1185" w:author="Pablo Blanco Peris" w:date="2017-05-27T11:13:00Z"/>
          <w:lang w:val="es-ES_tradnl" w:eastAsia="es-ES_tradnl"/>
        </w:rPr>
      </w:pPr>
      <w:moveTo w:id="1186" w:author="Pablo Blanco Peris" w:date="2017-05-27T11:13:00Z">
        <w:r>
          <w:rPr>
            <w:lang w:val="es-ES_tradnl" w:eastAsia="es-ES_tradnl"/>
          </w:rPr>
          <w:fldChar w:fldCharType="begin"/>
        </w:r>
      </w:moveTo>
      <w:ins w:id="1187" w:author="Pablo Blanco Peris" w:date="2017-05-28T12:46:00Z">
        <w:r w:rsidR="00207E44">
          <w:rPr>
            <w:lang w:val="es-ES_tradnl" w:eastAsia="es-ES_tradnl"/>
          </w:rPr>
          <w:instrText xml:space="preserve"> ADDIN ZOTERO_ITEM CSL_CITATION {"citationID":"20u4hvstbj","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moveTo w:id="1188" w:author="Pablo Blanco Peris" w:date="2017-05-27T11:13:00Z">
        <w:del w:id="1189" w:author="Pablo Blanco Peris" w:date="2017-05-28T12:46:00Z">
          <w:r w:rsidDel="00207E44">
            <w:rPr>
              <w:lang w:val="es-ES_tradnl" w:eastAsia="es-ES_tradnl"/>
            </w:rPr>
            <w:del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Pr>
            <w:lang w:val="es-ES_tradnl" w:eastAsia="es-ES_tradnl"/>
          </w:rPr>
          <w:fldChar w:fldCharType="separate"/>
        </w:r>
      </w:moveTo>
      <w:ins w:id="1190" w:author="Pablo Blanco Peris" w:date="2017-05-28T12:46:00Z">
        <w:r w:rsidR="00207E44">
          <w:rPr>
            <w:noProof/>
            <w:lang w:val="es-ES_tradnl" w:eastAsia="es-ES_tradnl"/>
          </w:rPr>
          <w:t>[7]</w:t>
        </w:r>
      </w:ins>
      <w:moveTo w:id="1191" w:author="Pablo Blanco Peris" w:date="2017-05-27T11:13:00Z">
        <w:del w:id="1192" w:author="Pablo Blanco Peris" w:date="2017-05-28T12:46:00Z">
          <w:r w:rsidRPr="00207E44" w:rsidDel="00207E44">
            <w:rPr>
              <w:noProof/>
              <w:lang w:val="es-ES_tradnl" w:eastAsia="es-ES_tradnl"/>
            </w:rPr>
            <w:delText>[6]</w:delText>
          </w:r>
        </w:del>
        <w:r>
          <w:rPr>
            <w:lang w:val="es-ES_tradnl" w:eastAsia="es-ES_tradnl"/>
          </w:rPr>
          <w:fldChar w:fldCharType="end"/>
        </w:r>
      </w:moveTo>
    </w:p>
    <w:p w14:paraId="49594E55" w14:textId="77777777" w:rsidR="00165D1E" w:rsidDel="00165D1E" w:rsidRDefault="00165D1E" w:rsidP="00165D1E">
      <w:pPr>
        <w:rPr>
          <w:del w:id="1193" w:author="Pablo Blanco Peris" w:date="2017-05-27T11:13:00Z"/>
          <w:rFonts w:ascii="Book Antiqua" w:hAnsi="Book Antiqua" w:cs="Times"/>
        </w:rPr>
      </w:pPr>
    </w:p>
    <w:moveToRangeEnd w:id="1184"/>
    <w:p w14:paraId="73A9AB0B" w14:textId="5BB5A798" w:rsidR="00A35FB0" w:rsidRDefault="00CB2599">
      <w:pPr>
        <w:rPr>
          <w:rFonts w:ascii="Book Antiqua" w:hAnsi="Book Antiqua" w:cs="Times"/>
        </w:rPr>
      </w:pPr>
      <w:r>
        <w:rPr>
          <w:rFonts w:ascii="Book Antiqua" w:hAnsi="Book Antiqua" w:cs="Times"/>
        </w:rPr>
        <w:t xml:space="preserve"> se muestran dos imágenes, al comparar ambas se nota como en la imagen </w:t>
      </w:r>
      <w:del w:id="1194" w:author="Pablo Blanco Peris" w:date="2017-05-27T12:02:00Z">
        <w:r w:rsidDel="00B608AF">
          <w:rPr>
            <w:rFonts w:ascii="Book Antiqua" w:hAnsi="Book Antiqua" w:cs="Times"/>
          </w:rPr>
          <w:delText>“b</w:delText>
        </w:r>
      </w:del>
      <w:ins w:id="1195" w:author="Pablo Blanco Peris" w:date="2017-05-27T12:02:00Z">
        <w:r w:rsidR="00B608AF">
          <w:rPr>
            <w:rFonts w:ascii="Book Antiqua" w:hAnsi="Book Antiqua" w:cs="Times"/>
          </w:rPr>
          <w:t>(b)</w:t>
        </w:r>
      </w:ins>
      <w:del w:id="1196"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1197" w:author="Pablo Blanco Peris" w:date="2017-05-27T12:03:00Z">
        <w:r w:rsidR="00B608AF">
          <w:rPr>
            <w:rFonts w:ascii="Book Antiqua" w:hAnsi="Book Antiqua" w:cs="Times"/>
          </w:rPr>
          <w:t>(a)</w:t>
        </w:r>
      </w:ins>
      <w:del w:id="1198"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1199" w:author="Pablo Blanco Peris" w:date="2017-05-27T12:03:00Z">
            <w:rPr>
              <w:rFonts w:ascii="Book Antiqua" w:hAnsi="Book Antiqua" w:cs="Times"/>
            </w:rPr>
          </w:rPrChange>
        </w:rPr>
      </w:pPr>
      <w:ins w:id="1200" w:author="Pablo Blanco Peris" w:date="2017-05-24T16:49:00Z">
        <w:r w:rsidRPr="00B608AF">
          <w:rPr>
            <w:rFonts w:ascii="Book Antiqua" w:hAnsi="Book Antiqua" w:cs="Times"/>
            <w:i/>
            <w:sz w:val="20"/>
            <w:rPrChange w:id="1201" w:author="Pablo Blanco Peris" w:date="2017-05-27T12:03:00Z">
              <w:rPr>
                <w:rFonts w:ascii="Book Antiqua" w:hAnsi="Book Antiqua" w:cs="Times"/>
              </w:rPr>
            </w:rPrChange>
          </w:rPr>
          <w:t>(</w:t>
        </w:r>
      </w:ins>
      <w:r w:rsidR="00A35FB0" w:rsidRPr="00B608AF">
        <w:rPr>
          <w:rFonts w:ascii="Book Antiqua" w:hAnsi="Book Antiqua" w:cs="Times"/>
          <w:i/>
          <w:sz w:val="20"/>
          <w:rPrChange w:id="1202" w:author="Pablo Blanco Peris" w:date="2017-05-27T12:03:00Z">
            <w:rPr>
              <w:rFonts w:ascii="Book Antiqua" w:hAnsi="Book Antiqua" w:cs="Times"/>
            </w:rPr>
          </w:rPrChange>
        </w:rPr>
        <w:t>a</w:t>
      </w:r>
      <w:ins w:id="1203" w:author="Pablo Blanco Peris" w:date="2017-05-24T16:49:00Z">
        <w:r w:rsidRPr="00B608AF">
          <w:rPr>
            <w:rFonts w:ascii="Book Antiqua" w:hAnsi="Book Antiqua" w:cs="Times"/>
            <w:i/>
            <w:sz w:val="20"/>
            <w:rPrChange w:id="1204"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1205" w:author="Pablo Blanco Peris" w:date="2017-05-27T12:03:00Z">
            <w:rPr>
              <w:rFonts w:ascii="Book Antiqua" w:hAnsi="Book Antiqua" w:cs="Times"/>
            </w:rPr>
          </w:rPrChange>
        </w:rPr>
      </w:pPr>
      <w:ins w:id="1206" w:author="Pablo Blanco Peris" w:date="2017-05-24T16:49:00Z">
        <w:r w:rsidRPr="00B608AF">
          <w:rPr>
            <w:rFonts w:ascii="Book Antiqua" w:hAnsi="Book Antiqua" w:cs="Times"/>
            <w:i/>
            <w:sz w:val="20"/>
            <w:rPrChange w:id="1207" w:author="Pablo Blanco Peris" w:date="2017-05-27T12:03:00Z">
              <w:rPr>
                <w:rFonts w:ascii="Book Antiqua" w:hAnsi="Book Antiqua" w:cs="Times"/>
              </w:rPr>
            </w:rPrChange>
          </w:rPr>
          <w:t>(</w:t>
        </w:r>
      </w:ins>
      <w:r w:rsidR="00A35FB0" w:rsidRPr="00B608AF">
        <w:rPr>
          <w:rFonts w:ascii="Book Antiqua" w:hAnsi="Book Antiqua" w:cs="Times"/>
          <w:i/>
          <w:sz w:val="20"/>
          <w:rPrChange w:id="1208" w:author="Pablo Blanco Peris" w:date="2017-05-27T12:03:00Z">
            <w:rPr>
              <w:rFonts w:ascii="Book Antiqua" w:hAnsi="Book Antiqua" w:cs="Times"/>
            </w:rPr>
          </w:rPrChange>
        </w:rPr>
        <w:t>b</w:t>
      </w:r>
      <w:ins w:id="1209" w:author="Pablo Blanco Peris" w:date="2017-05-24T16:49:00Z">
        <w:r w:rsidRPr="00B608AF">
          <w:rPr>
            <w:rFonts w:ascii="Book Antiqua" w:hAnsi="Book Antiqua" w:cs="Times"/>
            <w:i/>
            <w:sz w:val="20"/>
            <w:rPrChange w:id="1210"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pPr>
        <w:jc w:val="center"/>
        <w:rPr>
          <w:rFonts w:ascii="Book Antiqua" w:hAnsi="Book Antiqua" w:cs="Times"/>
          <w:i/>
          <w:sz w:val="20"/>
          <w:rPrChange w:id="1211" w:author="Pablo Blanco Peris" w:date="2017-05-27T12:03:00Z">
            <w:rPr>
              <w:rFonts w:ascii="Book Antiqua" w:hAnsi="Book Antiqua" w:cs="Times"/>
            </w:rPr>
          </w:rPrChange>
        </w:rPr>
        <w:pPrChange w:id="1212" w:author="Pablo Blanco Peris" w:date="2017-05-27T12:05:00Z">
          <w:pPr/>
        </w:pPrChange>
      </w:pPr>
      <w:r w:rsidRPr="00B608AF">
        <w:rPr>
          <w:rFonts w:ascii="Book Antiqua" w:hAnsi="Book Antiqua" w:cs="Times"/>
          <w:i/>
          <w:sz w:val="20"/>
          <w:rPrChange w:id="1213" w:author="Pablo Blanco Peris" w:date="2017-05-27T12:03:00Z">
            <w:rPr>
              <w:rFonts w:ascii="Book Antiqua" w:hAnsi="Book Antiqua" w:cs="Times"/>
            </w:rPr>
          </w:rPrChange>
        </w:rPr>
        <w:t xml:space="preserve">Figura </w:t>
      </w:r>
      <w:ins w:id="1214" w:author="Pablo Blanco Peris" w:date="2017-05-27T12:03:00Z">
        <w:r w:rsidR="00B608AF">
          <w:rPr>
            <w:rFonts w:ascii="Book Antiqua" w:hAnsi="Book Antiqua" w:cs="Times"/>
            <w:i/>
            <w:sz w:val="20"/>
          </w:rPr>
          <w:t>3.4: Ejemplo de ocultaci</w:t>
        </w:r>
      </w:ins>
      <w:ins w:id="1215" w:author="Pablo Blanco Peris" w:date="2017-05-27T12:04:00Z">
        <w:r w:rsidR="00B608AF">
          <w:rPr>
            <w:rFonts w:ascii="Book Antiqua" w:hAnsi="Book Antiqua" w:cs="Times"/>
            <w:i/>
            <w:sz w:val="20"/>
          </w:rPr>
          <w:t>ón de información mediante copia-pega</w:t>
        </w:r>
      </w:ins>
      <w:del w:id="1216" w:author="Pablo Blanco Peris" w:date="2017-05-27T12:03:00Z">
        <w:r w:rsidRPr="00B608AF" w:rsidDel="00B608AF">
          <w:rPr>
            <w:rFonts w:ascii="Book Antiqua" w:hAnsi="Book Antiqua" w:cs="Times"/>
            <w:i/>
            <w:sz w:val="20"/>
            <w:rPrChange w:id="1217"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1218" w:author="Pablo Blanco Peris" w:date="2017-05-27T11:13:00Z" w:name="move483646922"/>
    </w:p>
    <w:p w14:paraId="52E0771B" w14:textId="61286B18" w:rsidR="00A35FB0" w:rsidRPr="00FF3E46" w:rsidDel="00165D1E" w:rsidRDefault="00FF3E46">
      <w:pPr>
        <w:jc w:val="both"/>
        <w:rPr>
          <w:rFonts w:ascii="Book Antiqua" w:hAnsi="Book Antiqua"/>
          <w:lang w:val="es-ES_tradnl" w:eastAsia="es-ES_tradnl"/>
          <w:rPrChange w:id="1219" w:author="Pablo Blanco Peris" w:date="2017-05-28T13:08:00Z">
            <w:rPr>
              <w:lang w:val="es-ES_tradnl" w:eastAsia="es-ES_tradnl"/>
            </w:rPr>
          </w:rPrChange>
        </w:rPr>
        <w:pPrChange w:id="1220" w:author="Pablo Blanco Peris" w:date="2017-05-28T13:10:00Z">
          <w:pPr/>
        </w:pPrChange>
      </w:pPr>
      <w:ins w:id="1221" w:author="Pablo Blanco Peris" w:date="2017-05-28T13:09:00Z">
        <w:r>
          <w:rPr>
            <w:rFonts w:ascii="Book Antiqua" w:hAnsi="Book Antiqua"/>
            <w:lang w:val="es-ES_tradnl" w:eastAsia="es-ES_tradnl"/>
          </w:rPr>
          <w:t>A pesar de observar detenidamente</w:t>
        </w:r>
      </w:ins>
      <w:ins w:id="1222" w:author="Pablo Blanco Peris" w:date="2017-05-28T13:08:00Z">
        <w:r>
          <w:rPr>
            <w:rFonts w:ascii="Book Antiqua" w:hAnsi="Book Antiqua"/>
            <w:lang w:val="es-ES_tradnl" w:eastAsia="es-ES_tradnl"/>
          </w:rPr>
          <w:t xml:space="preserve"> la imagen (b) de la Figura 3.4</w:t>
        </w:r>
      </w:ins>
      <w:ins w:id="1223" w:author="Pablo Blanco Peris" w:date="2017-05-28T13:09:00Z">
        <w:r>
          <w:rPr>
            <w:rFonts w:ascii="Book Antiqua" w:hAnsi="Book Antiqua"/>
            <w:lang w:val="es-ES_tradnl" w:eastAsia="es-ES_tradnl"/>
          </w:rPr>
          <w:t xml:space="preserve"> no se aprecia nada incoherente que haga sospechar que esa imagen haya sido manipulada, por lo que es un buen ejemplo de lo sumamente </w:t>
        </w:r>
      </w:ins>
      <w:ins w:id="1224" w:author="Pablo Blanco Peris" w:date="2017-05-28T13:10:00Z">
        <w:r>
          <w:rPr>
            <w:rFonts w:ascii="Book Antiqua" w:hAnsi="Book Antiqua"/>
            <w:lang w:val="es-ES_tradnl" w:eastAsia="es-ES_tradnl"/>
          </w:rPr>
          <w:t>fácil</w:t>
        </w:r>
      </w:ins>
      <w:ins w:id="1225" w:author="Pablo Blanco Peris" w:date="2017-05-28T13:09:00Z">
        <w:r>
          <w:rPr>
            <w:rFonts w:ascii="Book Antiqua" w:hAnsi="Book Antiqua"/>
            <w:lang w:val="es-ES_tradnl" w:eastAsia="es-ES_tradnl"/>
          </w:rPr>
          <w:t xml:space="preserve"> </w:t>
        </w:r>
      </w:ins>
      <w:ins w:id="1226" w:author="Pablo Blanco Peris" w:date="2017-05-28T13:10:00Z">
        <w:r>
          <w:rPr>
            <w:rFonts w:ascii="Book Antiqua" w:hAnsi="Book Antiqua"/>
            <w:lang w:val="es-ES_tradnl" w:eastAsia="es-ES_tradnl"/>
          </w:rPr>
          <w:t>que es modificar el contenido de una imagen sin generar dudas sobre ello.</w:t>
        </w:r>
      </w:ins>
      <w:moveFrom w:id="1227" w:author="Pablo Blanco Peris" w:date="2017-05-27T11:13:00Z">
        <w:r w:rsidR="00A900D0" w:rsidRPr="00FF3E46" w:rsidDel="00165D1E">
          <w:rPr>
            <w:rFonts w:ascii="Book Antiqua" w:hAnsi="Book Antiqua"/>
            <w:lang w:val="es-ES_tradnl" w:eastAsia="es-ES_tradnl"/>
            <w:rPrChange w:id="1228" w:author="Pablo Blanco Peris" w:date="2017-05-28T13:08:00Z">
              <w:rPr>
                <w:lang w:val="es-ES_tradnl" w:eastAsia="es-ES_tradnl"/>
              </w:rPr>
            </w:rPrChange>
          </w:rPr>
          <w:fldChar w:fldCharType="begin"/>
        </w:r>
        <w:r w:rsidR="00A900D0" w:rsidRPr="00FF3E46" w:rsidDel="00165D1E">
          <w:rPr>
            <w:rFonts w:ascii="Book Antiqua" w:hAnsi="Book Antiqua"/>
            <w:lang w:val="es-ES_tradnl" w:eastAsia="es-ES_tradnl"/>
            <w:rPrChange w:id="1229" w:author="Pablo Blanco Peris" w:date="2017-05-28T13:08:00Z">
              <w:rPr>
                <w:lang w:val="es-ES_tradnl" w:eastAsia="es-ES_tradnl"/>
              </w:rPr>
            </w:rPrChange>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A900D0" w:rsidRPr="00FF3E46" w:rsidDel="00165D1E">
          <w:rPr>
            <w:rFonts w:ascii="Book Antiqua" w:hAnsi="Book Antiqua"/>
            <w:lang w:val="es-ES_tradnl" w:eastAsia="es-ES_tradnl"/>
            <w:rPrChange w:id="1230" w:author="Pablo Blanco Peris" w:date="2017-05-28T13:08:00Z">
              <w:rPr>
                <w:lang w:val="es-ES_tradnl" w:eastAsia="es-ES_tradnl"/>
              </w:rPr>
            </w:rPrChange>
          </w:rPr>
          <w:fldChar w:fldCharType="separate"/>
        </w:r>
        <w:r w:rsidR="00A900D0" w:rsidRPr="00FF3E46" w:rsidDel="00165D1E">
          <w:rPr>
            <w:rFonts w:ascii="Book Antiqua" w:hAnsi="Book Antiqua"/>
            <w:noProof/>
            <w:lang w:val="es-ES_tradnl" w:eastAsia="es-ES_tradnl"/>
            <w:rPrChange w:id="1231" w:author="Pablo Blanco Peris" w:date="2017-05-28T13:08:00Z">
              <w:rPr>
                <w:noProof/>
                <w:lang w:val="es-ES_tradnl" w:eastAsia="es-ES_tradnl"/>
              </w:rPr>
            </w:rPrChange>
          </w:rPr>
          <w:t>[6]</w:t>
        </w:r>
        <w:r w:rsidR="00A900D0" w:rsidRPr="00FF3E46" w:rsidDel="00165D1E">
          <w:rPr>
            <w:rFonts w:ascii="Book Antiqua" w:hAnsi="Book Antiqua"/>
            <w:lang w:val="es-ES_tradnl" w:eastAsia="es-ES_tradnl"/>
            <w:rPrChange w:id="1232" w:author="Pablo Blanco Peris" w:date="2017-05-28T13:08:00Z">
              <w:rPr>
                <w:lang w:val="es-ES_tradnl" w:eastAsia="es-ES_tradnl"/>
              </w:rPr>
            </w:rPrChange>
          </w:rPr>
          <w:fldChar w:fldCharType="end"/>
        </w:r>
      </w:moveFrom>
    </w:p>
    <w:moveFromRangeEnd w:id="1218"/>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1233" w:author="Pablo Blanco Peris" w:date="2017-05-27T11:13:00Z"/>
          <w:rFonts w:ascii="Book Antiqua" w:hAnsi="Book Antiqua" w:cs="Times"/>
        </w:rPr>
      </w:pPr>
      <w:del w:id="1234"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1235" w:author="Pablo Blanco Peris" w:date="2017-05-24T17:19:00Z">
        <w:r w:rsidDel="00AE5C11">
          <w:rPr>
            <w:rFonts w:ascii="Book Antiqua" w:hAnsi="Book Antiqua" w:cs="Times"/>
            <w:noProof/>
          </w:rPr>
          <w:delText>, p.</w:delText>
        </w:r>
      </w:del>
      <w:del w:id="1236"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1237" w:name="_Toc477877525"/>
      <w:r w:rsidRPr="00DE7EEA">
        <w:rPr>
          <w:bCs/>
          <w:sz w:val="30"/>
          <w:szCs w:val="28"/>
        </w:rPr>
        <w:t xml:space="preserve"> </w:t>
      </w:r>
      <w:bookmarkStart w:id="1238" w:name="_Toc483414158"/>
      <w:r w:rsidRPr="00DE7EEA">
        <w:rPr>
          <w:bCs/>
          <w:sz w:val="30"/>
          <w:szCs w:val="28"/>
        </w:rPr>
        <w:t>Falsificación mediante empalme</w:t>
      </w:r>
      <w:bookmarkEnd w:id="1237"/>
      <w:bookmarkEnd w:id="1238"/>
    </w:p>
    <w:p w14:paraId="75C6A5BE" w14:textId="2501CE65" w:rsidR="00E24D15" w:rsidRDefault="00F4745A">
      <w:pPr>
        <w:jc w:val="both"/>
        <w:rPr>
          <w:ins w:id="1239" w:author="Pablo Blanco Peris" w:date="2017-05-28T12:57:00Z"/>
          <w:rFonts w:ascii="Book Antiqua" w:hAnsi="Book Antiqua" w:cs="Times"/>
        </w:rPr>
        <w:pPrChange w:id="1240" w:author="Pablo Blanco Peris" w:date="2017-05-24T17:59:00Z">
          <w:pPr/>
        </w:pPrChange>
      </w:pPr>
      <w:del w:id="1241" w:author="Pablo Blanco Peris" w:date="2017-05-28T12:54:00Z">
        <w:r w:rsidRPr="00F4745A" w:rsidDel="00E24D15">
          <w:rPr>
            <w:rFonts w:ascii="Book Antiqua" w:hAnsi="Book Antiqua" w:cs="Times"/>
          </w:rPr>
          <w:delTex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delText>
        </w:r>
      </w:del>
      <w:ins w:id="1242" w:author="Pablo Blanco Peris" w:date="2017-05-28T12:54:00Z">
        <w:r w:rsidR="00E24D15">
          <w:rPr>
            <w:rFonts w:ascii="Book Antiqua" w:hAnsi="Book Antiqua" w:cs="Times"/>
          </w:rPr>
          <w:t xml:space="preserve">La técnica de manipulación de imágenes mediante empalme es una de las </w:t>
        </w:r>
      </w:ins>
      <w:ins w:id="1243" w:author="Pablo Blanco Peris" w:date="2017-05-28T12:55:00Z">
        <w:r w:rsidR="00E24D15">
          <w:rPr>
            <w:rFonts w:ascii="Book Antiqua" w:hAnsi="Book Antiqua" w:cs="Times"/>
          </w:rPr>
          <w:t>más</w:t>
        </w:r>
      </w:ins>
      <w:ins w:id="1244" w:author="Pablo Blanco Peris" w:date="2017-05-28T12:54:00Z">
        <w:r w:rsidR="00E24D15">
          <w:rPr>
            <w:rFonts w:ascii="Book Antiqua" w:hAnsi="Book Antiqua" w:cs="Times"/>
          </w:rPr>
          <w:t xml:space="preserve"> empleadas hoy en d</w:t>
        </w:r>
      </w:ins>
      <w:ins w:id="1245" w:author="Pablo Blanco Peris" w:date="2017-05-28T12:55:00Z">
        <w:r w:rsidR="00E24D15">
          <w:rPr>
            <w:rFonts w:ascii="Book Antiqua" w:hAnsi="Book Antiqua" w:cs="Times"/>
          </w:rPr>
          <w:t>ía, este método consiste en cortar cierto contenido de una imagen y pegarlo en otra.</w:t>
        </w:r>
      </w:ins>
      <w:ins w:id="1246" w:author="Pablo Blanco Peris" w:date="2017-05-28T13:04:00Z">
        <w:r w:rsidR="00BC4248">
          <w:rPr>
            <w:rFonts w:ascii="Book Antiqua" w:hAnsi="Book Antiqua" w:cs="Times"/>
          </w:rPr>
          <w:t xml:space="preserve"> Con intención de mezclar dos imágenes para manipular una escena.</w:t>
        </w:r>
      </w:ins>
    </w:p>
    <w:p w14:paraId="40993E68" w14:textId="1E6D283D" w:rsidR="007D0F91" w:rsidRDefault="00E24D15">
      <w:pPr>
        <w:jc w:val="both"/>
        <w:rPr>
          <w:ins w:id="1247" w:author="Pablo Blanco Peris" w:date="2017-05-28T13:03:00Z"/>
          <w:rFonts w:ascii="Book Antiqua" w:hAnsi="Book Antiqua" w:cs="Times"/>
        </w:rPr>
        <w:pPrChange w:id="1248" w:author="Pablo Blanco Peris" w:date="2017-05-24T17:59:00Z">
          <w:pPr/>
        </w:pPrChange>
      </w:pPr>
      <w:ins w:id="1249" w:author="Pablo Blanco Peris" w:date="2017-05-28T12:57:00Z">
        <w:r>
          <w:rPr>
            <w:rFonts w:ascii="Book Antiqua" w:hAnsi="Book Antiqua" w:cs="Times"/>
          </w:rPr>
          <w:t xml:space="preserve">A día de hoy existe una cantidad abrumadora de imágenes </w:t>
        </w:r>
        <w:r w:rsidR="007D0F91">
          <w:rPr>
            <w:rFonts w:ascii="Book Antiqua" w:hAnsi="Book Antiqua" w:cs="Times"/>
          </w:rPr>
          <w:t xml:space="preserve">creadas mediante empalme, a pesar de ello, muchos medios de </w:t>
        </w:r>
      </w:ins>
      <w:ins w:id="1250" w:author="Pablo Blanco Peris" w:date="2017-05-28T12:58:00Z">
        <w:r w:rsidR="007D0F91">
          <w:rPr>
            <w:rFonts w:ascii="Book Antiqua" w:hAnsi="Book Antiqua" w:cs="Times"/>
          </w:rPr>
          <w:t>información</w:t>
        </w:r>
      </w:ins>
      <w:ins w:id="1251" w:author="Pablo Blanco Peris" w:date="2017-05-28T12:57:00Z">
        <w:r w:rsidR="007D0F91">
          <w:rPr>
            <w:rFonts w:ascii="Book Antiqua" w:hAnsi="Book Antiqua" w:cs="Times"/>
          </w:rPr>
          <w:t xml:space="preserve"> </w:t>
        </w:r>
      </w:ins>
      <w:ins w:id="1252" w:author="Pablo Blanco Peris" w:date="2017-05-28T12:58:00Z">
        <w:r w:rsidR="007D0F91">
          <w:rPr>
            <w:rFonts w:ascii="Book Antiqua" w:hAnsi="Book Antiqua" w:cs="Times"/>
          </w:rPr>
          <w:t>las intentan vender como contenido original y verdadero</w:t>
        </w:r>
      </w:ins>
      <w:ins w:id="1253" w:author="Pablo Blanco Peris" w:date="2017-05-28T13:03:00Z">
        <w:r w:rsidR="00BC4248">
          <w:rPr>
            <w:rFonts w:ascii="Book Antiqua" w:hAnsi="Book Antiqua" w:cs="Times"/>
          </w:rPr>
          <w:t>, tanto en revistas o televisión, por ejemplo</w:t>
        </w:r>
      </w:ins>
      <w:ins w:id="1254" w:author="Pablo Blanco Peris" w:date="2017-05-28T12:59:00Z">
        <w:r w:rsidR="007D0F91">
          <w:rPr>
            <w:rFonts w:ascii="Book Antiqua" w:hAnsi="Book Antiqua" w:cs="Times"/>
          </w:rPr>
          <w:t>.</w:t>
        </w:r>
      </w:ins>
    </w:p>
    <w:p w14:paraId="4FB97F5E" w14:textId="77777777" w:rsidR="00BC4248" w:rsidRDefault="00BC4248">
      <w:pPr>
        <w:jc w:val="both"/>
        <w:rPr>
          <w:ins w:id="1255" w:author="Pablo Blanco Peris" w:date="2017-05-28T12:59:00Z"/>
          <w:rFonts w:ascii="Book Antiqua" w:hAnsi="Book Antiqua" w:cs="Times"/>
        </w:rPr>
        <w:pPrChange w:id="1256" w:author="Pablo Blanco Peris" w:date="2017-05-24T17:59:00Z">
          <w:pPr/>
        </w:pPrChange>
      </w:pPr>
    </w:p>
    <w:p w14:paraId="457E84D6" w14:textId="23FFF056" w:rsidR="00BC4248" w:rsidRDefault="007D0F91">
      <w:pPr>
        <w:jc w:val="both"/>
        <w:rPr>
          <w:ins w:id="1257" w:author="Pablo Blanco Peris" w:date="2017-05-28T13:32:00Z"/>
          <w:rFonts w:ascii="Book Antiqua" w:hAnsi="Book Antiqua" w:cs="Times"/>
        </w:rPr>
        <w:pPrChange w:id="1258" w:author="Pablo Blanco Peris" w:date="2017-05-24T17:59:00Z">
          <w:pPr/>
        </w:pPrChange>
      </w:pPr>
      <w:ins w:id="1259" w:author="Pablo Blanco Peris" w:date="2017-05-28T12:59:00Z">
        <w:r>
          <w:rPr>
            <w:rFonts w:ascii="Book Antiqua" w:hAnsi="Book Antiqua" w:cs="Times"/>
          </w:rPr>
          <w:t xml:space="preserve">La </w:t>
        </w:r>
      </w:ins>
      <w:ins w:id="1260" w:author="Pablo Blanco Peris" w:date="2017-05-28T13:00:00Z">
        <w:r w:rsidR="00BC4248">
          <w:rPr>
            <w:rFonts w:ascii="Book Antiqua" w:hAnsi="Book Antiqua" w:cs="Times"/>
          </w:rPr>
          <w:t xml:space="preserve">gran variedad </w:t>
        </w:r>
      </w:ins>
      <w:ins w:id="1261" w:author="Pablo Blanco Peris" w:date="2017-05-28T12:59:00Z">
        <w:r>
          <w:rPr>
            <w:rFonts w:ascii="Book Antiqua" w:hAnsi="Book Antiqua" w:cs="Times"/>
          </w:rPr>
          <w:t>de aplicaciones de</w:t>
        </w:r>
      </w:ins>
      <w:ins w:id="1262" w:author="Pablo Blanco Peris" w:date="2017-05-28T13:00:00Z">
        <w:r w:rsidR="00BC4248">
          <w:rPr>
            <w:rFonts w:ascii="Book Antiqua" w:hAnsi="Book Antiqua" w:cs="Times"/>
          </w:rPr>
          <w:t xml:space="preserve"> edición de imágenes que existe en esta época facilita de manera exponencial la </w:t>
        </w:r>
      </w:ins>
      <w:ins w:id="1263" w:author="Pablo Blanco Peris" w:date="2017-05-28T13:01:00Z">
        <w:r w:rsidR="00BC4248">
          <w:rPr>
            <w:rFonts w:ascii="Book Antiqua" w:hAnsi="Book Antiqua" w:cs="Times"/>
          </w:rPr>
          <w:t>creación</w:t>
        </w:r>
      </w:ins>
      <w:ins w:id="1264" w:author="Pablo Blanco Peris" w:date="2017-05-28T13:00:00Z">
        <w:r w:rsidR="00BC4248">
          <w:rPr>
            <w:rFonts w:ascii="Book Antiqua" w:hAnsi="Book Antiqua" w:cs="Times"/>
          </w:rPr>
          <w:t xml:space="preserve"> </w:t>
        </w:r>
      </w:ins>
      <w:ins w:id="1265" w:author="Pablo Blanco Peris" w:date="2017-05-28T13:01:00Z">
        <w:r w:rsidR="00BC4248">
          <w:rPr>
            <w:rFonts w:ascii="Book Antiqua" w:hAnsi="Book Antiqua" w:cs="Times"/>
          </w:rPr>
          <w:t>de este tipo de imágenes, ya que</w:t>
        </w:r>
      </w:ins>
      <w:ins w:id="1266" w:author="Pablo Blanco Peris" w:date="2017-05-28T13:02:00Z">
        <w:r w:rsidR="00BC4248">
          <w:rPr>
            <w:rFonts w:ascii="Book Antiqua" w:hAnsi="Book Antiqua" w:cs="Times"/>
          </w:rPr>
          <w:t>,</w:t>
        </w:r>
      </w:ins>
      <w:ins w:id="1267" w:author="Pablo Blanco Peris" w:date="2017-05-28T13:01:00Z">
        <w:r w:rsidR="00BC4248">
          <w:rPr>
            <w:rFonts w:ascii="Book Antiqua" w:hAnsi="Book Antiqua" w:cs="Times"/>
          </w:rPr>
          <w:t xml:space="preserve"> cualquier persona que sepa manejar una </w:t>
        </w:r>
      </w:ins>
      <w:ins w:id="1268" w:author="Pablo Blanco Peris" w:date="2017-05-28T13:02:00Z">
        <w:r w:rsidR="00BC4248">
          <w:rPr>
            <w:rFonts w:ascii="Book Antiqua" w:hAnsi="Book Antiqua" w:cs="Times"/>
          </w:rPr>
          <w:t>aplicación</w:t>
        </w:r>
      </w:ins>
      <w:ins w:id="1269" w:author="Pablo Blanco Peris" w:date="2017-05-28T13:01:00Z">
        <w:r w:rsidR="00BC4248">
          <w:rPr>
            <w:rFonts w:ascii="Book Antiqua" w:hAnsi="Book Antiqua" w:cs="Times"/>
          </w:rPr>
          <w:t xml:space="preserve"> </w:t>
        </w:r>
      </w:ins>
      <w:ins w:id="1270" w:author="Pablo Blanco Peris" w:date="2017-05-28T13:02:00Z">
        <w:r w:rsidR="00BC4248">
          <w:rPr>
            <w:rFonts w:ascii="Book Antiqua" w:hAnsi="Book Antiqua" w:cs="Times"/>
          </w:rPr>
          <w:t xml:space="preserve">de este estilo, no </w:t>
        </w:r>
      </w:ins>
      <w:ins w:id="1271" w:author="Pablo Blanco Peris" w:date="2017-05-28T13:03:00Z">
        <w:r w:rsidR="00BC4248">
          <w:rPr>
            <w:rFonts w:ascii="Book Antiqua" w:hAnsi="Book Antiqua" w:cs="Times"/>
          </w:rPr>
          <w:t xml:space="preserve">necesariamente </w:t>
        </w:r>
      </w:ins>
      <w:ins w:id="1272" w:author="Pablo Blanco Peris" w:date="2017-05-28T13:02:00Z">
        <w:r w:rsidR="00BC4248">
          <w:rPr>
            <w:rFonts w:ascii="Book Antiqua" w:hAnsi="Book Antiqua" w:cs="Times"/>
          </w:rPr>
          <w:t>a nivel experto, puede crear contenido de estas características sin ninguna complicación</w:t>
        </w:r>
      </w:ins>
      <w:ins w:id="1273" w:author="Pablo Blanco Peris" w:date="2017-05-28T13:03:00Z">
        <w:r w:rsidR="00BC4248">
          <w:rPr>
            <w:rFonts w:ascii="Book Antiqua" w:hAnsi="Book Antiqua" w:cs="Times"/>
          </w:rPr>
          <w:t xml:space="preserve"> sin que </w:t>
        </w:r>
      </w:ins>
      <w:ins w:id="1274" w:author="Pablo Blanco Peris" w:date="2017-05-28T13:07:00Z">
        <w:r w:rsidR="006A4CBB">
          <w:rPr>
            <w:rFonts w:ascii="Book Antiqua" w:hAnsi="Book Antiqua" w:cs="Times"/>
          </w:rPr>
          <w:t xml:space="preserve">la manipulación </w:t>
        </w:r>
      </w:ins>
      <w:ins w:id="1275" w:author="Pablo Blanco Peris" w:date="2017-05-28T13:03:00Z">
        <w:r w:rsidR="00BC4248">
          <w:rPr>
            <w:rFonts w:ascii="Book Antiqua" w:hAnsi="Book Antiqua" w:cs="Times"/>
          </w:rPr>
          <w:t>sea apreciable</w:t>
        </w:r>
      </w:ins>
      <w:ins w:id="1276" w:author="Pablo Blanco Peris" w:date="2017-05-28T13:02:00Z">
        <w:r w:rsidR="00BC4248">
          <w:rPr>
            <w:rFonts w:ascii="Book Antiqua" w:hAnsi="Book Antiqua" w:cs="Times"/>
          </w:rPr>
          <w:t>.</w:t>
        </w:r>
      </w:ins>
    </w:p>
    <w:p w14:paraId="716546A6" w14:textId="77777777" w:rsidR="004253C9" w:rsidRDefault="004253C9">
      <w:pPr>
        <w:jc w:val="both"/>
        <w:rPr>
          <w:ins w:id="1277" w:author="Pablo Blanco Peris" w:date="2017-05-28T13:32:00Z"/>
          <w:rFonts w:ascii="Book Antiqua" w:hAnsi="Book Antiqua" w:cs="Times"/>
        </w:rPr>
        <w:pPrChange w:id="1278" w:author="Pablo Blanco Peris" w:date="2017-05-24T17:59:00Z">
          <w:pPr/>
        </w:pPrChange>
      </w:pPr>
    </w:p>
    <w:p w14:paraId="6CB53486" w14:textId="294B6291" w:rsidR="00E64B63" w:rsidRDefault="004253C9">
      <w:pPr>
        <w:jc w:val="both"/>
        <w:rPr>
          <w:ins w:id="1279" w:author="Pablo Blanco Peris" w:date="2017-05-28T13:04:00Z"/>
          <w:rFonts w:ascii="Book Antiqua" w:hAnsi="Book Antiqua" w:cs="Times"/>
        </w:rPr>
        <w:pPrChange w:id="1280" w:author="Pablo Blanco Peris" w:date="2017-05-24T17:59:00Z">
          <w:pPr/>
        </w:pPrChange>
      </w:pPr>
      <w:ins w:id="1281" w:author="Pablo Blanco Peris" w:date="2017-05-28T13:32:00Z">
        <w:r>
          <w:rPr>
            <w:rFonts w:ascii="Book Antiqua" w:hAnsi="Book Antiqua" w:cs="Times"/>
          </w:rPr>
          <w:t xml:space="preserve">En la figura que se muestra a </w:t>
        </w:r>
      </w:ins>
      <w:ins w:id="1282" w:author="Pablo Blanco Peris" w:date="2017-05-28T13:33:00Z">
        <w:r>
          <w:rPr>
            <w:rFonts w:ascii="Book Antiqua" w:hAnsi="Book Antiqua" w:cs="Times"/>
          </w:rPr>
          <w:t>continuación</w:t>
        </w:r>
      </w:ins>
      <w:ins w:id="1283" w:author="Pablo Blanco Peris" w:date="2017-05-28T13:37:00Z">
        <w:r w:rsidR="00E64B63">
          <w:rPr>
            <w:rFonts w:ascii="Book Antiqua" w:hAnsi="Book Antiqua" w:cs="Times"/>
          </w:rPr>
          <w:t xml:space="preserve"> </w:t>
        </w:r>
      </w:ins>
      <w:ins w:id="1284" w:author="Pablo Blanco Peris" w:date="2017-05-28T13:38:00Z">
        <w:r w:rsidR="00E64B63">
          <w:rPr>
            <w:rFonts w:ascii="Book Antiqua" w:hAnsi="Book Antiqua" w:cs="Times"/>
          </w:rPr>
          <w:fldChar w:fldCharType="begin"/>
        </w:r>
        <w:r w:rsidR="00E64B63">
          <w:rPr>
            <w:rFonts w:ascii="Book Antiqua" w:hAnsi="Book Antiqua" w:cs="Times"/>
          </w:rPr>
          <w:instrText xml:space="preserve"> ADDIN ZOTERO_ITEM CSL_CITATION {"citationID":"a21vkul98mv","properties":{"formattedCitation":"[8]","plainCitation":"[8]"},"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ins>
      <w:r w:rsidR="00E64B63">
        <w:rPr>
          <w:rFonts w:ascii="Book Antiqua" w:hAnsi="Book Antiqua" w:cs="Times"/>
        </w:rPr>
        <w:fldChar w:fldCharType="separate"/>
      </w:r>
      <w:ins w:id="1285" w:author="Pablo Blanco Peris" w:date="2017-05-28T13:38:00Z">
        <w:r w:rsidR="00E64B63">
          <w:rPr>
            <w:rFonts w:ascii="Book Antiqua" w:hAnsi="Book Antiqua" w:cs="Times"/>
            <w:noProof/>
          </w:rPr>
          <w:t>[8]</w:t>
        </w:r>
        <w:r w:rsidR="00E64B63">
          <w:rPr>
            <w:rFonts w:ascii="Book Antiqua" w:hAnsi="Book Antiqua" w:cs="Times"/>
          </w:rPr>
          <w:fldChar w:fldCharType="end"/>
        </w:r>
        <w:r w:rsidR="00E64B63">
          <w:rPr>
            <w:rFonts w:ascii="Book Antiqua" w:hAnsi="Book Antiqua" w:cs="Times"/>
          </w:rPr>
          <w:t xml:space="preserve"> aparecen 5 ejemplos de imágenes manipuladas mediante empalme.</w:t>
        </w:r>
      </w:ins>
      <w:ins w:id="1286" w:author="Pablo Blanco Peris" w:date="2017-05-28T13:39:00Z">
        <w:r w:rsidR="00E64B63">
          <w:rPr>
            <w:rFonts w:ascii="Book Antiqua" w:hAnsi="Book Antiqua" w:cs="Times"/>
          </w:rPr>
          <w:t xml:space="preserve"> </w:t>
        </w:r>
      </w:ins>
      <w:ins w:id="1287" w:author="Pablo Blanco Peris" w:date="2017-05-28T13:38:00Z">
        <w:r w:rsidR="00E64B63">
          <w:rPr>
            <w:rFonts w:ascii="Book Antiqua" w:hAnsi="Book Antiqua" w:cs="Times"/>
          </w:rPr>
          <w:t xml:space="preserve">Las imágenes de abajo son las resultantes de la mezcla de las dos </w:t>
        </w:r>
      </w:ins>
      <w:ins w:id="1288" w:author="Pablo Blanco Peris" w:date="2017-05-28T13:39:00Z">
        <w:r w:rsidR="00E64B63">
          <w:rPr>
            <w:rFonts w:ascii="Book Antiqua" w:hAnsi="Book Antiqua" w:cs="Times"/>
          </w:rPr>
          <w:t>imágenes</w:t>
        </w:r>
      </w:ins>
      <w:ins w:id="1289" w:author="Pablo Blanco Peris" w:date="2017-05-28T13:38:00Z">
        <w:r w:rsidR="00E64B63">
          <w:rPr>
            <w:rFonts w:ascii="Book Antiqua" w:hAnsi="Book Antiqua" w:cs="Times"/>
          </w:rPr>
          <w:t xml:space="preserve"> </w:t>
        </w:r>
      </w:ins>
      <w:ins w:id="1290" w:author="Pablo Blanco Peris" w:date="2017-05-28T13:39:00Z">
        <w:r w:rsidR="00E64B63">
          <w:rPr>
            <w:rFonts w:ascii="Book Antiqua" w:hAnsi="Book Antiqua" w:cs="Times"/>
          </w:rPr>
          <w:t>superiores.</w:t>
        </w:r>
      </w:ins>
    </w:p>
    <w:p w14:paraId="2DD75A9D" w14:textId="77777777" w:rsidR="00F60594" w:rsidRDefault="00F60594">
      <w:pPr>
        <w:jc w:val="both"/>
        <w:rPr>
          <w:ins w:id="1291" w:author="Pablo Blanco Peris" w:date="2017-05-28T13:25:00Z"/>
          <w:rFonts w:ascii="Book Antiqua" w:hAnsi="Book Antiqua" w:cs="Times"/>
        </w:rPr>
        <w:pPrChange w:id="1292" w:author="Pablo Blanco Peris" w:date="2017-05-24T17:59:00Z">
          <w:pPr/>
        </w:pPrChange>
      </w:pPr>
    </w:p>
    <w:p w14:paraId="39BC0CCE" w14:textId="77777777" w:rsidR="00F60594" w:rsidRDefault="00F60594">
      <w:pPr>
        <w:jc w:val="both"/>
        <w:rPr>
          <w:ins w:id="1293" w:author="Pablo Blanco Peris" w:date="2017-05-28T13:25:00Z"/>
          <w:rFonts w:ascii="Book Antiqua" w:hAnsi="Book Antiqua" w:cs="Times"/>
        </w:rPr>
        <w:pPrChange w:id="1294" w:author="Pablo Blanco Peris" w:date="2017-05-24T17:59:00Z">
          <w:pPr/>
        </w:pPrChange>
      </w:pPr>
    </w:p>
    <w:p w14:paraId="1863F737" w14:textId="6B4343AE" w:rsidR="00F4745A" w:rsidRPr="00F4745A" w:rsidRDefault="00AE3628">
      <w:pPr>
        <w:jc w:val="both"/>
        <w:rPr>
          <w:rFonts w:ascii="Book Antiqua" w:hAnsi="Book Antiqua" w:cs="Times"/>
        </w:rPr>
        <w:pPrChange w:id="1295" w:author="Pablo Blanco Peris" w:date="2017-05-24T17:59:00Z">
          <w:pPr/>
        </w:pPrChange>
      </w:pPr>
      <w:ins w:id="1296" w:author="Pablo Blanco Peris" w:date="2017-05-28T13:26:00Z">
        <w:r w:rsidRPr="00AE3628">
          <w:rPr>
            <w:rFonts w:ascii="Book Antiqua" w:hAnsi="Book Antiqua" w:cs="Times"/>
            <w:noProof/>
            <w:lang w:val="es-ES_tradnl" w:eastAsia="es-ES_tradnl"/>
            <w:rPrChange w:id="1297" w:author="Unknown">
              <w:rPr>
                <w:noProof/>
                <w:lang w:val="es-ES_tradnl" w:eastAsia="es-ES_tradnl"/>
              </w:rPr>
            </w:rPrChange>
          </w:rPr>
          <w:drawing>
            <wp:inline distT="0" distB="0" distL="0" distR="0" wp14:anchorId="0E884CBF" wp14:editId="1542FF52">
              <wp:extent cx="5400675" cy="36525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3652520"/>
                      </a:xfrm>
                      <a:prstGeom prst="rect">
                        <a:avLst/>
                      </a:prstGeom>
                    </pic:spPr>
                  </pic:pic>
                </a:graphicData>
              </a:graphic>
            </wp:inline>
          </w:drawing>
        </w:r>
      </w:ins>
      <w:del w:id="1298" w:author="Pablo Blanco Peris" w:date="2017-05-28T12:54:00Z">
        <w:r w:rsidR="00F4745A" w:rsidRPr="00F4745A" w:rsidDel="00E24D15">
          <w:rPr>
            <w:rFonts w:ascii="Book Antiqua" w:hAnsi="Book Antiqua" w:cs="Times"/>
          </w:rPr>
          <w:delText>.</w:delText>
        </w:r>
      </w:del>
    </w:p>
    <w:p w14:paraId="5D7D6B74" w14:textId="77777777" w:rsidR="005006D7" w:rsidRDefault="005006D7" w:rsidP="005006D7">
      <w:pPr>
        <w:jc w:val="center"/>
        <w:rPr>
          <w:ins w:id="1299" w:author="Pablo Blanco Peris" w:date="2017-05-28T13:30:00Z"/>
          <w:iCs/>
        </w:rPr>
      </w:pPr>
      <w:ins w:id="1300" w:author="Pablo Blanco Peris" w:date="2017-05-28T13:30:00Z">
        <w:r>
          <w:rPr>
            <w:iCs/>
          </w:rPr>
          <w:tab/>
        </w:r>
      </w:ins>
    </w:p>
    <w:p w14:paraId="12B5A4BC" w14:textId="76673B92" w:rsidR="005006D7" w:rsidRPr="008B6AE5" w:rsidRDefault="005006D7" w:rsidP="005006D7">
      <w:pPr>
        <w:jc w:val="center"/>
        <w:rPr>
          <w:ins w:id="1301" w:author="Pablo Blanco Peris" w:date="2017-05-28T13:30:00Z"/>
          <w:rFonts w:ascii="Book Antiqua" w:hAnsi="Book Antiqua" w:cs="Times"/>
          <w:i/>
          <w:sz w:val="20"/>
        </w:rPr>
      </w:pPr>
      <w:ins w:id="1302" w:author="Pablo Blanco Peris" w:date="2017-05-28T13:30:00Z">
        <w:r w:rsidRPr="008B6AE5">
          <w:rPr>
            <w:rFonts w:ascii="Book Antiqua" w:hAnsi="Book Antiqua" w:cs="Times"/>
            <w:i/>
            <w:sz w:val="20"/>
          </w:rPr>
          <w:lastRenderedPageBreak/>
          <w:t xml:space="preserve">Figura </w:t>
        </w:r>
        <w:r>
          <w:rPr>
            <w:rFonts w:ascii="Book Antiqua" w:hAnsi="Book Antiqua" w:cs="Times"/>
            <w:i/>
            <w:sz w:val="20"/>
          </w:rPr>
          <w:t xml:space="preserve">3.5: Ejemplo de </w:t>
        </w:r>
      </w:ins>
      <w:ins w:id="1303" w:author="Pablo Blanco Peris" w:date="2017-05-28T13:32:00Z">
        <w:r w:rsidR="004253C9">
          <w:rPr>
            <w:rFonts w:ascii="Book Antiqua" w:hAnsi="Book Antiqua" w:cs="Times"/>
            <w:i/>
            <w:sz w:val="20"/>
          </w:rPr>
          <w:t>empalme de imágenes obtenidas del Dataset CASIA TIDE V2.0.</w:t>
        </w:r>
      </w:ins>
    </w:p>
    <w:p w14:paraId="4E0FAC9B" w14:textId="33C11E56" w:rsidR="00A33B5E" w:rsidRDefault="00A33B5E">
      <w:pPr>
        <w:pStyle w:val="Estilo12ptPrimeralnea05cm"/>
        <w:tabs>
          <w:tab w:val="left" w:pos="1849"/>
        </w:tabs>
        <w:rPr>
          <w:iCs/>
          <w:szCs w:val="24"/>
        </w:rPr>
        <w:pPrChange w:id="1304" w:author="Pablo Blanco Peris" w:date="2017-05-28T13:30:00Z">
          <w:pPr>
            <w:pStyle w:val="Estilo12ptPrimeralnea05cm"/>
          </w:pPr>
        </w:pPrChange>
      </w:pPr>
    </w:p>
    <w:p w14:paraId="4A5D95EB" w14:textId="2876899F" w:rsidR="005907EE" w:rsidRDefault="00F30566">
      <w:pPr>
        <w:pStyle w:val="Ttulo1"/>
        <w:numPr>
          <w:ilvl w:val="0"/>
          <w:numId w:val="19"/>
        </w:numPr>
        <w:ind w:left="284" w:hanging="284"/>
        <w:rPr>
          <w:ins w:id="1305" w:author="Pablo Blanco Peris" w:date="2017-05-24T19:15:00Z"/>
          <w:bCs/>
          <w:smallCaps w:val="0"/>
        </w:rPr>
      </w:pPr>
      <w:bookmarkStart w:id="1306" w:name="_Toc483414159"/>
      <w:r>
        <w:rPr>
          <w:bCs/>
          <w:smallCaps w:val="0"/>
        </w:rPr>
        <w:lastRenderedPageBreak/>
        <w:t>TÉCNICAS DE IDENTIFICACIÓN DE MANIPULACIONES DE IMÁGENES DIGITALES</w:t>
      </w:r>
      <w:bookmarkEnd w:id="1306"/>
    </w:p>
    <w:p w14:paraId="150F269C" w14:textId="77777777" w:rsidR="001B0516" w:rsidRDefault="001B0516">
      <w:pPr>
        <w:rPr>
          <w:ins w:id="1307" w:author="Pablo Blanco Peris" w:date="2017-05-24T19:15:00Z"/>
        </w:rPr>
        <w:pPrChange w:id="1308" w:author="Pablo Blanco Peris" w:date="2017-05-24T19:15:00Z">
          <w:pPr>
            <w:pStyle w:val="Ttulo1"/>
            <w:numPr>
              <w:numId w:val="19"/>
            </w:numPr>
            <w:ind w:left="284" w:hanging="284"/>
          </w:pPr>
        </w:pPrChange>
      </w:pPr>
    </w:p>
    <w:p w14:paraId="15722253" w14:textId="4CA9379A" w:rsidR="001B0516" w:rsidRDefault="001B0516">
      <w:pPr>
        <w:jc w:val="both"/>
        <w:rPr>
          <w:ins w:id="1309" w:author="Pablo Blanco Peris" w:date="2017-05-24T19:17:00Z"/>
          <w:rFonts w:cs="Times"/>
        </w:rPr>
        <w:pPrChange w:id="1310" w:author="Pablo Blanco Peris" w:date="2017-05-24T19:15:00Z">
          <w:pPr>
            <w:pStyle w:val="Ttulo1"/>
            <w:numPr>
              <w:numId w:val="19"/>
            </w:numPr>
            <w:ind w:left="284" w:hanging="284"/>
          </w:pPr>
        </w:pPrChange>
      </w:pPr>
      <w:ins w:id="1311" w:author="Pablo Blanco Peris" w:date="2017-05-24T19:15:00Z">
        <w:r>
          <w:rPr>
            <w:rFonts w:ascii="Book Antiqua" w:hAnsi="Book Antiqua" w:cs="Times"/>
          </w:rPr>
          <w:t>Desafortunadamente hoy en día existe mucha facilidad a la hora de manipular contenido multimedia</w:t>
        </w:r>
      </w:ins>
      <w:ins w:id="1312" w:author="Pablo Blanco Peris" w:date="2017-05-24T19:17:00Z">
        <w:r w:rsidR="006102B2">
          <w:rPr>
            <w:rFonts w:ascii="Book Antiqua" w:hAnsi="Book Antiqua" w:cs="Times"/>
          </w:rPr>
          <w:t>, ya que, imágenes, documentos y archivos son muy vulnerables en este ámbito.</w:t>
        </w:r>
      </w:ins>
    </w:p>
    <w:p w14:paraId="12C6DF1F" w14:textId="50B23D5C" w:rsidR="006102B2" w:rsidRDefault="006102B2">
      <w:pPr>
        <w:jc w:val="both"/>
        <w:rPr>
          <w:ins w:id="1313" w:author="Pablo Blanco Peris" w:date="2017-05-24T19:19:00Z"/>
          <w:rFonts w:cs="Times"/>
        </w:rPr>
        <w:pPrChange w:id="1314" w:author="Pablo Blanco Peris" w:date="2017-05-24T19:15:00Z">
          <w:pPr>
            <w:pStyle w:val="Ttulo1"/>
            <w:numPr>
              <w:numId w:val="19"/>
            </w:numPr>
            <w:ind w:left="284" w:hanging="284"/>
          </w:pPr>
        </w:pPrChange>
      </w:pPr>
      <w:ins w:id="1315" w:author="Pablo Blanco Peris" w:date="2017-05-24T19:18:00Z">
        <w:r>
          <w:rPr>
            <w:rFonts w:ascii="Book Antiqua" w:hAnsi="Book Antiqua" w:cs="Times"/>
          </w:rPr>
          <w:t xml:space="preserve">Este hecho tuvo como consecuencia el interés de muchos investigadores </w:t>
        </w:r>
      </w:ins>
      <w:ins w:id="1316" w:author="Pablo Blanco Peris" w:date="2017-05-24T19:19:00Z">
        <w:r>
          <w:rPr>
            <w:rFonts w:ascii="Book Antiqua" w:hAnsi="Book Antiqua" w:cs="Times"/>
          </w:rPr>
          <w:t>en el desarrollo de técnicas robustas para la detección de falsificación de imágenes.</w:t>
        </w:r>
      </w:ins>
    </w:p>
    <w:p w14:paraId="4C272396" w14:textId="448DBB78" w:rsidR="006102B2" w:rsidRDefault="006102B2">
      <w:pPr>
        <w:jc w:val="both"/>
        <w:rPr>
          <w:ins w:id="1317" w:author="Pablo Blanco Peris" w:date="2017-05-24T19:23:00Z"/>
          <w:rFonts w:cs="Times"/>
        </w:rPr>
        <w:pPrChange w:id="1318" w:author="Pablo Blanco Peris" w:date="2017-05-24T19:15:00Z">
          <w:pPr>
            <w:pStyle w:val="Ttulo1"/>
            <w:numPr>
              <w:numId w:val="19"/>
            </w:numPr>
            <w:ind w:left="284" w:hanging="284"/>
          </w:pPr>
        </w:pPrChange>
      </w:pPr>
      <w:ins w:id="1319" w:author="Pablo Blanco Peris" w:date="2017-05-24T19:19:00Z">
        <w:r>
          <w:rPr>
            <w:rFonts w:ascii="Book Antiqua" w:hAnsi="Book Antiqua" w:cs="Times"/>
          </w:rPr>
          <w:t xml:space="preserve">Desde entonces, una gran cantidad de algoritmos han sido desarrollados, analizados y probados con </w:t>
        </w:r>
      </w:ins>
      <w:ins w:id="1320" w:author="Pablo Blanco Peris" w:date="2017-05-24T19:20:00Z">
        <w:r>
          <w:rPr>
            <w:rFonts w:ascii="Book Antiqua" w:hAnsi="Book Antiqua" w:cs="Times"/>
          </w:rPr>
          <w:t>intención</w:t>
        </w:r>
      </w:ins>
      <w:ins w:id="1321" w:author="Pablo Blanco Peris" w:date="2017-05-24T19:19:00Z">
        <w:r>
          <w:rPr>
            <w:rFonts w:ascii="Book Antiqua" w:hAnsi="Book Antiqua" w:cs="Times"/>
          </w:rPr>
          <w:t xml:space="preserve"> </w:t>
        </w:r>
      </w:ins>
      <w:ins w:id="1322" w:author="Pablo Blanco Peris" w:date="2017-05-24T19:20:00Z">
        <w:r>
          <w:rPr>
            <w:rFonts w:ascii="Book Antiqua" w:hAnsi="Book Antiqua" w:cs="Times"/>
          </w:rPr>
          <w:t xml:space="preserve">de </w:t>
        </w:r>
      </w:ins>
      <w:ins w:id="1323" w:author="Pablo Blanco Peris" w:date="2017-05-24T19:22:00Z">
        <w:r w:rsidR="00352FC9">
          <w:rPr>
            <w:rFonts w:ascii="Book Antiqua" w:hAnsi="Book Antiqua" w:cs="Times"/>
          </w:rPr>
          <w:t xml:space="preserve">verificar la integridad de las </w:t>
        </w:r>
      </w:ins>
      <w:ins w:id="1324" w:author="Pablo Blanco Peris" w:date="2017-05-24T19:23:00Z">
        <w:r w:rsidR="00352FC9">
          <w:rPr>
            <w:rFonts w:ascii="Book Antiqua" w:hAnsi="Book Antiqua" w:cs="Times"/>
          </w:rPr>
          <w:t>imágenes</w:t>
        </w:r>
      </w:ins>
      <w:ins w:id="1325" w:author="Pablo Blanco Peris" w:date="2017-05-24T19:22:00Z">
        <w:r w:rsidR="00352FC9">
          <w:rPr>
            <w:rFonts w:ascii="Book Antiqua" w:hAnsi="Book Antiqua" w:cs="Times"/>
          </w:rPr>
          <w:t xml:space="preserve"> </w:t>
        </w:r>
      </w:ins>
      <w:ins w:id="1326" w:author="Pablo Blanco Peris" w:date="2017-05-24T19:23:00Z">
        <w:r w:rsidR="00352FC9">
          <w:rPr>
            <w:rFonts w:ascii="Book Antiqua" w:hAnsi="Book Antiqua" w:cs="Times"/>
          </w:rPr>
          <w:t>digitales a día de hoy.</w:t>
        </w:r>
      </w:ins>
    </w:p>
    <w:p w14:paraId="0C5DC064" w14:textId="77777777" w:rsidR="00352FC9" w:rsidRDefault="00352FC9">
      <w:pPr>
        <w:jc w:val="both"/>
        <w:rPr>
          <w:ins w:id="1327" w:author="Pablo Blanco Peris" w:date="2017-05-24T19:23:00Z"/>
          <w:rFonts w:cs="Times"/>
        </w:rPr>
        <w:pPrChange w:id="1328" w:author="Pablo Blanco Peris" w:date="2017-05-24T19:15:00Z">
          <w:pPr>
            <w:pStyle w:val="Ttulo1"/>
            <w:numPr>
              <w:numId w:val="19"/>
            </w:numPr>
            <w:ind w:left="284" w:hanging="284"/>
          </w:pPr>
        </w:pPrChange>
      </w:pPr>
    </w:p>
    <w:p w14:paraId="03AA6EFC" w14:textId="1F09CD0B" w:rsidR="00352FC9" w:rsidRDefault="00352FC9">
      <w:pPr>
        <w:jc w:val="both"/>
        <w:rPr>
          <w:ins w:id="1329" w:author="Pablo Blanco Peris" w:date="2017-05-28T12:43:00Z"/>
          <w:rFonts w:cs="Times"/>
        </w:rPr>
        <w:pPrChange w:id="1330" w:author="Pablo Blanco Peris" w:date="2017-05-24T19:15:00Z">
          <w:pPr>
            <w:pStyle w:val="Ttulo1"/>
            <w:numPr>
              <w:numId w:val="19"/>
            </w:numPr>
            <w:ind w:left="284" w:hanging="284"/>
          </w:pPr>
        </w:pPrChange>
      </w:pPr>
      <w:ins w:id="1331" w:author="Pablo Blanco Peris" w:date="2017-05-24T19:23:00Z">
        <w:r>
          <w:rPr>
            <w:rFonts w:ascii="Book Antiqua" w:hAnsi="Book Antiqua" w:cs="Times"/>
          </w:rPr>
          <w:t xml:space="preserve">Debido a las diferentes técnicas de manipulación de imágenes, se han desarrollado diferentes </w:t>
        </w:r>
      </w:ins>
      <w:ins w:id="1332" w:author="Pablo Blanco Peris" w:date="2017-05-24T19:24:00Z">
        <w:r>
          <w:rPr>
            <w:rFonts w:ascii="Book Antiqua" w:hAnsi="Book Antiqua" w:cs="Times"/>
          </w:rPr>
          <w:t>métodos</w:t>
        </w:r>
      </w:ins>
      <w:ins w:id="1333" w:author="Pablo Blanco Peris" w:date="2017-05-24T19:23:00Z">
        <w:r>
          <w:rPr>
            <w:rFonts w:ascii="Book Antiqua" w:hAnsi="Book Antiqua" w:cs="Times"/>
          </w:rPr>
          <w:t xml:space="preserve"> </w:t>
        </w:r>
      </w:ins>
      <w:ins w:id="1334" w:author="Pablo Blanco Peris" w:date="2017-05-24T19:24:00Z">
        <w:r>
          <w:rPr>
            <w:rFonts w:ascii="Book Antiqua" w:hAnsi="Book Antiqua" w:cs="Times"/>
          </w:rPr>
          <w:t>de detección.</w:t>
        </w:r>
      </w:ins>
    </w:p>
    <w:p w14:paraId="199AF3F3" w14:textId="77777777" w:rsidR="00976DCE" w:rsidRDefault="00976DCE">
      <w:pPr>
        <w:jc w:val="both"/>
        <w:rPr>
          <w:ins w:id="1335" w:author="Pablo Blanco Peris" w:date="2017-05-28T12:43:00Z"/>
          <w:rFonts w:cs="Times"/>
        </w:rPr>
        <w:pPrChange w:id="1336" w:author="Pablo Blanco Peris" w:date="2017-05-24T19:15:00Z">
          <w:pPr>
            <w:pStyle w:val="Ttulo1"/>
            <w:numPr>
              <w:numId w:val="19"/>
            </w:numPr>
            <w:ind w:left="284" w:hanging="284"/>
          </w:pPr>
        </w:pPrChange>
      </w:pPr>
    </w:p>
    <w:p w14:paraId="688D7A7B" w14:textId="77777777" w:rsidR="00976DCE" w:rsidRDefault="00976DCE">
      <w:pPr>
        <w:jc w:val="both"/>
        <w:rPr>
          <w:ins w:id="1337" w:author="Pablo Blanco Peris" w:date="2017-05-28T12:43:00Z"/>
          <w:rFonts w:cs="Times"/>
        </w:rPr>
        <w:pPrChange w:id="1338" w:author="Pablo Blanco Peris" w:date="2017-05-24T19:15:00Z">
          <w:pPr>
            <w:pStyle w:val="Ttulo1"/>
            <w:numPr>
              <w:numId w:val="19"/>
            </w:numPr>
            <w:ind w:left="284" w:hanging="284"/>
          </w:pPr>
        </w:pPrChange>
      </w:pPr>
    </w:p>
    <w:p w14:paraId="06BD04E8" w14:textId="1D3D41BF" w:rsidR="00207E44" w:rsidRDefault="00976DCE">
      <w:pPr>
        <w:jc w:val="both"/>
        <w:rPr>
          <w:ins w:id="1339" w:author="Pablo Blanco Peris" w:date="2017-05-28T12:44:00Z"/>
          <w:rFonts w:cs="Times"/>
        </w:rPr>
        <w:pPrChange w:id="1340" w:author="Pablo Blanco Peris" w:date="2017-05-24T19:15:00Z">
          <w:pPr>
            <w:pStyle w:val="Ttulo1"/>
            <w:numPr>
              <w:numId w:val="19"/>
            </w:numPr>
            <w:ind w:left="284" w:hanging="284"/>
          </w:pPr>
        </w:pPrChange>
      </w:pPr>
      <w:ins w:id="1341" w:author="Pablo Blanco Peris" w:date="2017-05-28T12:43:00Z">
        <w:r>
          <w:rPr>
            <w:rFonts w:ascii="Book Antiqua" w:hAnsi="Book Antiqua" w:cs="Times"/>
          </w:rPr>
          <w:t xml:space="preserve">En </w:t>
        </w:r>
        <w:r w:rsidR="00207E44">
          <w:rPr>
            <w:rFonts w:ascii="Book Antiqua" w:hAnsi="Book Antiqua" w:cs="Times"/>
          </w:rPr>
          <w:t>este gráfico se aprecia el crecimiento del número de publicaciones por año entre 2002 y 2014</w:t>
        </w:r>
      </w:ins>
      <w:ins w:id="1342" w:author="Pablo Blanco Peris" w:date="2017-05-28T12:44:00Z">
        <w:r w:rsidR="00207E44">
          <w:rPr>
            <w:rFonts w:ascii="Book Antiqua" w:hAnsi="Book Antiqua" w:cs="Times"/>
          </w:rPr>
          <w:t xml:space="preserve"> de artículos</w:t>
        </w:r>
      </w:ins>
      <w:ins w:id="1343" w:author="Pablo Blanco Peris" w:date="2017-05-28T12:47:00Z">
        <w:r w:rsidR="00207E44">
          <w:rPr>
            <w:rFonts w:ascii="Book Antiqua" w:hAnsi="Book Antiqua" w:cs="Times"/>
          </w:rPr>
          <w:t xml:space="preserve"> basados en</w:t>
        </w:r>
      </w:ins>
      <w:ins w:id="1344" w:author="Pablo Blanco Peris" w:date="2017-05-28T12:44:00Z">
        <w:r w:rsidR="00207E44">
          <w:rPr>
            <w:rFonts w:ascii="Book Antiqua" w:hAnsi="Book Antiqua" w:cs="Times"/>
          </w:rPr>
          <w:t xml:space="preserve"> técnicas de identificación de imágenes manipuladas</w:t>
        </w:r>
      </w:ins>
      <w:ins w:id="1345" w:author="Pablo Blanco Peris" w:date="2017-05-28T12:45:00Z">
        <w:r w:rsidR="00207E44">
          <w:rPr>
            <w:rFonts w:ascii="Book Antiqua" w:hAnsi="Book Antiqua" w:cs="Times"/>
          </w:rPr>
          <w:t xml:space="preserve"> según </w:t>
        </w:r>
      </w:ins>
      <w:ins w:id="1346" w:author="Pablo Blanco Peris" w:date="2017-05-28T12:46:00Z">
        <w:r w:rsidR="00207E44">
          <w:rPr>
            <w:rFonts w:ascii="Book Antiqua" w:hAnsi="Book Antiqua" w:cs="Times"/>
          </w:rPr>
          <w:fldChar w:fldCharType="begin"/>
        </w:r>
        <w:r w:rsidR="00207E44">
          <w:rPr>
            <w:rFonts w:ascii="Book Antiqua" w:hAnsi="Book Antiqua" w:cs="Times"/>
          </w:rPr>
          <w: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ins>
      <w:r w:rsidR="00207E44">
        <w:rPr>
          <w:rFonts w:ascii="Book Antiqua" w:hAnsi="Book Antiqua" w:cs="Times"/>
        </w:rPr>
        <w:fldChar w:fldCharType="separate"/>
      </w:r>
      <w:ins w:id="1347" w:author="Pablo Blanco Peris" w:date="2017-05-28T12:46:00Z">
        <w:r w:rsidR="00207E44">
          <w:rPr>
            <w:rFonts w:ascii="Book Antiqua" w:hAnsi="Book Antiqua" w:cs="Times"/>
            <w:noProof/>
          </w:rPr>
          <w:t>[5]</w:t>
        </w:r>
        <w:r w:rsidR="00207E44">
          <w:rPr>
            <w:rFonts w:ascii="Book Antiqua" w:hAnsi="Book Antiqua" w:cs="Times"/>
          </w:rPr>
          <w:fldChar w:fldCharType="end"/>
        </w:r>
      </w:ins>
      <w:ins w:id="1348" w:author="Pablo Blanco Peris" w:date="2017-05-28T12:44:00Z">
        <w:r w:rsidR="00207E44">
          <w:rPr>
            <w:rFonts w:ascii="Book Antiqua" w:hAnsi="Book Antiqua" w:cs="Times"/>
          </w:rPr>
          <w:t>.</w:t>
        </w:r>
      </w:ins>
    </w:p>
    <w:p w14:paraId="23B18AE8" w14:textId="672F3435" w:rsidR="00207E44" w:rsidRDefault="00207E44">
      <w:pPr>
        <w:jc w:val="center"/>
        <w:rPr>
          <w:ins w:id="1349" w:author="Pablo Blanco Peris" w:date="2017-05-24T19:19:00Z"/>
          <w:rFonts w:cs="Times"/>
        </w:rPr>
        <w:pPrChange w:id="1350" w:author="Pablo Blanco Peris" w:date="2017-05-28T12:50:00Z">
          <w:pPr>
            <w:pStyle w:val="Ttulo1"/>
            <w:numPr>
              <w:numId w:val="19"/>
            </w:numPr>
            <w:ind w:left="284" w:hanging="284"/>
          </w:pPr>
        </w:pPrChange>
      </w:pPr>
      <w:ins w:id="1351" w:author="Pablo Blanco Peris" w:date="2017-05-28T12:45:00Z">
        <w:r w:rsidRPr="00207E44">
          <w:rPr>
            <w:rFonts w:cs="Times"/>
            <w:noProof/>
            <w:lang w:val="es-ES_tradnl" w:eastAsia="es-ES_tradnl"/>
            <w:rPrChange w:id="1352" w:author="Unknown">
              <w:rPr>
                <w:b w:val="0"/>
                <w:smallCaps w:val="0"/>
                <w:noProof/>
                <w:lang w:eastAsia="es-ES_tradnl"/>
              </w:rPr>
            </w:rPrChange>
          </w:rPr>
          <w:drawing>
            <wp:inline distT="0" distB="0" distL="0" distR="0" wp14:anchorId="18F2CC9F" wp14:editId="79F78EFF">
              <wp:extent cx="5400675" cy="451294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4512945"/>
                      </a:xfrm>
                      <a:prstGeom prst="rect">
                        <a:avLst/>
                      </a:prstGeom>
                    </pic:spPr>
                  </pic:pic>
                </a:graphicData>
              </a:graphic>
            </wp:inline>
          </w:drawing>
        </w:r>
      </w:ins>
    </w:p>
    <w:p w14:paraId="63524666" w14:textId="17A265C6" w:rsidR="001B0516" w:rsidRPr="001B0516" w:rsidRDefault="001B0516">
      <w:pPr>
        <w:jc w:val="both"/>
        <w:rPr>
          <w:rFonts w:cs="Times"/>
          <w:smallCaps/>
          <w:rPrChange w:id="1353" w:author="Pablo Blanco Peris" w:date="2017-05-24T19:15:00Z">
            <w:rPr>
              <w:bCs/>
              <w:smallCaps w:val="0"/>
            </w:rPr>
          </w:rPrChange>
        </w:rPr>
        <w:pPrChange w:id="1354" w:author="Pablo Blanco Peris" w:date="2017-05-24T19:15:00Z">
          <w:pPr>
            <w:pStyle w:val="Ttulo1"/>
            <w:numPr>
              <w:numId w:val="19"/>
            </w:numPr>
            <w:ind w:left="284" w:hanging="284"/>
          </w:pPr>
        </w:pPrChange>
      </w:pPr>
    </w:p>
    <w:p w14:paraId="42C3827A" w14:textId="76D2D2FC" w:rsidR="00F30566" w:rsidRPr="00DE7EEA" w:rsidRDefault="00194F2C">
      <w:pPr>
        <w:pStyle w:val="Ttulo2"/>
        <w:numPr>
          <w:ilvl w:val="1"/>
          <w:numId w:val="19"/>
        </w:numPr>
        <w:rPr>
          <w:bCs/>
          <w:sz w:val="30"/>
          <w:szCs w:val="28"/>
        </w:rPr>
      </w:pPr>
      <w:bookmarkStart w:id="1355" w:name="_Toc483414160"/>
      <w:r>
        <w:rPr>
          <w:bCs/>
          <w:sz w:val="30"/>
          <w:szCs w:val="28"/>
        </w:rPr>
        <w:t>Técnicas de identificación de manipulaciones copia-pega</w:t>
      </w:r>
      <w:bookmarkEnd w:id="1355"/>
    </w:p>
    <w:p w14:paraId="61715976" w14:textId="77777777" w:rsidR="00F30566" w:rsidRDefault="00F30566" w:rsidP="00F30566"/>
    <w:p w14:paraId="5A8FCEDB" w14:textId="77777777" w:rsidR="00194F2C" w:rsidRDefault="00194F2C">
      <w:pPr>
        <w:jc w:val="both"/>
        <w:rPr>
          <w:rFonts w:ascii="Book Antiqua" w:hAnsi="Book Antiqua" w:cs="Times"/>
        </w:rPr>
        <w:pPrChange w:id="1356" w:author="Pablo Blanco Peris" w:date="2017-05-24T17:58:00Z">
          <w:pPr/>
        </w:pPrChange>
      </w:pPr>
      <w:r>
        <w:rPr>
          <w:rFonts w:ascii="Book Antiqua" w:hAnsi="Book Antiqua" w:cs="Times"/>
        </w:rPr>
        <w:t>Existen varios métodos para detectar este tipo de manipulaciones.</w:t>
      </w:r>
    </w:p>
    <w:p w14:paraId="7CB4F891" w14:textId="4433312A" w:rsidR="00974FC6" w:rsidRDefault="00194F2C">
      <w:pPr>
        <w:jc w:val="both"/>
        <w:rPr>
          <w:rFonts w:ascii="Book Antiqua" w:hAnsi="Book Antiqua" w:cs="Times"/>
        </w:rPr>
        <w:pPrChange w:id="1357"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ins w:id="1358" w:author="Pablo Blanco Peris" w:date="2017-05-28T12:46:00Z">
        <w:r w:rsidR="00207E44">
          <w:rPr>
            <w:rFonts w:ascii="Book Antiqua" w:hAnsi="Book Antiqua" w:cs="Times"/>
          </w:rPr>
          <w:instrText xml:space="preserve"> ADDIN ZOTERO_ITEM CSL_CITATION {"citationID":"ir0n64c0h","properties":{"formattedCitation":"[6]","plainCitation":"[6]"},"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ins>
      <w:del w:id="1359" w:author="Pablo Blanco Peris" w:date="2017-05-28T12:46:00Z">
        <w:r w:rsidR="00843D83" w:rsidDel="00207E44">
          <w:rPr>
            <w:rFonts w:ascii="Book Antiqua" w:hAnsi="Book Antiqua" w:cs="Times"/>
          </w:rPr>
          <w:delInstrText xml:space="preserve"> ADDIN ZOTERO_ITEM CSL_CITATION {"citationID":"ir0n64c0h","properties":{"formattedCitation":"[7]","plainCitation":"[7]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delInstrText>
        </w:r>
      </w:del>
      <w:r w:rsidR="00843D83">
        <w:rPr>
          <w:rFonts w:ascii="Book Antiqua" w:hAnsi="Book Antiqua" w:cs="Times"/>
        </w:rPr>
        <w:fldChar w:fldCharType="separate"/>
      </w:r>
      <w:ins w:id="1360" w:author="Pablo Blanco Peris" w:date="2017-05-28T12:46:00Z">
        <w:r w:rsidR="00207E44">
          <w:rPr>
            <w:rFonts w:ascii="Book Antiqua" w:hAnsi="Book Antiqua" w:cs="Times"/>
            <w:noProof/>
          </w:rPr>
          <w:t>[6]</w:t>
        </w:r>
      </w:ins>
      <w:del w:id="1361" w:author="Pablo Blanco Peris" w:date="2017-05-28T12:46:00Z">
        <w:r w:rsidR="00843D83" w:rsidRPr="00207E44" w:rsidDel="00207E44">
          <w:rPr>
            <w:rFonts w:ascii="Book Antiqua" w:hAnsi="Book Antiqua" w:cs="Times"/>
            <w:noProof/>
          </w:rPr>
          <w:delText>[7]</w:delText>
        </w:r>
      </w:del>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1362"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bloque para la extracción de características locales y reducir las dimensiones para facilitar la comparación de las medidas. Finalmente, esas características son clasificadas</w:t>
      </w:r>
      <w:del w:id="1363" w:author="Maria Solana Gonzalez" w:date="2017-05-29T16:00:00Z">
        <w:r w:rsidRPr="00F4745A" w:rsidDel="00556794">
          <w:rPr>
            <w:rFonts w:ascii="Book Antiqua" w:hAnsi="Book Antiqua" w:cs="Times"/>
          </w:rPr>
          <w:delText xml:space="preserve"> </w:delText>
        </w:r>
      </w:del>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y las partes 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1364"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1365"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1366" w:author="Pablo Blanco Peris" w:date="2017-05-24T17:58:00Z">
          <w:pPr/>
        </w:pPrChange>
      </w:pPr>
      <w:r>
        <w:rPr>
          <w:rFonts w:ascii="Book Antiqua" w:hAnsi="Book Antiqua" w:cs="Times"/>
        </w:rPr>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1367" w:author="Pablo Blanco Peris" w:date="2017-05-24T17:58:00Z">
          <w:pPr/>
        </w:pPrChange>
      </w:pPr>
    </w:p>
    <w:p w14:paraId="406AE628" w14:textId="12D112A5" w:rsidR="00557814" w:rsidRDefault="00EF2372">
      <w:pPr>
        <w:jc w:val="both"/>
        <w:rPr>
          <w:rFonts w:ascii="Book Antiqua" w:hAnsi="Book Antiqua" w:cs="Times"/>
        </w:rPr>
        <w:pPrChange w:id="1368"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ins w:id="1369" w:author="Pablo Blanco Peris" w:date="2017-05-28T12:46:00Z">
        <w:r w:rsidR="00207E44">
          <w:rPr>
            <w:rFonts w:ascii="Book Antiqua" w:hAnsi="Book Antiqua" w:cs="Times"/>
          </w:rPr>
          <w:instrText xml:space="preserve"> ADDIN ZOTERO_ITEM CSL_CITATION {"citationID":"29sd0oiv7d","properties":{"formattedCitation":"[7]","plainCitation":"[7]"},"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370" w:author="Pablo Blanco Peris" w:date="2017-05-28T12:46:00Z">
        <w:r w:rsidR="00932CC4" w:rsidDel="00207E44">
          <w:rPr>
            <w:rFonts w:ascii="Book Antiqua" w:hAnsi="Book Antiqua" w:cs="Times"/>
          </w:rPr>
          <w:del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00932CC4">
        <w:rPr>
          <w:rFonts w:ascii="Book Antiqua" w:hAnsi="Book Antiqua" w:cs="Times"/>
        </w:rPr>
        <w:fldChar w:fldCharType="separate"/>
      </w:r>
      <w:ins w:id="1371" w:author="Pablo Blanco Peris" w:date="2017-05-28T12:46:00Z">
        <w:r w:rsidR="00207E44">
          <w:rPr>
            <w:rFonts w:ascii="Book Antiqua" w:hAnsi="Book Antiqua" w:cs="Times"/>
            <w:noProof/>
          </w:rPr>
          <w:t>[7]</w:t>
        </w:r>
      </w:ins>
      <w:del w:id="1372" w:author="Pablo Blanco Peris" w:date="2017-05-28T12:46:00Z">
        <w:r w:rsidR="00932CC4" w:rsidRPr="00207E44" w:rsidDel="00207E44">
          <w:rPr>
            <w:rFonts w:ascii="Book Antiqua" w:hAnsi="Book Antiqua" w:cs="Times"/>
            <w:noProof/>
          </w:rPr>
          <w:delText>[6]</w:delText>
        </w:r>
      </w:del>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1373" w:author="Pablo Blanco Peris" w:date="2017-05-24T17:58:00Z">
          <w:pPr/>
        </w:pPrChange>
      </w:pPr>
    </w:p>
    <w:p w14:paraId="67CFE9E2" w14:textId="32E201D4" w:rsidR="00557814" w:rsidRPr="00557814" w:rsidRDefault="00557814">
      <w:pPr>
        <w:jc w:val="both"/>
        <w:rPr>
          <w:rFonts w:ascii="Book Antiqua" w:hAnsi="Book Antiqua" w:cs="Times"/>
          <w:lang w:val="es-ES_tradnl"/>
        </w:rPr>
        <w:pPrChange w:id="1374"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ins w:id="1375" w:author="Pablo Blanco Peris" w:date="2017-05-28T13:38:00Z">
        <w:r w:rsidR="00E64B63">
          <w:rPr>
            <w:rFonts w:ascii="Book Antiqua" w:hAnsi="Book Antiqua" w:cs="Times"/>
            <w:lang w:val="es-ES_tradnl"/>
          </w:rPr>
          <w:instrText xml:space="preserve"> ADDIN ZOTERO_ITEM CSL_CITATION {"citationID":"1akqfglhoq","properties":{"formattedCitation":"[9]","plainCitation":"[9]"},"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ins>
      <w:del w:id="1376" w:author="Pablo Blanco Peris" w:date="2017-05-28T13:38:00Z">
        <w:r w:rsidR="007A7A34" w:rsidDel="00E64B63">
          <w:rPr>
            <w:rFonts w:ascii="Book Antiqua" w:hAnsi="Book Antiqua" w:cs="Times"/>
            <w:lang w:val="es-ES_tradnl"/>
          </w:rPr>
          <w:del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delInstrText>
        </w:r>
      </w:del>
      <w:r w:rsidR="007A7A34">
        <w:rPr>
          <w:rFonts w:ascii="Book Antiqua" w:hAnsi="Book Antiqua" w:cs="Times"/>
          <w:lang w:val="es-ES_tradnl"/>
        </w:rPr>
        <w:fldChar w:fldCharType="separate"/>
      </w:r>
      <w:ins w:id="1377" w:author="Pablo Blanco Peris" w:date="2017-05-28T13:38:00Z">
        <w:r w:rsidR="00E64B63">
          <w:rPr>
            <w:rFonts w:ascii="Book Antiqua" w:hAnsi="Book Antiqua" w:cs="Times"/>
            <w:noProof/>
            <w:lang w:val="es-ES_tradnl"/>
          </w:rPr>
          <w:t>[9]</w:t>
        </w:r>
      </w:ins>
      <w:del w:id="1378" w:author="Pablo Blanco Peris" w:date="2017-05-28T13:38:00Z">
        <w:r w:rsidR="007A7A34" w:rsidRPr="00E64B63" w:rsidDel="00E64B63">
          <w:rPr>
            <w:rFonts w:ascii="Book Antiqua" w:hAnsi="Book Antiqua" w:cs="Times"/>
            <w:noProof/>
            <w:lang w:val="es-ES_tradnl"/>
          </w:rPr>
          <w:delText>[8]</w:delText>
        </w:r>
      </w:del>
      <w:r w:rsidR="007A7A34">
        <w:rPr>
          <w:rFonts w:ascii="Book Antiqua" w:hAnsi="Book Antiqua" w:cs="Times"/>
          <w:lang w:val="es-ES_tradnl"/>
        </w:rPr>
        <w:fldChar w:fldCharType="end"/>
      </w:r>
    </w:p>
    <w:p w14:paraId="4DFE3DD0" w14:textId="33EE29C8" w:rsidR="00932CC4" w:rsidRPr="00E96B03" w:rsidRDefault="00932CC4">
      <w:pPr>
        <w:jc w:val="both"/>
        <w:rPr>
          <w:rFonts w:ascii="Book Antiqua" w:hAnsi="Book Antiqua"/>
        </w:rPr>
        <w:pPrChange w:id="1379" w:author="Pablo Blanco Peris" w:date="2017-05-24T17:58:00Z">
          <w:pPr/>
        </w:pPrChange>
      </w:pPr>
      <w:r w:rsidRPr="00E96B03">
        <w:rPr>
          <w:rFonts w:ascii="Book Antiqua" w:hAnsi="Book Antiqua"/>
        </w:rPr>
        <w:lastRenderedPageBreak/>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ins w:id="1380" w:author="Pablo Blanco Peris" w:date="2017-05-28T12:46:00Z">
        <w:r w:rsidR="00207E44">
          <w:rPr>
            <w:rFonts w:ascii="Book Antiqua" w:hAnsi="Book Antiqua"/>
          </w:rPr>
          <w:instrText xml:space="preserve"> ADDIN ZOTERO_ITEM CSL_CITATION {"citationID":"19b2el7slh","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381" w:author="Pablo Blanco Peris" w:date="2017-05-28T12:46:00Z">
        <w:r w:rsidRPr="00E96B03" w:rsidDel="00207E44">
          <w:rPr>
            <w:rFonts w:ascii="Book Antiqua" w:hAnsi="Book Antiqua"/>
          </w:rPr>
          <w:del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Pr="00E96B03">
        <w:rPr>
          <w:rFonts w:ascii="Book Antiqua" w:hAnsi="Book Antiqua"/>
        </w:rPr>
        <w:fldChar w:fldCharType="separate"/>
      </w:r>
      <w:ins w:id="1382" w:author="Pablo Blanco Peris" w:date="2017-05-28T12:46:00Z">
        <w:r w:rsidR="00207E44">
          <w:rPr>
            <w:rFonts w:ascii="Book Antiqua" w:hAnsi="Book Antiqua"/>
            <w:noProof/>
          </w:rPr>
          <w:t>[7]</w:t>
        </w:r>
      </w:ins>
      <w:del w:id="1383" w:author="Pablo Blanco Peris" w:date="2017-05-28T12:46:00Z">
        <w:r w:rsidRPr="00207E44" w:rsidDel="00207E44">
          <w:rPr>
            <w:rFonts w:ascii="Book Antiqua" w:hAnsi="Book Antiqua"/>
            <w:noProof/>
          </w:rPr>
          <w:delText>[6]</w:delText>
        </w:r>
      </w:del>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601687F" wp14:editId="1D460FBC">
            <wp:extent cx="3062605" cy="2632186"/>
            <wp:effectExtent l="0" t="0" r="1079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7421" cy="2636325"/>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1384"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5F9B9AB" wp14:editId="6C3870F1">
            <wp:extent cx="3086735" cy="2564241"/>
            <wp:effectExtent l="0" t="0" r="1206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6686" cy="2572507"/>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1385"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2E47F982"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1386" w:author="Pablo Blanco Peris" w:date="2017-05-24T17:58:00Z">
            <w:rPr>
              <w:lang w:val="es-ES_tradnl" w:eastAsia="es-ES_tradnl"/>
            </w:rPr>
          </w:rPrChange>
        </w:rPr>
        <w:t>ω = 0.6</w:t>
      </w:r>
    </w:p>
    <w:p w14:paraId="244656BC" w14:textId="77777777" w:rsidR="00E24D15" w:rsidRDefault="00E24D15">
      <w:pPr>
        <w:pStyle w:val="Ttulo2"/>
        <w:rPr>
          <w:ins w:id="1387" w:author="Pablo Blanco Peris" w:date="2017-05-28T12:52:00Z"/>
          <w:bCs/>
          <w:sz w:val="30"/>
          <w:szCs w:val="28"/>
        </w:rPr>
      </w:pPr>
      <w:bookmarkStart w:id="1388" w:name="_Toc483414161"/>
    </w:p>
    <w:p w14:paraId="23129808" w14:textId="77777777" w:rsidR="00E24D15" w:rsidRPr="00DE7EEA" w:rsidRDefault="00E24D15">
      <w:pPr>
        <w:pStyle w:val="Ttulo2"/>
        <w:numPr>
          <w:ilvl w:val="1"/>
          <w:numId w:val="19"/>
        </w:numPr>
        <w:rPr>
          <w:ins w:id="1389" w:author="Pablo Blanco Peris" w:date="2017-05-28T12:52:00Z"/>
          <w:bCs/>
          <w:sz w:val="30"/>
          <w:szCs w:val="28"/>
        </w:rPr>
        <w:pPrChange w:id="1390" w:author="Pablo Blanco Peris" w:date="2017-05-28T12:52:00Z">
          <w:pPr>
            <w:pStyle w:val="Ttulo2"/>
            <w:numPr>
              <w:ilvl w:val="1"/>
              <w:numId w:val="35"/>
            </w:numPr>
            <w:ind w:left="792" w:hanging="432"/>
          </w:pPr>
        </w:pPrChange>
      </w:pPr>
      <w:ins w:id="1391" w:author="Pablo Blanco Peris" w:date="2017-05-28T12:52:00Z">
        <w:r>
          <w:rPr>
            <w:bCs/>
            <w:sz w:val="30"/>
            <w:szCs w:val="28"/>
          </w:rPr>
          <w:t>Técnicas de identificación de manipulaciones copia-pega</w:t>
        </w:r>
      </w:ins>
    </w:p>
    <w:p w14:paraId="20342B72" w14:textId="77777777" w:rsidR="00E24D15" w:rsidRDefault="00F30566">
      <w:pPr>
        <w:pStyle w:val="Ttulo2"/>
        <w:rPr>
          <w:ins w:id="1392" w:author="Pablo Blanco Peris" w:date="2017-05-28T12:52:00Z"/>
          <w:bCs/>
          <w:sz w:val="30"/>
          <w:szCs w:val="28"/>
        </w:rPr>
      </w:pPr>
      <w:del w:id="1393" w:author="Pablo Blanco Peris" w:date="2017-05-28T12:51:00Z">
        <w:r w:rsidRPr="00DE7EEA" w:rsidDel="00E24D15">
          <w:rPr>
            <w:bCs/>
            <w:sz w:val="30"/>
            <w:szCs w:val="28"/>
          </w:rPr>
          <w:delText>4.2</w:delText>
        </w:r>
      </w:del>
      <w:r w:rsidRPr="00DE7EEA">
        <w:rPr>
          <w:bCs/>
          <w:sz w:val="30"/>
          <w:szCs w:val="28"/>
        </w:rPr>
        <w:t xml:space="preserve"> </w:t>
      </w:r>
    </w:p>
    <w:p w14:paraId="46CC34CE" w14:textId="77777777" w:rsidR="00E24D15" w:rsidRDefault="00E24D15">
      <w:pPr>
        <w:pStyle w:val="Ttulo2"/>
        <w:rPr>
          <w:ins w:id="1394" w:author="Pablo Blanco Peris" w:date="2017-05-28T12:52:00Z"/>
          <w:bCs/>
          <w:sz w:val="30"/>
          <w:szCs w:val="28"/>
        </w:rPr>
      </w:pPr>
    </w:p>
    <w:p w14:paraId="6AF91289" w14:textId="15B776E0" w:rsidR="00F30566" w:rsidRPr="00DE7EEA" w:rsidDel="00E24D15" w:rsidRDefault="00F30566">
      <w:pPr>
        <w:pStyle w:val="Ttulo2"/>
        <w:rPr>
          <w:del w:id="1395" w:author="Pablo Blanco Peris" w:date="2017-05-28T12:53:00Z"/>
          <w:bCs/>
          <w:sz w:val="30"/>
          <w:szCs w:val="28"/>
        </w:rPr>
      </w:pPr>
      <w:del w:id="1396" w:author="Pablo Blanco Peris" w:date="2017-05-28T12:53:00Z">
        <w:r w:rsidRPr="00DE7EEA" w:rsidDel="00E24D15">
          <w:rPr>
            <w:bCs/>
            <w:sz w:val="30"/>
            <w:szCs w:val="28"/>
          </w:rPr>
          <w:delText>Integridad de imagen JPEG</w:delText>
        </w:r>
        <w:bookmarkEnd w:id="1388"/>
      </w:del>
    </w:p>
    <w:p w14:paraId="7049017C" w14:textId="701DC267" w:rsidR="00F30566" w:rsidRPr="00DE7EEA" w:rsidDel="00E24D15" w:rsidRDefault="00F30566" w:rsidP="00F30566">
      <w:pPr>
        <w:pStyle w:val="Ttulo2"/>
        <w:rPr>
          <w:del w:id="1397" w:author="Pablo Blanco Peris" w:date="2017-05-28T12:53:00Z"/>
          <w:bCs/>
          <w:sz w:val="30"/>
          <w:szCs w:val="28"/>
        </w:rPr>
      </w:pPr>
      <w:bookmarkStart w:id="1398" w:name="_Toc483414162"/>
      <w:del w:id="1399" w:author="Pablo Blanco Peris" w:date="2017-05-28T12:53:00Z">
        <w:r w:rsidRPr="00DE7EEA" w:rsidDel="00E24D15">
          <w:rPr>
            <w:bCs/>
            <w:sz w:val="30"/>
            <w:szCs w:val="28"/>
          </w:rPr>
          <w:delText>4.3 Otros formatos</w:delText>
        </w:r>
        <w:bookmarkEnd w:id="1398"/>
      </w:del>
    </w:p>
    <w:p w14:paraId="034D2986" w14:textId="6D521E8F" w:rsidR="005907EE" w:rsidDel="00E24D15" w:rsidRDefault="00F30566" w:rsidP="00F30566">
      <w:pPr>
        <w:rPr>
          <w:del w:id="1400" w:author="Pablo Blanco Peris" w:date="2017-05-28T12:53:00Z"/>
        </w:rPr>
      </w:pPr>
      <w:del w:id="1401" w:author="Pablo Blanco Peris" w:date="2017-05-28T12:53:00Z">
        <w:r w:rsidRPr="00DE7EEA" w:rsidDel="00E24D15">
          <w:rPr>
            <w:bCs/>
            <w:sz w:val="30"/>
            <w:szCs w:val="28"/>
          </w:rPr>
          <w:delText>4.4 Técnicas que emplean formato JPEG</w:delText>
        </w:r>
      </w:del>
    </w:p>
    <w:p w14:paraId="430CE745" w14:textId="37F573C6" w:rsidR="00F30566" w:rsidRPr="005907EE" w:rsidRDefault="00F30566" w:rsidP="00E24D15">
      <w:pPr>
        <w:pStyle w:val="Ttulo1"/>
        <w:numPr>
          <w:ilvl w:val="0"/>
          <w:numId w:val="35"/>
        </w:numPr>
        <w:ind w:left="284" w:hanging="284"/>
        <w:rPr>
          <w:bCs/>
          <w:smallCaps w:val="0"/>
        </w:rPr>
      </w:pPr>
      <w:bookmarkStart w:id="1402" w:name="_Toc483414163"/>
      <w:r w:rsidRPr="005907EE">
        <w:rPr>
          <w:bCs/>
          <w:smallCaps w:val="0"/>
        </w:rPr>
        <w:lastRenderedPageBreak/>
        <w:t>FORMATO COMPRESIÓN JPG</w:t>
      </w:r>
      <w:bookmarkEnd w:id="1402"/>
    </w:p>
    <w:p w14:paraId="6D48B4F7" w14:textId="77777777" w:rsidR="00154D5D" w:rsidRPr="00154D5D" w:rsidRDefault="00154D5D">
      <w:pPr>
        <w:widowControl w:val="0"/>
        <w:autoSpaceDE w:val="0"/>
        <w:autoSpaceDN w:val="0"/>
        <w:adjustRightInd w:val="0"/>
        <w:jc w:val="both"/>
        <w:rPr>
          <w:ins w:id="1403" w:author="Maria Solana Gonzalez" w:date="2017-05-28T20:49:00Z"/>
          <w:rFonts w:ascii="Book Antiqua" w:hAnsi="Book Antiqua" w:cs="Times"/>
          <w:rPrChange w:id="1404" w:author="Maria Solana Gonzalez" w:date="2017-05-28T20:49:00Z">
            <w:rPr>
              <w:ins w:id="1405" w:author="Maria Solana Gonzalez" w:date="2017-05-28T20:49:00Z"/>
            </w:rPr>
          </w:rPrChange>
        </w:rPr>
        <w:pPrChange w:id="1406" w:author="Maria Solana Gonzalez" w:date="2017-05-28T20:49:00Z">
          <w:pPr>
            <w:pStyle w:val="Prrafodelista"/>
            <w:widowControl w:val="0"/>
            <w:numPr>
              <w:numId w:val="35"/>
            </w:numPr>
            <w:autoSpaceDE w:val="0"/>
            <w:autoSpaceDN w:val="0"/>
            <w:adjustRightInd w:val="0"/>
            <w:ind w:left="360" w:hanging="360"/>
            <w:jc w:val="both"/>
          </w:pPr>
        </w:pPrChange>
      </w:pPr>
      <w:ins w:id="1407" w:author="Maria Solana Gonzalez" w:date="2017-05-28T20:49:00Z">
        <w:r w:rsidRPr="00154D5D">
          <w:rPr>
            <w:rFonts w:ascii="Book Antiqua" w:hAnsi="Book Antiqua" w:cs="Times"/>
            <w:rPrChange w:id="1408" w:author="Maria Solana Gonzalez" w:date="2017-05-28T20:49:00Z">
              <w:rPr/>
            </w:rPrChange>
          </w:rPr>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ins>
    </w:p>
    <w:p w14:paraId="195363AA" w14:textId="77777777" w:rsidR="00154D5D" w:rsidRPr="00154D5D" w:rsidRDefault="00154D5D">
      <w:pPr>
        <w:widowControl w:val="0"/>
        <w:autoSpaceDE w:val="0"/>
        <w:autoSpaceDN w:val="0"/>
        <w:adjustRightInd w:val="0"/>
        <w:jc w:val="both"/>
        <w:rPr>
          <w:ins w:id="1409" w:author="Maria Solana Gonzalez" w:date="2017-05-28T20:49:00Z"/>
          <w:rFonts w:ascii="Book Antiqua" w:hAnsi="Book Antiqua" w:cs="Times"/>
          <w:rPrChange w:id="1410" w:author="Maria Solana Gonzalez" w:date="2017-05-28T20:49:00Z">
            <w:rPr>
              <w:ins w:id="1411" w:author="Maria Solana Gonzalez" w:date="2017-05-28T20:49:00Z"/>
            </w:rPr>
          </w:rPrChange>
        </w:rPr>
        <w:pPrChange w:id="1412" w:author="Maria Solana Gonzalez" w:date="2017-05-28T20:49:00Z">
          <w:pPr>
            <w:pStyle w:val="Prrafodelista"/>
            <w:widowControl w:val="0"/>
            <w:numPr>
              <w:numId w:val="35"/>
            </w:numPr>
            <w:autoSpaceDE w:val="0"/>
            <w:autoSpaceDN w:val="0"/>
            <w:adjustRightInd w:val="0"/>
            <w:ind w:left="360" w:hanging="360"/>
            <w:jc w:val="both"/>
          </w:pPr>
        </w:pPrChange>
      </w:pPr>
    </w:p>
    <w:p w14:paraId="2F233505" w14:textId="77777777" w:rsidR="00154D5D" w:rsidRPr="00154D5D" w:rsidRDefault="00154D5D">
      <w:pPr>
        <w:widowControl w:val="0"/>
        <w:autoSpaceDE w:val="0"/>
        <w:autoSpaceDN w:val="0"/>
        <w:adjustRightInd w:val="0"/>
        <w:jc w:val="both"/>
        <w:rPr>
          <w:ins w:id="1413" w:author="Maria Solana Gonzalez" w:date="2017-05-28T20:49:00Z"/>
          <w:rFonts w:ascii="Book Antiqua" w:hAnsi="Book Antiqua" w:cs="Times"/>
          <w:rPrChange w:id="1414" w:author="Maria Solana Gonzalez" w:date="2017-05-28T20:49:00Z">
            <w:rPr>
              <w:ins w:id="1415" w:author="Maria Solana Gonzalez" w:date="2017-05-28T20:49:00Z"/>
              <w:rFonts w:cs="Times"/>
            </w:rPr>
          </w:rPrChange>
        </w:rPr>
        <w:pPrChange w:id="1416" w:author="Maria Solana Gonzalez" w:date="2017-05-28T20:49:00Z">
          <w:pPr>
            <w:pStyle w:val="Prrafodelista"/>
            <w:widowControl w:val="0"/>
            <w:numPr>
              <w:numId w:val="35"/>
            </w:numPr>
            <w:autoSpaceDE w:val="0"/>
            <w:autoSpaceDN w:val="0"/>
            <w:adjustRightInd w:val="0"/>
            <w:ind w:left="360" w:hanging="360"/>
            <w:jc w:val="both"/>
          </w:pPr>
        </w:pPrChange>
      </w:pPr>
      <w:ins w:id="1417" w:author="Maria Solana Gonzalez" w:date="2017-05-28T20:49:00Z">
        <w:r w:rsidRPr="00154D5D">
          <w:rPr>
            <w:rFonts w:ascii="Book Antiqua" w:hAnsi="Book Antiqua"/>
            <w:rPrChange w:id="1418" w:author="Maria Solana Gonzalez" w:date="2017-05-28T20:49:00Z">
              <w:rPr/>
            </w:rPrChange>
          </w:rPr>
          <w:t>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con un factor de calidad diferente es fácilmente detectable como manipulado.</w:t>
        </w:r>
      </w:ins>
    </w:p>
    <w:p w14:paraId="74B5C67F" w14:textId="77777777" w:rsidR="00154D5D" w:rsidRPr="00154D5D" w:rsidRDefault="00154D5D">
      <w:pPr>
        <w:jc w:val="both"/>
        <w:rPr>
          <w:ins w:id="1419" w:author="Maria Solana Gonzalez" w:date="2017-05-28T20:49:00Z"/>
          <w:lang w:val="es-ES_tradnl"/>
        </w:rPr>
        <w:pPrChange w:id="1420" w:author="Maria Solana Gonzalez" w:date="2017-05-28T20:49:00Z">
          <w:pPr>
            <w:pStyle w:val="Prrafodelista"/>
            <w:numPr>
              <w:numId w:val="35"/>
            </w:numPr>
            <w:ind w:left="360" w:hanging="360"/>
          </w:pPr>
        </w:pPrChange>
      </w:pPr>
    </w:p>
    <w:p w14:paraId="61111097" w14:textId="7C8CF37D" w:rsidR="00F30566" w:rsidRDefault="00154D5D">
      <w:pPr>
        <w:jc w:val="both"/>
        <w:rPr>
          <w:ins w:id="1421" w:author="Maria Solana Gonzalez" w:date="2017-05-29T16:01:00Z"/>
          <w:rFonts w:ascii="Book Antiqua" w:hAnsi="Book Antiqua"/>
        </w:rPr>
        <w:pPrChange w:id="1422" w:author="Maria Solana Gonzalez" w:date="2017-05-28T20:49:00Z">
          <w:pPr>
            <w:pStyle w:val="Prrafodelista"/>
            <w:numPr>
              <w:numId w:val="35"/>
            </w:numPr>
            <w:ind w:left="360" w:hanging="360"/>
          </w:pPr>
        </w:pPrChange>
      </w:pPr>
      <w:ins w:id="1423" w:author="Maria Solana Gonzalez" w:date="2017-05-28T20:49:00Z">
        <w:r w:rsidRPr="00154D5D">
          <w:rPr>
            <w:rFonts w:ascii="Book Antiqua" w:hAnsi="Book Antiqua"/>
            <w:rPrChange w:id="1424" w:author="Maria Solana Gonzalez" w:date="2017-05-28T20:49:00Z">
              <w:rPr/>
            </w:rPrChange>
          </w:rPr>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ins>
    </w:p>
    <w:p w14:paraId="1F957767" w14:textId="77777777" w:rsidR="00E034AD" w:rsidRDefault="00E034AD">
      <w:pPr>
        <w:jc w:val="both"/>
        <w:rPr>
          <w:ins w:id="1425" w:author="Maria Solana Gonzalez" w:date="2017-05-29T16:01:00Z"/>
          <w:rFonts w:ascii="Book Antiqua" w:hAnsi="Book Antiqua"/>
        </w:rPr>
        <w:pPrChange w:id="1426" w:author="Maria Solana Gonzalez" w:date="2017-05-28T20:49:00Z">
          <w:pPr>
            <w:pStyle w:val="Prrafodelista"/>
            <w:numPr>
              <w:numId w:val="35"/>
            </w:numPr>
            <w:ind w:left="360" w:hanging="360"/>
          </w:pPr>
        </w:pPrChange>
      </w:pPr>
    </w:p>
    <w:p w14:paraId="441269F5" w14:textId="77777777" w:rsidR="00E034AD" w:rsidRDefault="00E034AD">
      <w:pPr>
        <w:jc w:val="both"/>
        <w:rPr>
          <w:ins w:id="1427" w:author="Maria Solana Gonzalez" w:date="2017-05-29T16:01:00Z"/>
          <w:rFonts w:ascii="Book Antiqua" w:hAnsi="Book Antiqua"/>
        </w:rPr>
        <w:pPrChange w:id="1428" w:author="Maria Solana Gonzalez" w:date="2017-05-28T20:49:00Z">
          <w:pPr>
            <w:pStyle w:val="Prrafodelista"/>
            <w:numPr>
              <w:numId w:val="35"/>
            </w:numPr>
            <w:ind w:left="360" w:hanging="360"/>
          </w:pPr>
        </w:pPrChange>
      </w:pPr>
    </w:p>
    <w:p w14:paraId="1177B70C" w14:textId="77777777" w:rsidR="00E034AD" w:rsidRDefault="00E034AD">
      <w:pPr>
        <w:jc w:val="both"/>
        <w:pPrChange w:id="1429" w:author="Maria Solana Gonzalez" w:date="2017-05-28T20:49:00Z">
          <w:pPr>
            <w:pStyle w:val="Prrafodelista"/>
            <w:numPr>
              <w:numId w:val="35"/>
            </w:numPr>
            <w:ind w:left="360" w:hanging="360"/>
          </w:pPr>
        </w:pPrChange>
      </w:pPr>
    </w:p>
    <w:p w14:paraId="66B6587B" w14:textId="77777777" w:rsidR="00F30566" w:rsidRPr="00DE7EEA" w:rsidRDefault="00F30566" w:rsidP="00F30566">
      <w:pPr>
        <w:pStyle w:val="Ttulo2"/>
        <w:rPr>
          <w:bCs/>
          <w:sz w:val="30"/>
          <w:szCs w:val="28"/>
        </w:rPr>
      </w:pPr>
      <w:bookmarkStart w:id="1430" w:name="_Toc483414164"/>
      <w:r w:rsidRPr="00DE7EEA">
        <w:rPr>
          <w:bCs/>
          <w:sz w:val="30"/>
          <w:szCs w:val="28"/>
        </w:rPr>
        <w:lastRenderedPageBreak/>
        <w:t>4.1 Estándar JPEG</w:t>
      </w:r>
      <w:bookmarkEnd w:id="1430"/>
    </w:p>
    <w:p w14:paraId="7C6D4889" w14:textId="77777777" w:rsidR="00F30566" w:rsidRDefault="00F30566" w:rsidP="00F30566"/>
    <w:p w14:paraId="0784B884" w14:textId="77777777" w:rsidR="00F30566" w:rsidRPr="0091210C" w:rsidRDefault="00F30566">
      <w:pPr>
        <w:widowControl w:val="0"/>
        <w:autoSpaceDE w:val="0"/>
        <w:autoSpaceDN w:val="0"/>
        <w:adjustRightInd w:val="0"/>
        <w:jc w:val="both"/>
        <w:rPr>
          <w:rFonts w:ascii="Book Antiqua" w:hAnsi="Book Antiqua" w:cs="Times"/>
        </w:rPr>
        <w:pPrChange w:id="1431" w:author="Maria Solana Gonzalez" w:date="2017-05-28T20:49:00Z">
          <w:pPr>
            <w:widowControl w:val="0"/>
            <w:autoSpaceDE w:val="0"/>
            <w:autoSpaceDN w:val="0"/>
            <w:adjustRightInd w:val="0"/>
          </w:pPr>
        </w:pPrChange>
      </w:pPr>
      <w:r w:rsidRPr="0091210C">
        <w:rPr>
          <w:rFonts w:ascii="Book Antiqua" w:hAnsi="Book Antiqua" w:cs="Times"/>
        </w:rPr>
        <w:t>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imagen, y los canales de crominancia Cb y Cr mantienen, respectivamente, el componente luminoso menos azul de la imagen y la componente de luminancia menos roja de la imagen.</w:t>
      </w:r>
    </w:p>
    <w:p w14:paraId="09A76677" w14:textId="77777777" w:rsidR="00F30566" w:rsidRPr="0091210C" w:rsidRDefault="00F30566">
      <w:pPr>
        <w:widowControl w:val="0"/>
        <w:autoSpaceDE w:val="0"/>
        <w:autoSpaceDN w:val="0"/>
        <w:adjustRightInd w:val="0"/>
        <w:jc w:val="both"/>
        <w:rPr>
          <w:rFonts w:ascii="Book Antiqua" w:hAnsi="Book Antiqua" w:cs="Times"/>
        </w:rPr>
        <w:pPrChange w:id="1432" w:author="Maria Solana Gonzalez" w:date="2017-05-28T20:49:00Z">
          <w:pPr>
            <w:widowControl w:val="0"/>
            <w:autoSpaceDE w:val="0"/>
            <w:autoSpaceDN w:val="0"/>
            <w:adjustRightInd w:val="0"/>
          </w:pPr>
        </w:pPrChange>
      </w:pPr>
      <w:r w:rsidRPr="0091210C">
        <w:rPr>
          <w:rFonts w:ascii="Book Antiqua" w:hAnsi="Book Antiqua" w:cs="Times"/>
        </w:rPr>
        <w:t> </w:t>
      </w:r>
    </w:p>
    <w:p w14:paraId="761293C8" w14:textId="77777777" w:rsidR="00F30566" w:rsidRPr="0091210C" w:rsidRDefault="00F30566">
      <w:pPr>
        <w:widowControl w:val="0"/>
        <w:autoSpaceDE w:val="0"/>
        <w:autoSpaceDN w:val="0"/>
        <w:adjustRightInd w:val="0"/>
        <w:jc w:val="both"/>
        <w:rPr>
          <w:rFonts w:ascii="Book Antiqua" w:hAnsi="Book Antiqua" w:cs="Times"/>
        </w:rPr>
        <w:pPrChange w:id="1433" w:author="Maria Solana Gonzalez" w:date="2017-05-28T20:49:00Z">
          <w:pPr>
            <w:widowControl w:val="0"/>
            <w:autoSpaceDE w:val="0"/>
            <w:autoSpaceDN w:val="0"/>
            <w:adjustRightInd w:val="0"/>
          </w:pPr>
        </w:pPrChange>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pPr>
        <w:widowControl w:val="0"/>
        <w:autoSpaceDE w:val="0"/>
        <w:autoSpaceDN w:val="0"/>
        <w:adjustRightInd w:val="0"/>
        <w:jc w:val="both"/>
        <w:rPr>
          <w:rFonts w:ascii="Book Antiqua" w:hAnsi="Book Antiqua" w:cs="Times"/>
        </w:rPr>
        <w:pPrChange w:id="1434" w:author="Maria Solana Gonzalez" w:date="2017-05-28T20:49:00Z">
          <w:pPr>
            <w:widowControl w:val="0"/>
            <w:autoSpaceDE w:val="0"/>
            <w:autoSpaceDN w:val="0"/>
            <w:adjustRightInd w:val="0"/>
          </w:pPr>
        </w:pPrChange>
      </w:pPr>
      <w:r w:rsidRPr="0091210C">
        <w:rPr>
          <w:rFonts w:ascii="Book Antiqua" w:hAnsi="Book Antiqua" w:cs="Times"/>
        </w:rPr>
        <w:t> </w:t>
      </w:r>
    </w:p>
    <w:p w14:paraId="71016053" w14:textId="77777777" w:rsidR="00F30566" w:rsidRPr="0091210C" w:rsidRDefault="00F30566">
      <w:pPr>
        <w:widowControl w:val="0"/>
        <w:autoSpaceDE w:val="0"/>
        <w:autoSpaceDN w:val="0"/>
        <w:adjustRightInd w:val="0"/>
        <w:jc w:val="both"/>
        <w:rPr>
          <w:rFonts w:ascii="Book Antiqua" w:hAnsi="Book Antiqua" w:cs="Times"/>
        </w:rPr>
        <w:pPrChange w:id="1435" w:author="Maria Solana Gonzalez" w:date="2017-05-28T20:49:00Z">
          <w:pPr>
            <w:widowControl w:val="0"/>
            <w:autoSpaceDE w:val="0"/>
            <w:autoSpaceDN w:val="0"/>
            <w:adjustRightInd w:val="0"/>
          </w:pPr>
        </w:pPrChange>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0B78E5A7" w:rsidR="00F30566" w:rsidRDefault="00F30566" w:rsidP="0055697E">
      <w:pPr>
        <w:pStyle w:val="Ttulo2"/>
        <w:numPr>
          <w:ilvl w:val="1"/>
          <w:numId w:val="45"/>
        </w:numPr>
        <w:rPr>
          <w:ins w:id="1436" w:author="Maria Solana Gonzalez" w:date="2017-05-28T20:50:00Z"/>
          <w:bCs/>
          <w:sz w:val="30"/>
          <w:szCs w:val="28"/>
        </w:rPr>
        <w:pPrChange w:id="1437" w:author="Maria Solana Gonzalez" w:date="2017-05-29T16:02:00Z">
          <w:pPr>
            <w:pStyle w:val="Ttulo2"/>
          </w:pPr>
        </w:pPrChange>
      </w:pPr>
      <w:bookmarkStart w:id="1438" w:name="_Toc483414165"/>
      <w:del w:id="1439" w:author="Maria Solana Gonzalez" w:date="2017-05-28T20:50:00Z">
        <w:r w:rsidRPr="00DE7EEA" w:rsidDel="00154D5D">
          <w:rPr>
            <w:bCs/>
            <w:sz w:val="30"/>
            <w:szCs w:val="28"/>
          </w:rPr>
          <w:delText xml:space="preserve">4.2 </w:delText>
        </w:r>
      </w:del>
      <w:r w:rsidRPr="00DE7EEA">
        <w:rPr>
          <w:bCs/>
          <w:sz w:val="30"/>
          <w:szCs w:val="28"/>
        </w:rPr>
        <w:t>Integridad de imagen JPEG</w:t>
      </w:r>
      <w:bookmarkEnd w:id="1438"/>
    </w:p>
    <w:p w14:paraId="43E7E8E4" w14:textId="77777777" w:rsidR="00154D5D" w:rsidRPr="00154D5D" w:rsidRDefault="00154D5D">
      <w:pPr>
        <w:widowControl w:val="0"/>
        <w:autoSpaceDE w:val="0"/>
        <w:autoSpaceDN w:val="0"/>
        <w:adjustRightInd w:val="0"/>
        <w:jc w:val="both"/>
        <w:rPr>
          <w:ins w:id="1440" w:author="Maria Solana Gonzalez" w:date="2017-05-28T20:50:00Z"/>
          <w:rFonts w:ascii="Book Antiqua" w:hAnsi="Book Antiqua" w:cs="Times"/>
          <w:rPrChange w:id="1441" w:author="Maria Solana Gonzalez" w:date="2017-05-28T20:50:00Z">
            <w:rPr>
              <w:ins w:id="1442" w:author="Maria Solana Gonzalez" w:date="2017-05-28T20:50:00Z"/>
            </w:rPr>
          </w:rPrChange>
        </w:rPr>
        <w:pPrChange w:id="1443" w:author="Maria Solana Gonzalez" w:date="2017-05-28T20:51:00Z">
          <w:pPr>
            <w:pStyle w:val="Prrafodelista"/>
            <w:widowControl w:val="0"/>
            <w:numPr>
              <w:numId w:val="36"/>
            </w:numPr>
            <w:autoSpaceDE w:val="0"/>
            <w:autoSpaceDN w:val="0"/>
            <w:adjustRightInd w:val="0"/>
            <w:ind w:hanging="360"/>
            <w:jc w:val="both"/>
          </w:pPr>
        </w:pPrChange>
      </w:pPr>
      <w:ins w:id="1444" w:author="Maria Solana Gonzalez" w:date="2017-05-28T20:50:00Z">
        <w:r w:rsidRPr="00154D5D">
          <w:rPr>
            <w:rFonts w:ascii="Book Antiqua" w:hAnsi="Book Antiqua" w:cs="Times"/>
            <w:rPrChange w:id="1445" w:author="Maria Solana Gonzalez" w:date="2017-05-28T20:50:00Z">
              <w:rPr/>
            </w:rPrChange>
          </w:rPr>
          <w:t>El campo de investigación de la integridad de la imagen digital se refiere al problema de evaluar si una imagen digital es el resultado de alguna operación de falsificación.</w:t>
        </w:r>
      </w:ins>
    </w:p>
    <w:p w14:paraId="32DE403B" w14:textId="77777777" w:rsidR="00154D5D" w:rsidRPr="00154D5D" w:rsidRDefault="00154D5D">
      <w:pPr>
        <w:widowControl w:val="0"/>
        <w:autoSpaceDE w:val="0"/>
        <w:autoSpaceDN w:val="0"/>
        <w:adjustRightInd w:val="0"/>
        <w:jc w:val="both"/>
        <w:rPr>
          <w:ins w:id="1446" w:author="Maria Solana Gonzalez" w:date="2017-05-28T20:50:00Z"/>
          <w:rFonts w:ascii="Book Antiqua" w:hAnsi="Book Antiqua" w:cs="Times"/>
          <w:rPrChange w:id="1447" w:author="Maria Solana Gonzalez" w:date="2017-05-28T20:50:00Z">
            <w:rPr>
              <w:ins w:id="1448" w:author="Maria Solana Gonzalez" w:date="2017-05-28T20:50:00Z"/>
            </w:rPr>
          </w:rPrChange>
        </w:rPr>
        <w:pPrChange w:id="1449" w:author="Maria Solana Gonzalez" w:date="2017-05-28T20:51:00Z">
          <w:pPr>
            <w:pStyle w:val="Prrafodelista"/>
            <w:widowControl w:val="0"/>
            <w:numPr>
              <w:numId w:val="36"/>
            </w:numPr>
            <w:autoSpaceDE w:val="0"/>
            <w:autoSpaceDN w:val="0"/>
            <w:adjustRightInd w:val="0"/>
            <w:ind w:hanging="360"/>
            <w:jc w:val="both"/>
          </w:pPr>
        </w:pPrChange>
      </w:pPr>
    </w:p>
    <w:p w14:paraId="1352E344" w14:textId="77777777" w:rsidR="00154D5D" w:rsidRPr="00154D5D" w:rsidRDefault="00154D5D">
      <w:pPr>
        <w:widowControl w:val="0"/>
        <w:autoSpaceDE w:val="0"/>
        <w:autoSpaceDN w:val="0"/>
        <w:adjustRightInd w:val="0"/>
        <w:jc w:val="both"/>
        <w:rPr>
          <w:ins w:id="1450" w:author="Maria Solana Gonzalez" w:date="2017-05-28T20:50:00Z"/>
          <w:rFonts w:ascii="Book Antiqua" w:hAnsi="Book Antiqua" w:cs="Times"/>
          <w:rPrChange w:id="1451" w:author="Maria Solana Gonzalez" w:date="2017-05-28T20:50:00Z">
            <w:rPr>
              <w:ins w:id="1452" w:author="Maria Solana Gonzalez" w:date="2017-05-28T20:50:00Z"/>
            </w:rPr>
          </w:rPrChange>
        </w:rPr>
        <w:pPrChange w:id="1453" w:author="Maria Solana Gonzalez" w:date="2017-05-28T20:51:00Z">
          <w:pPr>
            <w:pStyle w:val="Prrafodelista"/>
            <w:widowControl w:val="0"/>
            <w:numPr>
              <w:numId w:val="36"/>
            </w:numPr>
            <w:autoSpaceDE w:val="0"/>
            <w:autoSpaceDN w:val="0"/>
            <w:adjustRightInd w:val="0"/>
            <w:ind w:hanging="360"/>
            <w:jc w:val="both"/>
          </w:pPr>
        </w:pPrChange>
      </w:pPr>
      <w:ins w:id="1454" w:author="Maria Solana Gonzalez" w:date="2017-05-28T20:50:00Z">
        <w:r w:rsidRPr="00154D5D">
          <w:rPr>
            <w:rFonts w:ascii="Book Antiqua" w:hAnsi="Book Antiqua" w:cs="Times"/>
            <w:rPrChange w:id="1455" w:author="Maria Solana Gonzalez" w:date="2017-05-28T20:50:00Z">
              <w:rPr/>
            </w:rPrChange>
          </w:rPr>
          <w:t>Detectar la falsificación de una imagen JPEG puede ser más difícil que para otros formatos porque los pasos de compresión empleados por esta codificación pueden borrar los trazos de falsificación dejados en una imagen alterada.</w:t>
        </w:r>
      </w:ins>
    </w:p>
    <w:p w14:paraId="6DE55448" w14:textId="77777777" w:rsidR="00154D5D" w:rsidRPr="00154D5D" w:rsidRDefault="00154D5D">
      <w:pPr>
        <w:widowControl w:val="0"/>
        <w:autoSpaceDE w:val="0"/>
        <w:autoSpaceDN w:val="0"/>
        <w:adjustRightInd w:val="0"/>
        <w:jc w:val="both"/>
        <w:rPr>
          <w:ins w:id="1456" w:author="Maria Solana Gonzalez" w:date="2017-05-28T20:50:00Z"/>
          <w:rFonts w:ascii="Book Antiqua" w:hAnsi="Book Antiqua" w:cs="Times"/>
          <w:rPrChange w:id="1457" w:author="Maria Solana Gonzalez" w:date="2017-05-28T20:50:00Z">
            <w:rPr>
              <w:ins w:id="1458" w:author="Maria Solana Gonzalez" w:date="2017-05-28T20:50:00Z"/>
            </w:rPr>
          </w:rPrChange>
        </w:rPr>
        <w:pPrChange w:id="1459" w:author="Maria Solana Gonzalez" w:date="2017-05-28T20:51:00Z">
          <w:pPr>
            <w:pStyle w:val="Prrafodelista"/>
            <w:widowControl w:val="0"/>
            <w:numPr>
              <w:numId w:val="36"/>
            </w:numPr>
            <w:autoSpaceDE w:val="0"/>
            <w:autoSpaceDN w:val="0"/>
            <w:adjustRightInd w:val="0"/>
            <w:ind w:hanging="360"/>
            <w:jc w:val="both"/>
          </w:pPr>
        </w:pPrChange>
      </w:pPr>
    </w:p>
    <w:p w14:paraId="11DF5149" w14:textId="77777777" w:rsidR="00154D5D" w:rsidRPr="00154D5D" w:rsidRDefault="00154D5D">
      <w:pPr>
        <w:widowControl w:val="0"/>
        <w:autoSpaceDE w:val="0"/>
        <w:autoSpaceDN w:val="0"/>
        <w:adjustRightInd w:val="0"/>
        <w:jc w:val="both"/>
        <w:rPr>
          <w:ins w:id="1460" w:author="Maria Solana Gonzalez" w:date="2017-05-28T20:50:00Z"/>
          <w:rFonts w:ascii="Book Antiqua" w:hAnsi="Book Antiqua" w:cs="Times"/>
          <w:rPrChange w:id="1461" w:author="Maria Solana Gonzalez" w:date="2017-05-28T20:50:00Z">
            <w:rPr>
              <w:ins w:id="1462" w:author="Maria Solana Gonzalez" w:date="2017-05-28T20:50:00Z"/>
            </w:rPr>
          </w:rPrChange>
        </w:rPr>
        <w:pPrChange w:id="1463" w:author="Maria Solana Gonzalez" w:date="2017-05-28T20:51:00Z">
          <w:pPr>
            <w:pStyle w:val="Prrafodelista"/>
            <w:widowControl w:val="0"/>
            <w:numPr>
              <w:numId w:val="36"/>
            </w:numPr>
            <w:autoSpaceDE w:val="0"/>
            <w:autoSpaceDN w:val="0"/>
            <w:adjustRightInd w:val="0"/>
            <w:ind w:hanging="360"/>
            <w:jc w:val="both"/>
          </w:pPr>
        </w:pPrChange>
      </w:pPr>
      <w:ins w:id="1464" w:author="Maria Solana Gonzalez" w:date="2017-05-28T20:50:00Z">
        <w:r w:rsidRPr="00154D5D">
          <w:rPr>
            <w:rFonts w:ascii="Book Antiqua" w:hAnsi="Book Antiqua" w:cs="Times"/>
            <w:rPrChange w:id="1465" w:author="Maria Solana Gonzalez" w:date="2017-05-28T20:50:00Z">
              <w:rPr/>
            </w:rPrChange>
          </w:rPr>
          <w:t>Las señales introducidas por la compresión JPEG pueden verse como una "marca de agua" inherente para las imágenes comprimidas. Estos artefactos resultan modificados cuando se modifica una imagen JPEG mediante operaciones de falsificación.</w:t>
        </w:r>
      </w:ins>
    </w:p>
    <w:p w14:paraId="3F3E0C33" w14:textId="77777777" w:rsidR="00154D5D" w:rsidRPr="00154D5D" w:rsidRDefault="00154D5D">
      <w:pPr>
        <w:widowControl w:val="0"/>
        <w:autoSpaceDE w:val="0"/>
        <w:autoSpaceDN w:val="0"/>
        <w:adjustRightInd w:val="0"/>
        <w:jc w:val="both"/>
        <w:rPr>
          <w:ins w:id="1466" w:author="Maria Solana Gonzalez" w:date="2017-05-28T20:50:00Z"/>
          <w:rFonts w:ascii="Book Antiqua" w:hAnsi="Book Antiqua" w:cs="Times"/>
          <w:rPrChange w:id="1467" w:author="Maria Solana Gonzalez" w:date="2017-05-28T20:50:00Z">
            <w:rPr>
              <w:ins w:id="1468" w:author="Maria Solana Gonzalez" w:date="2017-05-28T20:50:00Z"/>
            </w:rPr>
          </w:rPrChange>
        </w:rPr>
        <w:pPrChange w:id="1469" w:author="Maria Solana Gonzalez" w:date="2017-05-28T20:51:00Z">
          <w:pPr>
            <w:pStyle w:val="Prrafodelista"/>
            <w:widowControl w:val="0"/>
            <w:numPr>
              <w:numId w:val="36"/>
            </w:numPr>
            <w:autoSpaceDE w:val="0"/>
            <w:autoSpaceDN w:val="0"/>
            <w:adjustRightInd w:val="0"/>
            <w:ind w:hanging="360"/>
            <w:jc w:val="both"/>
          </w:pPr>
        </w:pPrChange>
      </w:pPr>
    </w:p>
    <w:p w14:paraId="6D69A444" w14:textId="4A66E096" w:rsidR="00154D5D" w:rsidDel="0063207F" w:rsidRDefault="00154D5D">
      <w:pPr>
        <w:widowControl w:val="0"/>
        <w:autoSpaceDE w:val="0"/>
        <w:autoSpaceDN w:val="0"/>
        <w:adjustRightInd w:val="0"/>
        <w:jc w:val="both"/>
        <w:rPr>
          <w:del w:id="1470" w:author="Maria Solana Gonzalez" w:date="2017-05-28T20:52:00Z"/>
          <w:rFonts w:ascii="Book Antiqua" w:hAnsi="Book Antiqua" w:cs="Times"/>
        </w:rPr>
        <w:pPrChange w:id="1471" w:author="Maria Solana Gonzalez" w:date="2017-05-28T20:52:00Z">
          <w:pPr>
            <w:pStyle w:val="Ttulo2"/>
          </w:pPr>
        </w:pPrChange>
      </w:pPr>
      <w:ins w:id="1472" w:author="Maria Solana Gonzalez" w:date="2017-05-28T20:50:00Z">
        <w:r w:rsidRPr="00154D5D">
          <w:rPr>
            <w:rFonts w:ascii="Book Antiqua" w:hAnsi="Book Antiqua" w:cs="Times"/>
            <w:rPrChange w:id="1473" w:author="Maria Solana Gonzalez" w:date="2017-05-28T20:50:00Z">
              <w:rPr>
                <w:b w:val="0"/>
              </w:rPr>
            </w:rPrChange>
          </w:rPr>
          <w:t>Estos algoritmos utilizan algunas de las propiedades estadísticas de los coeficientes DCT para detectar inconsistencias en los artefactos de bloqueo de una imagen JPEG objetivo.</w:t>
        </w:r>
      </w:ins>
    </w:p>
    <w:p w14:paraId="70788DA6" w14:textId="77777777" w:rsidR="0063207F" w:rsidRPr="00154D5D" w:rsidRDefault="0063207F">
      <w:pPr>
        <w:widowControl w:val="0"/>
        <w:autoSpaceDE w:val="0"/>
        <w:autoSpaceDN w:val="0"/>
        <w:adjustRightInd w:val="0"/>
        <w:jc w:val="both"/>
        <w:rPr>
          <w:ins w:id="1474" w:author="Maria Solana Gonzalez" w:date="2017-05-29T16:03:00Z"/>
          <w:rFonts w:cs="Times"/>
          <w:rPrChange w:id="1475" w:author="Maria Solana Gonzalez" w:date="2017-05-28T20:51:00Z">
            <w:rPr>
              <w:ins w:id="1476" w:author="Maria Solana Gonzalez" w:date="2017-05-29T16:03:00Z"/>
              <w:bCs/>
              <w:sz w:val="30"/>
              <w:szCs w:val="28"/>
            </w:rPr>
          </w:rPrChange>
        </w:rPr>
        <w:pPrChange w:id="1477" w:author="Maria Solana Gonzalez" w:date="2017-05-28T20:51:00Z">
          <w:pPr>
            <w:pStyle w:val="Ttulo2"/>
          </w:pPr>
        </w:pPrChange>
      </w:pPr>
    </w:p>
    <w:p w14:paraId="3302452A" w14:textId="77777777" w:rsidR="00F30566" w:rsidRPr="00DE7EEA" w:rsidRDefault="00F30566">
      <w:pPr>
        <w:widowControl w:val="0"/>
        <w:autoSpaceDE w:val="0"/>
        <w:autoSpaceDN w:val="0"/>
        <w:adjustRightInd w:val="0"/>
        <w:jc w:val="both"/>
        <w:pPrChange w:id="1478" w:author="Maria Solana Gonzalez" w:date="2017-05-28T20:52:00Z">
          <w:pPr>
            <w:pStyle w:val="Ttulo2"/>
          </w:pPr>
        </w:pPrChange>
      </w:pPr>
      <w:bookmarkStart w:id="1479" w:name="_Toc483414166"/>
      <w:del w:id="1480" w:author="Maria Solana Gonzalez" w:date="2017-05-28T20:52:00Z">
        <w:r w:rsidRPr="00DE7EEA" w:rsidDel="005835CA">
          <w:delText>4.3 Otros formatos</w:delText>
        </w:r>
      </w:del>
      <w:bookmarkEnd w:id="1479"/>
    </w:p>
    <w:p w14:paraId="7924350B" w14:textId="338FACE1" w:rsidR="00F30566" w:rsidRDefault="00F30566" w:rsidP="00F30566">
      <w:pPr>
        <w:pStyle w:val="Ttulo2"/>
        <w:rPr>
          <w:ins w:id="1481" w:author="Maria Solana Gonzalez" w:date="2017-05-28T20:52:00Z"/>
          <w:bCs/>
          <w:sz w:val="30"/>
          <w:szCs w:val="28"/>
        </w:rPr>
      </w:pPr>
      <w:bookmarkStart w:id="1482" w:name="_Toc483414167"/>
      <w:r w:rsidRPr="00DE7EEA">
        <w:rPr>
          <w:bCs/>
          <w:sz w:val="30"/>
          <w:szCs w:val="28"/>
        </w:rPr>
        <w:lastRenderedPageBreak/>
        <w:t>4.</w:t>
      </w:r>
      <w:ins w:id="1483" w:author="Maria Solana Gonzalez" w:date="2017-05-28T20:52:00Z">
        <w:r w:rsidR="005835CA">
          <w:rPr>
            <w:bCs/>
            <w:sz w:val="30"/>
            <w:szCs w:val="28"/>
          </w:rPr>
          <w:t xml:space="preserve">3 </w:t>
        </w:r>
      </w:ins>
      <w:del w:id="1484" w:author="Maria Solana Gonzalez" w:date="2017-05-28T20:52:00Z">
        <w:r w:rsidRPr="00DE7EEA" w:rsidDel="005835CA">
          <w:rPr>
            <w:bCs/>
            <w:sz w:val="30"/>
            <w:szCs w:val="28"/>
          </w:rPr>
          <w:delText xml:space="preserve">4 </w:delText>
        </w:r>
      </w:del>
      <w:r w:rsidRPr="00DE7EEA">
        <w:rPr>
          <w:bCs/>
          <w:sz w:val="30"/>
          <w:szCs w:val="28"/>
        </w:rPr>
        <w:t>Técnicas que emplean formato JPEG</w:t>
      </w:r>
      <w:bookmarkEnd w:id="1482"/>
    </w:p>
    <w:p w14:paraId="436F7A31" w14:textId="77777777" w:rsidR="005835CA" w:rsidRDefault="005835CA" w:rsidP="005835CA">
      <w:pPr>
        <w:widowControl w:val="0"/>
        <w:autoSpaceDE w:val="0"/>
        <w:autoSpaceDN w:val="0"/>
        <w:adjustRightInd w:val="0"/>
        <w:jc w:val="both"/>
        <w:rPr>
          <w:ins w:id="1485" w:author="Maria Solana Gonzalez" w:date="2017-05-28T20:52:00Z"/>
          <w:rFonts w:ascii="Book Antiqua" w:hAnsi="Book Antiqua" w:cs="Times"/>
        </w:rPr>
      </w:pPr>
      <w:ins w:id="1486" w:author="Maria Solana Gonzalez" w:date="2017-05-28T20:52:00Z">
        <w:r w:rsidRPr="00186923">
          <w:rPr>
            <w:rFonts w:ascii="Book Antiqua" w:hAnsi="Book Antiqua" w:cs="Times"/>
          </w:rPr>
          <w:t>En [M24] Farid, propuso una t</w:t>
        </w:r>
        <w:r>
          <w:rPr>
            <w:rFonts w:ascii="Book Antiqua" w:hAnsi="Book Antiqua" w:cs="Times"/>
          </w:rPr>
          <w: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ins>
    </w:p>
    <w:p w14:paraId="26AF849E" w14:textId="77777777" w:rsidR="005835CA" w:rsidRDefault="005835CA" w:rsidP="005835CA">
      <w:pPr>
        <w:widowControl w:val="0"/>
        <w:autoSpaceDE w:val="0"/>
        <w:autoSpaceDN w:val="0"/>
        <w:adjustRightInd w:val="0"/>
        <w:jc w:val="both"/>
        <w:rPr>
          <w:ins w:id="1487" w:author="Maria Solana Gonzalez" w:date="2017-05-28T20:52:00Z"/>
          <w:rFonts w:ascii="Book Antiqua" w:hAnsi="Book Antiqua" w:cs="Times"/>
        </w:rPr>
      </w:pPr>
    </w:p>
    <w:p w14:paraId="367F5A92" w14:textId="77777777" w:rsidR="005835CA" w:rsidRDefault="005835CA" w:rsidP="005835CA">
      <w:pPr>
        <w:widowControl w:val="0"/>
        <w:autoSpaceDE w:val="0"/>
        <w:autoSpaceDN w:val="0"/>
        <w:adjustRightInd w:val="0"/>
        <w:jc w:val="both"/>
        <w:rPr>
          <w:ins w:id="1488" w:author="Maria Solana Gonzalez" w:date="2017-05-28T20:52:00Z"/>
          <w:rFonts w:ascii="Book Antiqua" w:hAnsi="Book Antiqua" w:cs="Times"/>
        </w:rPr>
      </w:pPr>
      <w:ins w:id="1489" w:author="Maria Solana Gonzalez" w:date="2017-05-28T20:52:00Z">
        <w:r>
          <w:rPr>
            <w:rFonts w:ascii="Book Antiqua" w:hAnsi="Book Antiqua" w:cs="Times"/>
          </w:rPr>
          <w:t xml:space="preserve">Jen-Chun Lee en [M25] expone el hecho de que si la mayoría de las imágenes manipuladas se almacena en formato JPEG significa que el algoritmo de detección de falsificaciones de imágenes propuesto debe ser capaz de hacer frente a las falsificaciones comunes asociadas a este tipo de compresión. </w:t>
        </w:r>
      </w:ins>
    </w:p>
    <w:p w14:paraId="4EC25D38" w14:textId="55045EF8" w:rsidR="005835CA" w:rsidRDefault="005835CA" w:rsidP="005835CA">
      <w:pPr>
        <w:widowControl w:val="0"/>
        <w:autoSpaceDE w:val="0"/>
        <w:autoSpaceDN w:val="0"/>
        <w:adjustRightInd w:val="0"/>
        <w:jc w:val="both"/>
        <w:rPr>
          <w:ins w:id="1490" w:author="Maria Solana Gonzalez" w:date="2017-05-28T20:52:00Z"/>
          <w:rFonts w:ascii="Book Antiqua" w:hAnsi="Book Antiqua" w:cs="Times"/>
        </w:rPr>
      </w:pPr>
      <w:ins w:id="1491" w:author="Maria Solana Gonzalez" w:date="2017-05-28T20:52:00Z">
        <w:r>
          <w:rPr>
            <w:rFonts w:ascii="Book Antiqua" w:hAnsi="Book Antiqua" w:cs="Times"/>
          </w:rPr>
          <w:t>Para ello emplearon dos conjuntos (</w:t>
        </w:r>
        <w:r w:rsidRPr="00F81893">
          <w:rPr>
            <w:rFonts w:ascii="Book Antiqua" w:hAnsi="Book Antiqua" w:cs="Courier New"/>
            <w:color w:val="212121"/>
            <w:lang w:eastAsia="es-ES_tradnl"/>
          </w:rPr>
          <w:t>CoMoFoD</w:t>
        </w:r>
        <w:r>
          <w:rPr>
            <w:rFonts w:ascii="Book Antiqua" w:hAnsi="Book Antiqua" w:cs="Courier New"/>
            <w:color w:val="212121"/>
            <w:lang w:eastAsia="es-ES_tradnl"/>
          </w:rPr>
          <w:t>, Manipulación de imágenes)</w:t>
        </w:r>
        <w:r>
          <w:rPr>
            <w:rFonts w:ascii="Book Antiqua" w:hAnsi="Book Antiqua" w:cs="Times"/>
          </w:rPr>
          <w:t xml:space="preserve">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w:t>
        </w:r>
      </w:ins>
      <w:ins w:id="1492" w:author="Maria Solana Gonzalez" w:date="2017-05-29T16:05:00Z">
        <w:r w:rsidR="00CF3A6F">
          <w:rPr>
            <w:rFonts w:ascii="Book Antiqua" w:hAnsi="Book Antiqua" w:cs="Times"/>
          </w:rPr>
          <w:t>Asimismo, el</w:t>
        </w:r>
      </w:ins>
      <w:ins w:id="1493" w:author="Maria Solana Gonzalez" w:date="2017-05-28T20:52:00Z">
        <w:r>
          <w:rPr>
            <w:rFonts w:ascii="Book Antiqua" w:hAnsi="Book Antiqua" w:cs="Times"/>
          </w:rPr>
          <w:t xml:space="preserve"> método propuesto es capaz de detectar la compresión JPEG con un factor de calidad superior a 40, resultando en valores CDR y FDR aceptables.</w:t>
        </w:r>
      </w:ins>
    </w:p>
    <w:p w14:paraId="117F0071" w14:textId="77777777" w:rsidR="005835CA" w:rsidRDefault="005835CA" w:rsidP="005835CA">
      <w:pPr>
        <w:widowControl w:val="0"/>
        <w:autoSpaceDE w:val="0"/>
        <w:autoSpaceDN w:val="0"/>
        <w:adjustRightInd w:val="0"/>
        <w:jc w:val="both"/>
        <w:rPr>
          <w:ins w:id="1494" w:author="Maria Solana Gonzalez" w:date="2017-05-28T20:52:00Z"/>
          <w:rFonts w:ascii="Book Antiqua" w:hAnsi="Book Antiqua" w:cs="Times"/>
        </w:rPr>
      </w:pPr>
    </w:p>
    <w:p w14:paraId="5040B362" w14:textId="439F1262" w:rsidR="005835CA" w:rsidRDefault="005835CA" w:rsidP="005835CA">
      <w:pPr>
        <w:widowControl w:val="0"/>
        <w:autoSpaceDE w:val="0"/>
        <w:autoSpaceDN w:val="0"/>
        <w:adjustRightInd w:val="0"/>
        <w:jc w:val="both"/>
        <w:rPr>
          <w:ins w:id="1495" w:author="Maria Solana Gonzalez" w:date="2017-05-28T20:52:00Z"/>
          <w:rFonts w:ascii="Book Antiqua" w:hAnsi="Book Antiqua" w:cs="Times"/>
        </w:rPr>
      </w:pPr>
      <w:ins w:id="1496" w:author="Maria Solana Gonzalez" w:date="2017-05-28T20:52:00Z">
        <w:r>
          <w:rPr>
            <w:rFonts w:ascii="Book Antiqua" w:hAnsi="Book Antiqua" w:cs="Times"/>
          </w:rPr>
          <w:t>En [M26] comentan que Zuo et al. en [M27]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w:t>
        </w:r>
      </w:ins>
      <w:ins w:id="1497" w:author="Maria Solana Gonzalez" w:date="2017-05-29T16:12:00Z">
        <w:r w:rsidR="00A40946">
          <w:rPr>
            <w:rFonts w:ascii="Book Antiqua" w:hAnsi="Book Antiqua" w:cs="Times"/>
          </w:rPr>
          <w:t>,</w:t>
        </w:r>
      </w:ins>
      <w:ins w:id="1498" w:author="Maria Solana Gonzalez" w:date="2017-05-28T20:52:00Z">
        <w:r>
          <w:rPr>
            <w:rFonts w:ascii="Book Antiqua" w:hAnsi="Book Antiqua" w:cs="Times"/>
          </w:rPr>
          <w:t xml:space="preserv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primario, el método propuesto en [M27] puede funcionar bien. Sin embargo, basándose en las sugerencias de los autores en [M27] deja de ser eficaz cuando la imagen está compuesta de dos imágenes sin comprimir y las regiones manipuladas no se someten a operaciones geométricas.</w:t>
        </w:r>
      </w:ins>
    </w:p>
    <w:p w14:paraId="5D2EA99D" w14:textId="77777777" w:rsidR="005835CA" w:rsidRDefault="005835CA" w:rsidP="005835CA">
      <w:pPr>
        <w:widowControl w:val="0"/>
        <w:autoSpaceDE w:val="0"/>
        <w:autoSpaceDN w:val="0"/>
        <w:adjustRightInd w:val="0"/>
        <w:jc w:val="both"/>
        <w:rPr>
          <w:ins w:id="1499" w:author="Maria Solana Gonzalez" w:date="2017-05-28T20:52:00Z"/>
          <w:rFonts w:ascii="Book Antiqua" w:hAnsi="Book Antiqua" w:cs="Times"/>
        </w:rPr>
      </w:pPr>
    </w:p>
    <w:p w14:paraId="622DE544" w14:textId="77777777" w:rsidR="005835CA" w:rsidRPr="0021181C" w:rsidRDefault="005835CA" w:rsidP="005835CA">
      <w:pPr>
        <w:jc w:val="both"/>
        <w:rPr>
          <w:ins w:id="1500" w:author="Maria Solana Gonzalez" w:date="2017-05-28T20:52:00Z"/>
          <w:rFonts w:ascii="Book Antiqua" w:hAnsi="Book Antiqua"/>
        </w:rPr>
      </w:pPr>
      <w:ins w:id="1501" w:author="Maria Solana Gonzalez" w:date="2017-05-28T20:52:00Z">
        <w:r>
          <w:rPr>
            <w:rFonts w:ascii="Book Antiqua" w:hAnsi="Book Antiqua" w:cs="Times"/>
          </w:rPr>
          <w:t xml:space="preserve">Continuando con el algoritmo que se propone en [M26], se construyó un dataset de imágenes compuesto por 50 imágenes con doble compresión JPEG. En este conjunto de datos, hay una imagen destino comprimida en JPEG con factor de calidad QF1, y la imagen compuesta comprimida con factor de calidad </w:t>
        </w:r>
        <w:r>
          <w:rPr>
            <w:rFonts w:ascii="Book Antiqua" w:hAnsi="Book Antiqua" w:cs="Times"/>
          </w:rPr>
          <w:lastRenderedPageBreak/>
          <w:t xml:space="preserve">QF2, donde QF1 = [50,60,70,80,90] y QF2 =[50,60,70,80]. Los resultados experimentales mostraron </w:t>
        </w:r>
        <w:r w:rsidRPr="0021181C">
          <w:rPr>
            <w:rFonts w:ascii="Book Antiqua" w:hAnsi="Book Antiqua"/>
          </w:rPr>
          <w:t>que la detección de manipulación propuesta tiene un buen desempeño en la factibilidad de la compresión JPEG.</w:t>
        </w:r>
      </w:ins>
    </w:p>
    <w:p w14:paraId="15C15DDD" w14:textId="77777777" w:rsidR="005835CA" w:rsidRDefault="005835CA" w:rsidP="005835CA">
      <w:pPr>
        <w:jc w:val="both"/>
        <w:rPr>
          <w:ins w:id="1502" w:author="Maria Solana Gonzalez" w:date="2017-05-28T20:52:00Z"/>
          <w:rFonts w:ascii="Book Antiqua" w:hAnsi="Book Antiqua"/>
        </w:rPr>
      </w:pPr>
      <w:ins w:id="1503" w:author="Maria Solana Gonzalez" w:date="2017-05-28T20:52:00Z">
        <w:r>
          <w:rPr>
            <w:rFonts w:ascii="Book Antiqua" w:hAnsi="Book Antiqua"/>
          </w:rPr>
          <w:t>No obstante, s</w:t>
        </w:r>
        <w:r w:rsidRPr="0021181C">
          <w:rPr>
            <w:rFonts w:ascii="Book Antiqua" w:hAnsi="Book Antiqua"/>
          </w:rPr>
          <w:t xml:space="preserve">e utilizaron dos métodos de última generación, el método de detección de manipulación </w:t>
        </w:r>
        <w:r>
          <w:rPr>
            <w:rFonts w:ascii="Book Antiqua" w:hAnsi="Book Antiqua"/>
          </w:rPr>
          <w:t>basado en la compresión JPEG [M28</w:t>
        </w:r>
        <w:r w:rsidRPr="0021181C">
          <w:rPr>
            <w:rFonts w:ascii="Book Antiqua" w:hAnsi="Book Antiqua"/>
          </w:rPr>
          <w:t>] y el método de detección de alteraciones basadas en el mapa de probabilida</w:t>
        </w:r>
        <w:r>
          <w:rPr>
            <w:rFonts w:ascii="Book Antiqua" w:hAnsi="Book Antiqua"/>
          </w:rPr>
          <w:t>d posterior en bloque (BPPM) [M29</w:t>
        </w:r>
        <w:r w:rsidRPr="0021181C">
          <w:rPr>
            <w:rFonts w:ascii="Book Antiqua" w:hAnsi="Book Antiqua"/>
          </w:rPr>
          <w:t>]</w:t>
        </w:r>
        <w:r>
          <w:rPr>
            <w:rFonts w:ascii="Book Antiqua" w:hAnsi="Book Antiqua"/>
          </w:rPr>
          <w:t xml:space="preserve"> para c</w:t>
        </w:r>
        <w:r w:rsidRPr="00FE39A0">
          <w:rPr>
            <w:rFonts w:ascii="Book Antiqua" w:hAnsi="Book Antiqua"/>
          </w:rPr>
          <w:t>omparar con el método propuesto para evaluar el rendimiento en JPEG de datos de compresión.</w:t>
        </w:r>
      </w:ins>
    </w:p>
    <w:p w14:paraId="363A99F0" w14:textId="77777777" w:rsidR="005835CA" w:rsidRDefault="005835CA" w:rsidP="005835CA">
      <w:pPr>
        <w:jc w:val="both"/>
        <w:rPr>
          <w:ins w:id="1504" w:author="Maria Solana Gonzalez" w:date="2017-05-28T20:52:00Z"/>
          <w:rFonts w:ascii="Book Antiqua" w:hAnsi="Book Antiqua"/>
        </w:rPr>
      </w:pPr>
    </w:p>
    <w:p w14:paraId="01305DF0" w14:textId="77777777" w:rsidR="005835CA" w:rsidRDefault="005835CA" w:rsidP="005835CA">
      <w:pPr>
        <w:jc w:val="both"/>
        <w:rPr>
          <w:ins w:id="1505" w:author="Maria Solana Gonzalez" w:date="2017-05-28T20:52:00Z"/>
          <w:rFonts w:ascii="Book Antiqua" w:hAnsi="Book Antiqua"/>
        </w:rPr>
      </w:pPr>
      <w:ins w:id="1506" w:author="Maria Solana Gonzalez" w:date="2017-05-28T20:52:00Z">
        <w:r w:rsidRPr="00FE39A0">
          <w:rPr>
            <w:rFonts w:ascii="Book Antiqua" w:hAnsi="Book Antiqua"/>
          </w:rPr>
          <w:t xml:space="preserve">Los resultados experimentales </w:t>
        </w:r>
        <w:r>
          <w:rPr>
            <w:rFonts w:ascii="Book Antiqua" w:hAnsi="Book Antiqua"/>
          </w:rPr>
          <w:t xml:space="preserve">para [M28] </w:t>
        </w:r>
        <w:r w:rsidRPr="00FE39A0">
          <w:rPr>
            <w:rFonts w:ascii="Book Antiqua" w:hAnsi="Book Antiqua"/>
          </w:rPr>
          <w:t>muestran que las regiones manipuladas no se detectan con precisión. Además, la identificación de las imágenes manipuladas debe ser decidida manualmente por el usuario porque la regla de identificación n</w:t>
        </w:r>
        <w:r>
          <w:rPr>
            <w:rFonts w:ascii="Book Antiqua" w:hAnsi="Book Antiqua"/>
          </w:rPr>
          <w:t>o fue dada</w:t>
        </w:r>
        <w:r w:rsidRPr="00FE39A0">
          <w:rPr>
            <w:rFonts w:ascii="Book Antiqua" w:hAnsi="Book Antiqua"/>
          </w:rPr>
          <w:t>.</w:t>
        </w:r>
      </w:ins>
    </w:p>
    <w:p w14:paraId="37907A2F" w14:textId="77777777" w:rsidR="005835CA" w:rsidRDefault="005835CA" w:rsidP="005835CA">
      <w:pPr>
        <w:jc w:val="both"/>
        <w:rPr>
          <w:ins w:id="1507" w:author="Maria Solana Gonzalez" w:date="2017-05-28T20:52:00Z"/>
          <w:rFonts w:ascii="Book Antiqua" w:hAnsi="Book Antiqua"/>
        </w:rPr>
      </w:pPr>
    </w:p>
    <w:p w14:paraId="3CAC272E" w14:textId="77777777" w:rsidR="005835CA" w:rsidRDefault="005835CA" w:rsidP="005835CA">
      <w:pPr>
        <w:jc w:val="both"/>
        <w:rPr>
          <w:ins w:id="1508" w:author="Maria Solana Gonzalez" w:date="2017-05-28T20:52:00Z"/>
          <w:rFonts w:ascii="Book Antiqua" w:hAnsi="Book Antiqua"/>
        </w:rPr>
      </w:pPr>
      <w:ins w:id="1509" w:author="Maria Solana Gonzalez" w:date="2017-05-28T20:52:00Z">
        <w:r w:rsidRPr="00FE39A0">
          <w:rPr>
            <w:rFonts w:ascii="Book Antiqua" w:hAnsi="Book Antiqua"/>
          </w:rPr>
          <w:t>En el dataset de compresión JPEG, el método de detección de</w:t>
        </w:r>
        <w:r>
          <w:rPr>
            <w:rFonts w:ascii="Book Antiqua" w:hAnsi="Book Antiqua"/>
          </w:rPr>
          <w:t xml:space="preserve"> manipulación basado en BPPM [M29</w:t>
        </w:r>
        <w:r w:rsidRPr="00FE39A0">
          <w:rPr>
            <w:rFonts w:ascii="Book Antiqua" w:hAnsi="Book Antiqua"/>
          </w:rPr>
          <w:t>] hace que la detección de manipulación no sea correcta para</w:t>
        </w:r>
        <w:r>
          <w:rPr>
            <w:rFonts w:ascii="Book Antiqua" w:hAnsi="Book Antiqua"/>
          </w:rPr>
          <w:t xml:space="preserve"> todas las imágenes manipuladas d</w:t>
        </w:r>
        <w:r w:rsidRPr="00FE39A0">
          <w:rPr>
            <w:rFonts w:ascii="Book Antiqua" w:hAnsi="Book Antiqua"/>
          </w:rPr>
          <w:t xml:space="preserve">ebido a que la región alterada no está dentro del 30% -70% de la imagen compuesta en el dataset, </w:t>
        </w:r>
        <w:r>
          <w:rPr>
            <w:rFonts w:ascii="Book Antiqua" w:hAnsi="Book Antiqua"/>
          </w:rPr>
          <w:t xml:space="preserve">por lo que </w:t>
        </w:r>
        <w:r w:rsidRPr="00FE39A0">
          <w:rPr>
            <w:rFonts w:ascii="Book Antiqua" w:hAnsi="Book Antiqua"/>
          </w:rPr>
          <w:t xml:space="preserve">la capacidad de detección del método de detección de manipulación basado en BPPM es ineficaz </w:t>
        </w:r>
        <w:r>
          <w:rPr>
            <w:rFonts w:ascii="Book Antiqua" w:hAnsi="Book Antiqua"/>
          </w:rPr>
          <w:t>para</w:t>
        </w:r>
        <w:r w:rsidRPr="00FE39A0">
          <w:rPr>
            <w:rFonts w:ascii="Book Antiqua" w:hAnsi="Book Antiqua"/>
          </w:rPr>
          <w:t xml:space="preserve"> el dataset de compresión JPEG.</w:t>
        </w:r>
      </w:ins>
    </w:p>
    <w:p w14:paraId="3367E74E" w14:textId="77777777" w:rsidR="005835CA" w:rsidRDefault="005835CA" w:rsidP="005835CA">
      <w:pPr>
        <w:jc w:val="both"/>
        <w:rPr>
          <w:ins w:id="1510" w:author="Maria Solana Gonzalez" w:date="2017-05-28T20:52:00Z"/>
          <w:rFonts w:ascii="Book Antiqua" w:hAnsi="Book Antiqua"/>
        </w:rPr>
      </w:pPr>
    </w:p>
    <w:p w14:paraId="29E7FA06" w14:textId="605C8CCD" w:rsidR="00E00D22" w:rsidRDefault="005835CA">
      <w:pPr>
        <w:rPr>
          <w:ins w:id="1511" w:author="Maria Solana Gonzalez" w:date="2017-05-29T16:13:00Z"/>
          <w:rFonts w:ascii="Book Antiqua" w:hAnsi="Book Antiqua"/>
        </w:rPr>
      </w:pPr>
      <w:ins w:id="1512" w:author="Maria Solana Gonzalez" w:date="2017-05-28T20:52:00Z">
        <w:r>
          <w:rPr>
            <w:rFonts w:ascii="Book Antiqua" w:hAnsi="Book Antiqua"/>
          </w:rPr>
          <w:t>Para finalizar, e</w:t>
        </w:r>
        <w:r w:rsidRPr="00FE39A0">
          <w:rPr>
            <w:rFonts w:ascii="Book Antiqua" w:hAnsi="Book Antiqua"/>
          </w:rPr>
          <w:t xml:space="preserve">n comparación con los métodos de detección de manipulación </w:t>
        </w:r>
        <w:r>
          <w:rPr>
            <w:rFonts w:ascii="Book Antiqua" w:hAnsi="Book Antiqua"/>
          </w:rPr>
          <w:t>basada en la compresión JPEG [M27,</w:t>
        </w:r>
      </w:ins>
      <w:ins w:id="1513" w:author="Maria Solana Gonzalez" w:date="2017-05-29T16:14:00Z">
        <w:r w:rsidR="00751B55">
          <w:rPr>
            <w:rFonts w:ascii="Book Antiqua" w:hAnsi="Book Antiqua"/>
          </w:rPr>
          <w:t xml:space="preserve"> </w:t>
        </w:r>
      </w:ins>
      <w:ins w:id="1514" w:author="Maria Solana Gonzalez" w:date="2017-05-28T20:52:00Z">
        <w:r>
          <w:rPr>
            <w:rFonts w:ascii="Book Antiqua" w:hAnsi="Book Antiqua"/>
          </w:rPr>
          <w:t>M28</w:t>
        </w:r>
        <w:r w:rsidRPr="00FE39A0">
          <w:rPr>
            <w:rFonts w:ascii="Book Antiqua" w:hAnsi="Book Antiqua"/>
          </w:rPr>
          <w:t>,</w:t>
        </w:r>
      </w:ins>
      <w:ins w:id="1515" w:author="Maria Solana Gonzalez" w:date="2017-05-29T16:14:00Z">
        <w:r w:rsidR="00751B55">
          <w:rPr>
            <w:rFonts w:ascii="Book Antiqua" w:hAnsi="Book Antiqua"/>
          </w:rPr>
          <w:t xml:space="preserve"> </w:t>
        </w:r>
      </w:ins>
      <w:bookmarkStart w:id="1516" w:name="_GoBack"/>
      <w:bookmarkEnd w:id="1516"/>
      <w:ins w:id="1517" w:author="Maria Solana Gonzalez" w:date="2017-05-28T20:52:00Z">
        <w:r>
          <w:rPr>
            <w:rFonts w:ascii="Book Antiqua" w:hAnsi="Book Antiqua"/>
          </w:rPr>
          <w:t>M29</w:t>
        </w:r>
        <w:r w:rsidRPr="00FE39A0">
          <w:rPr>
            <w:rFonts w:ascii="Book Antiqua" w:hAnsi="Book Antiqua"/>
          </w:rPr>
          <w:t>], los resultados experimentales muestran que la propuesta</w:t>
        </w:r>
        <w:r>
          <w:rPr>
            <w:rFonts w:ascii="Book Antiqua" w:hAnsi="Book Antiqua"/>
          </w:rPr>
          <w:t xml:space="preserve"> de [M26] p</w:t>
        </w:r>
        <w:r w:rsidRPr="00FE39A0">
          <w:rPr>
            <w:rFonts w:ascii="Book Antiqua" w:hAnsi="Book Antiqua"/>
          </w:rPr>
          <w:t>uede funcionar bien sin la limitación de los factores de calidad en la compresión JPEG para las imágenes objetivo y compuestas.</w:t>
        </w:r>
        <w:r>
          <w:rPr>
            <w:rFonts w:ascii="Book Antiqua" w:hAnsi="Book Antiqua"/>
          </w:rPr>
          <w:t xml:space="preserve"> </w:t>
        </w:r>
        <w:r w:rsidRPr="00FE39A0">
          <w:rPr>
            <w:rFonts w:ascii="Book Antiqua" w:hAnsi="Book Antiqua"/>
          </w:rPr>
          <w:t>Los resultados experimentales muestran que el método propuesto supera los métodos de</w:t>
        </w:r>
        <w:r>
          <w:rPr>
            <w:rFonts w:ascii="Book Antiqua" w:hAnsi="Book Antiqua"/>
          </w:rPr>
          <w:t xml:space="preserve"> [M28, M29].</w:t>
        </w:r>
      </w:ins>
    </w:p>
    <w:p w14:paraId="1857F8D5" w14:textId="5CD882EC" w:rsidR="005835CA" w:rsidRPr="00E00D22" w:rsidDel="00E00D22" w:rsidRDefault="00E00D22" w:rsidP="00E00D22">
      <w:pPr>
        <w:spacing w:after="200" w:line="276" w:lineRule="auto"/>
        <w:rPr>
          <w:del w:id="1518" w:author="Maria Solana Gonzalez" w:date="2017-05-29T16:13:00Z"/>
          <w:rFonts w:ascii="Book Antiqua" w:hAnsi="Book Antiqua"/>
          <w:rPrChange w:id="1519" w:author="Maria Solana Gonzalez" w:date="2017-05-29T16:13:00Z">
            <w:rPr>
              <w:del w:id="1520" w:author="Maria Solana Gonzalez" w:date="2017-05-29T16:13:00Z"/>
              <w:bCs/>
              <w:sz w:val="30"/>
              <w:szCs w:val="28"/>
            </w:rPr>
          </w:rPrChange>
        </w:rPr>
        <w:pPrChange w:id="1521" w:author="Maria Solana Gonzalez" w:date="2017-05-29T16:13:00Z">
          <w:pPr>
            <w:pStyle w:val="Ttulo2"/>
          </w:pPr>
        </w:pPrChange>
      </w:pPr>
      <w:ins w:id="1522" w:author="Maria Solana Gonzalez" w:date="2017-05-29T16:13:00Z">
        <w:r>
          <w:rPr>
            <w:rFonts w:ascii="Book Antiqua" w:hAnsi="Book Antiqua"/>
          </w:rPr>
          <w:br w:type="page"/>
        </w:r>
      </w:ins>
    </w:p>
    <w:p w14:paraId="06714912" w14:textId="77777777" w:rsidR="00F30566" w:rsidDel="00E00D22" w:rsidRDefault="00F30566" w:rsidP="00E00D22">
      <w:pPr>
        <w:rPr>
          <w:del w:id="1523" w:author="Maria Solana Gonzalez" w:date="2017-05-29T16:13:00Z"/>
        </w:rPr>
        <w:pPrChange w:id="1524" w:author="Maria Solana Gonzalez" w:date="2017-05-29T16:13:00Z">
          <w:pPr/>
        </w:pPrChange>
      </w:pPr>
    </w:p>
    <w:p w14:paraId="25C80B96" w14:textId="5DCDEE8A" w:rsidR="00F30566" w:rsidRPr="00B9729B" w:rsidDel="00E00D22" w:rsidRDefault="00F30566" w:rsidP="00E00D22">
      <w:pPr>
        <w:rPr>
          <w:del w:id="1525" w:author="Maria Solana Gonzalez" w:date="2017-05-29T16:13:00Z"/>
        </w:rPr>
        <w:pPrChange w:id="1526" w:author="Maria Solana Gonzalez" w:date="2017-05-29T16:13:00Z">
          <w:pPr/>
        </w:pPrChange>
      </w:pPr>
    </w:p>
    <w:p w14:paraId="0061F2AA" w14:textId="77777777" w:rsidR="005907EE" w:rsidRDefault="005907EE" w:rsidP="00E00D22">
      <w:pPr>
        <w:rPr>
          <w:iCs/>
        </w:rPr>
        <w:pPrChange w:id="1527" w:author="Maria Solana Gonzalez" w:date="2017-05-29T16:13:00Z">
          <w:pPr>
            <w:pStyle w:val="Estilo12ptPrimeralnea05cm"/>
          </w:pPr>
        </w:pPrChange>
      </w:pPr>
    </w:p>
    <w:p w14:paraId="6ADDC566" w14:textId="412BDC31" w:rsidR="00843D83" w:rsidRPr="00E64B63" w:rsidDel="00AE5C11" w:rsidRDefault="00156A1D">
      <w:pPr>
        <w:pStyle w:val="Bibliografa1"/>
        <w:rPr>
          <w:del w:id="1528" w:author="Pablo Blanco Peris" w:date="2017-05-24T17:20:00Z"/>
          <w:rFonts w:ascii="Book Antiqua" w:hAnsi="Book Antiqua"/>
          <w:rPrChange w:id="1529" w:author="Pablo Blanco Peris" w:date="2017-05-28T13:38:00Z">
            <w:rPr>
              <w:del w:id="1530" w:author="Pablo Blanco Peris" w:date="2017-05-24T17:20:00Z"/>
            </w:rPr>
          </w:rPrChange>
        </w:rPr>
      </w:pPr>
      <w:r>
        <w:rPr>
          <w:iCs w:val="0"/>
        </w:rPr>
        <w:fldChar w:fldCharType="begin"/>
      </w:r>
      <w:r w:rsidR="007A7A34">
        <w:instrText xml:space="preserve"> ADDIN ZOTERO_BIBL {"custom":[]} CSL_BIBLIOGRAPHY </w:instrText>
      </w:r>
      <w:r>
        <w:rPr>
          <w:iCs w:val="0"/>
        </w:rPr>
        <w:fldChar w:fldCharType="separate"/>
      </w:r>
      <w:del w:id="1531" w:author="Pablo Blanco Peris" w:date="2017-05-24T17:20:00Z">
        <w:r w:rsidR="00843D83" w:rsidRPr="00E64B63" w:rsidDel="00AE5C11">
          <w:rPr>
            <w:rFonts w:ascii="Book Antiqua" w:hAnsi="Book Antiqua"/>
            <w:iCs w:val="0"/>
            <w:rPrChange w:id="1532" w:author="Pablo Blanco Peris" w:date="2017-05-28T13:38:00Z">
              <w:rPr>
                <w:iCs w:val="0"/>
              </w:rPr>
            </w:rPrChange>
          </w:rPr>
          <w:delText>[1]</w:delText>
        </w:r>
        <w:r w:rsidR="00843D83" w:rsidRPr="00E64B63" w:rsidDel="00AE5C11">
          <w:rPr>
            <w:rFonts w:ascii="Book Antiqua" w:hAnsi="Book Antiqua"/>
            <w:iCs w:val="0"/>
            <w:rPrChange w:id="1533" w:author="Pablo Blanco Peris" w:date="2017-05-28T13:38:00Z">
              <w:rPr>
                <w:iCs w:val="0"/>
              </w:rPr>
            </w:rPrChange>
          </w:rPr>
          <w:tab/>
          <w:delText>M. A. R. García, «Análisis forense en imágenes digitales», 2009.</w:delText>
        </w:r>
      </w:del>
    </w:p>
    <w:p w14:paraId="58EAD503" w14:textId="2D336475" w:rsidR="00843D83" w:rsidRPr="00E64B63" w:rsidDel="00AE5C11" w:rsidRDefault="00843D83">
      <w:pPr>
        <w:pStyle w:val="Bibliografa1"/>
        <w:rPr>
          <w:del w:id="1534" w:author="Pablo Blanco Peris" w:date="2017-05-24T17:20:00Z"/>
          <w:rFonts w:ascii="Book Antiqua" w:hAnsi="Book Antiqua"/>
          <w:rPrChange w:id="1535" w:author="Pablo Blanco Peris" w:date="2017-05-28T13:38:00Z">
            <w:rPr>
              <w:del w:id="1536" w:author="Pablo Blanco Peris" w:date="2017-05-24T17:20:00Z"/>
            </w:rPr>
          </w:rPrChange>
        </w:rPr>
      </w:pPr>
      <w:del w:id="1537" w:author="Pablo Blanco Peris" w:date="2017-05-24T17:20:00Z">
        <w:r w:rsidRPr="00E64B63" w:rsidDel="00AE5C11">
          <w:rPr>
            <w:rFonts w:ascii="Book Antiqua" w:hAnsi="Book Antiqua"/>
            <w:iCs w:val="0"/>
            <w:rPrChange w:id="1538" w:author="Pablo Blanco Peris" w:date="2017-05-28T13:38:00Z">
              <w:rPr>
                <w:iCs w:val="0"/>
              </w:rPr>
            </w:rPrChange>
          </w:rPr>
          <w:delText>[2]</w:delText>
        </w:r>
        <w:r w:rsidRPr="00E64B63" w:rsidDel="00AE5C11">
          <w:rPr>
            <w:rFonts w:ascii="Book Antiqua" w:hAnsi="Book Antiqua"/>
            <w:iCs w:val="0"/>
            <w:rPrChange w:id="1539" w:author="Pablo Blanco Peris" w:date="2017-05-28T13:38:00Z">
              <w:rPr>
                <w:iCs w:val="0"/>
              </w:rPr>
            </w:rPrChange>
          </w:rPr>
          <w:tab/>
          <w:delText xml:space="preserve">Q. Liu </w:delText>
        </w:r>
        <w:r w:rsidRPr="00E64B63" w:rsidDel="00AE5C11">
          <w:rPr>
            <w:rFonts w:ascii="Book Antiqua" w:hAnsi="Book Antiqua"/>
            <w:i/>
            <w:iCs w:val="0"/>
            <w:rPrChange w:id="1540" w:author="Pablo Blanco Peris" w:date="2017-05-28T13:38:00Z">
              <w:rPr>
                <w:i/>
                <w:iCs w:val="0"/>
              </w:rPr>
            </w:rPrChange>
          </w:rPr>
          <w:delText>et al.</w:delText>
        </w:r>
        <w:r w:rsidRPr="00E64B63" w:rsidDel="00AE5C11">
          <w:rPr>
            <w:rFonts w:ascii="Book Antiqua" w:hAnsi="Book Antiqua"/>
            <w:iCs w:val="0"/>
            <w:rPrChange w:id="1541" w:author="Pablo Blanco Peris" w:date="2017-05-28T13:38:00Z">
              <w:rPr>
                <w:iCs w:val="0"/>
              </w:rPr>
            </w:rPrChange>
          </w:rPr>
          <w:delText xml:space="preserve">, «Detection of JPEG double compression and identification of smartphone image source and post-capture manipulation», </w:delText>
        </w:r>
        <w:r w:rsidRPr="00E64B63" w:rsidDel="00AE5C11">
          <w:rPr>
            <w:rFonts w:ascii="Book Antiqua" w:hAnsi="Book Antiqua"/>
            <w:i/>
            <w:iCs w:val="0"/>
            <w:rPrChange w:id="1542" w:author="Pablo Blanco Peris" w:date="2017-05-28T13:38:00Z">
              <w:rPr>
                <w:i/>
                <w:iCs w:val="0"/>
              </w:rPr>
            </w:rPrChange>
          </w:rPr>
          <w:delText>Appl. Intell.</w:delText>
        </w:r>
        <w:r w:rsidRPr="00E64B63" w:rsidDel="00AE5C11">
          <w:rPr>
            <w:rFonts w:ascii="Book Antiqua" w:hAnsi="Book Antiqua"/>
            <w:iCs w:val="0"/>
            <w:rPrChange w:id="1543" w:author="Pablo Blanco Peris" w:date="2017-05-28T13:38:00Z">
              <w:rPr>
                <w:iCs w:val="0"/>
              </w:rPr>
            </w:rPrChange>
          </w:rPr>
          <w:delText>, vol. 39, n.</w:delText>
        </w:r>
        <w:r w:rsidRPr="00E64B63" w:rsidDel="00AE5C11">
          <w:rPr>
            <w:rFonts w:ascii="Book Antiqua" w:hAnsi="Book Antiqua"/>
            <w:iCs w:val="0"/>
            <w:vertAlign w:val="superscript"/>
            <w:rPrChange w:id="1544" w:author="Pablo Blanco Peris" w:date="2017-05-28T13:38:00Z">
              <w:rPr>
                <w:iCs w:val="0"/>
                <w:vertAlign w:val="superscript"/>
              </w:rPr>
            </w:rPrChange>
          </w:rPr>
          <w:delText>o</w:delText>
        </w:r>
        <w:r w:rsidRPr="00E64B63" w:rsidDel="00AE5C11">
          <w:rPr>
            <w:rFonts w:ascii="Book Antiqua" w:hAnsi="Book Antiqua"/>
            <w:iCs w:val="0"/>
            <w:rPrChange w:id="1545" w:author="Pablo Blanco Peris" w:date="2017-05-28T13:38:00Z">
              <w:rPr>
                <w:iCs w:val="0"/>
              </w:rPr>
            </w:rPrChange>
          </w:rPr>
          <w:delText xml:space="preserve"> 4, pp. 705-726, 2013.</w:delText>
        </w:r>
      </w:del>
    </w:p>
    <w:p w14:paraId="43FAB0C7" w14:textId="1241C3FA" w:rsidR="00843D83" w:rsidRPr="00E64B63" w:rsidDel="00AE5C11" w:rsidRDefault="00843D83">
      <w:pPr>
        <w:pStyle w:val="Bibliografa1"/>
        <w:rPr>
          <w:del w:id="1546" w:author="Pablo Blanco Peris" w:date="2017-05-24T17:20:00Z"/>
          <w:rFonts w:ascii="Book Antiqua" w:hAnsi="Book Antiqua"/>
          <w:rPrChange w:id="1547" w:author="Pablo Blanco Peris" w:date="2017-05-28T13:38:00Z">
            <w:rPr>
              <w:del w:id="1548" w:author="Pablo Blanco Peris" w:date="2017-05-24T17:20:00Z"/>
            </w:rPr>
          </w:rPrChange>
        </w:rPr>
      </w:pPr>
      <w:del w:id="1549" w:author="Pablo Blanco Peris" w:date="2017-05-24T17:20:00Z">
        <w:r w:rsidRPr="00E64B63" w:rsidDel="00AE5C11">
          <w:rPr>
            <w:rFonts w:ascii="Book Antiqua" w:hAnsi="Book Antiqua"/>
            <w:iCs w:val="0"/>
            <w:rPrChange w:id="1550" w:author="Pablo Blanco Peris" w:date="2017-05-28T13:38:00Z">
              <w:rPr>
                <w:iCs w:val="0"/>
              </w:rPr>
            </w:rPrChange>
          </w:rPr>
          <w:delText>[3]</w:delText>
        </w:r>
        <w:r w:rsidRPr="00E64B63" w:rsidDel="00AE5C11">
          <w:rPr>
            <w:rFonts w:ascii="Book Antiqua" w:hAnsi="Book Antiqua"/>
            <w:iCs w:val="0"/>
            <w:rPrChange w:id="1551" w:author="Pablo Blanco Peris" w:date="2017-05-28T13:38:00Z">
              <w:rPr>
                <w:iCs w:val="0"/>
              </w:rPr>
            </w:rPrChange>
          </w:rPr>
          <w:tab/>
          <w:delText xml:space="preserve">M. Boutell y J. Luo, «Beyond Pixels: Exploiting Camera Metadata for Photo Classification», </w:delText>
        </w:r>
        <w:r w:rsidRPr="00E64B63" w:rsidDel="00AE5C11">
          <w:rPr>
            <w:rFonts w:ascii="Book Antiqua" w:hAnsi="Book Antiqua"/>
            <w:i/>
            <w:iCs w:val="0"/>
            <w:rPrChange w:id="1552" w:author="Pablo Blanco Peris" w:date="2017-05-28T13:38:00Z">
              <w:rPr>
                <w:i/>
                <w:iCs w:val="0"/>
              </w:rPr>
            </w:rPrChange>
          </w:rPr>
          <w:delText>Pattern Recogn</w:delText>
        </w:r>
        <w:r w:rsidRPr="00E64B63" w:rsidDel="00AE5C11">
          <w:rPr>
            <w:rFonts w:ascii="Book Antiqua" w:hAnsi="Book Antiqua"/>
            <w:iCs w:val="0"/>
            <w:rPrChange w:id="1553" w:author="Pablo Blanco Peris" w:date="2017-05-28T13:38:00Z">
              <w:rPr>
                <w:iCs w:val="0"/>
              </w:rPr>
            </w:rPrChange>
          </w:rPr>
          <w:delText>, vol. 38, n.</w:delText>
        </w:r>
        <w:r w:rsidRPr="00E64B63" w:rsidDel="00AE5C11">
          <w:rPr>
            <w:rFonts w:ascii="Book Antiqua" w:hAnsi="Book Antiqua"/>
            <w:iCs w:val="0"/>
            <w:vertAlign w:val="superscript"/>
            <w:rPrChange w:id="1554" w:author="Pablo Blanco Peris" w:date="2017-05-28T13:38:00Z">
              <w:rPr>
                <w:iCs w:val="0"/>
                <w:vertAlign w:val="superscript"/>
              </w:rPr>
            </w:rPrChange>
          </w:rPr>
          <w:delText>o</w:delText>
        </w:r>
        <w:r w:rsidRPr="00E64B63" w:rsidDel="00AE5C11">
          <w:rPr>
            <w:rFonts w:ascii="Book Antiqua" w:hAnsi="Book Antiqua"/>
            <w:iCs w:val="0"/>
            <w:rPrChange w:id="1555" w:author="Pablo Blanco Peris" w:date="2017-05-28T13:38:00Z">
              <w:rPr>
                <w:iCs w:val="0"/>
              </w:rPr>
            </w:rPrChange>
          </w:rPr>
          <w:delText xml:space="preserve"> 6, pp. 935–946, jun. 2005.</w:delText>
        </w:r>
      </w:del>
    </w:p>
    <w:p w14:paraId="035C9039" w14:textId="706DCB42" w:rsidR="00843D83" w:rsidRPr="00E64B63" w:rsidDel="00AE5C11" w:rsidRDefault="00843D83">
      <w:pPr>
        <w:pStyle w:val="Bibliografa1"/>
        <w:rPr>
          <w:del w:id="1556" w:author="Pablo Blanco Peris" w:date="2017-05-24T17:20:00Z"/>
          <w:rFonts w:ascii="Book Antiqua" w:hAnsi="Book Antiqua"/>
          <w:rPrChange w:id="1557" w:author="Pablo Blanco Peris" w:date="2017-05-28T13:38:00Z">
            <w:rPr>
              <w:del w:id="1558" w:author="Pablo Blanco Peris" w:date="2017-05-24T17:20:00Z"/>
            </w:rPr>
          </w:rPrChange>
        </w:rPr>
      </w:pPr>
      <w:del w:id="1559" w:author="Pablo Blanco Peris" w:date="2017-05-24T17:20:00Z">
        <w:r w:rsidRPr="00E64B63" w:rsidDel="00AE5C11">
          <w:rPr>
            <w:rFonts w:ascii="Book Antiqua" w:hAnsi="Book Antiqua"/>
            <w:iCs w:val="0"/>
            <w:rPrChange w:id="1560" w:author="Pablo Blanco Peris" w:date="2017-05-28T13:38:00Z">
              <w:rPr>
                <w:iCs w:val="0"/>
              </w:rPr>
            </w:rPrChange>
          </w:rPr>
          <w:delText>[4]</w:delText>
        </w:r>
        <w:r w:rsidRPr="00E64B63" w:rsidDel="00AE5C11">
          <w:rPr>
            <w:rFonts w:ascii="Book Antiqua" w:hAnsi="Book Antiqua"/>
            <w:iCs w:val="0"/>
            <w:rPrChange w:id="1561" w:author="Pablo Blanco Peris" w:date="2017-05-28T13:38:00Z">
              <w:rPr>
                <w:iCs w:val="0"/>
              </w:rPr>
            </w:rPrChange>
          </w:rPr>
          <w:tab/>
          <w:delText xml:space="preserve">C. L. Lai y Y. S. Chen, </w:delText>
        </w:r>
        <w:r w:rsidRPr="00E64B63" w:rsidDel="00AE5C11">
          <w:rPr>
            <w:rFonts w:ascii="Book Antiqua" w:hAnsi="Book Antiqua"/>
            <w:i/>
            <w:iCs w:val="0"/>
            <w:rPrChange w:id="1562" w:author="Pablo Blanco Peris" w:date="2017-05-28T13:38:00Z">
              <w:rPr>
                <w:i/>
                <w:iCs w:val="0"/>
              </w:rPr>
            </w:rPrChange>
          </w:rPr>
          <w:delText>2009 Int. Conf. Mach. Learn. Cybern.</w:delText>
        </w:r>
        <w:r w:rsidRPr="00E64B63" w:rsidDel="00AE5C11">
          <w:rPr>
            <w:rFonts w:ascii="Book Antiqua" w:hAnsi="Book Antiqua"/>
            <w:iCs w:val="0"/>
            <w:rPrChange w:id="1563" w:author="Pablo Blanco Peris" w:date="2017-05-28T13:38:00Z">
              <w:rPr>
                <w:iCs w:val="0"/>
              </w:rPr>
            </w:rPrChange>
          </w:rPr>
          <w:delText>, vol. 5, pp. 2991–2998, jul. 2009.</w:delText>
        </w:r>
      </w:del>
    </w:p>
    <w:p w14:paraId="11158A97" w14:textId="2EA04A0C" w:rsidR="00843D83" w:rsidRPr="00E64B63" w:rsidDel="00AE5C11" w:rsidRDefault="00843D83">
      <w:pPr>
        <w:pStyle w:val="Bibliografa1"/>
        <w:rPr>
          <w:del w:id="1564" w:author="Pablo Blanco Peris" w:date="2017-05-24T17:20:00Z"/>
          <w:rFonts w:ascii="Book Antiqua" w:hAnsi="Book Antiqua"/>
          <w:rPrChange w:id="1565" w:author="Pablo Blanco Peris" w:date="2017-05-28T13:38:00Z">
            <w:rPr>
              <w:del w:id="1566" w:author="Pablo Blanco Peris" w:date="2017-05-24T17:20:00Z"/>
            </w:rPr>
          </w:rPrChange>
        </w:rPr>
      </w:pPr>
      <w:del w:id="1567" w:author="Pablo Blanco Peris" w:date="2017-05-24T17:20:00Z">
        <w:r w:rsidRPr="00E64B63" w:rsidDel="00AE5C11">
          <w:rPr>
            <w:rFonts w:ascii="Book Antiqua" w:hAnsi="Book Antiqua"/>
            <w:iCs w:val="0"/>
            <w:rPrChange w:id="1568" w:author="Pablo Blanco Peris" w:date="2017-05-28T13:38:00Z">
              <w:rPr>
                <w:iCs w:val="0"/>
              </w:rPr>
            </w:rPrChange>
          </w:rPr>
          <w:delText>[5]</w:delText>
        </w:r>
        <w:r w:rsidRPr="00E64B63" w:rsidDel="00AE5C11">
          <w:rPr>
            <w:rFonts w:ascii="Book Antiqua" w:hAnsi="Book Antiqua"/>
            <w:iCs w:val="0"/>
            <w:rPrChange w:id="1569" w:author="Pablo Blanco Peris" w:date="2017-05-28T13:38:00Z">
              <w:rPr>
                <w:iCs w:val="0"/>
              </w:rPr>
            </w:rPrChange>
          </w:rPr>
          <w:tab/>
          <w:delText xml:space="preserve">M. A. Qureshi y M. Deriche, «A bibliography of pixel-based blind image forgery detection techniques», </w:delText>
        </w:r>
        <w:r w:rsidRPr="00E64B63" w:rsidDel="00AE5C11">
          <w:rPr>
            <w:rFonts w:ascii="Book Antiqua" w:hAnsi="Book Antiqua"/>
            <w:i/>
            <w:iCs w:val="0"/>
            <w:rPrChange w:id="1570" w:author="Pablo Blanco Peris" w:date="2017-05-28T13:38:00Z">
              <w:rPr>
                <w:i/>
                <w:iCs w:val="0"/>
              </w:rPr>
            </w:rPrChange>
          </w:rPr>
          <w:delText>Signal Process. Image Commun.</w:delText>
        </w:r>
        <w:r w:rsidRPr="00E64B63" w:rsidDel="00AE5C11">
          <w:rPr>
            <w:rFonts w:ascii="Book Antiqua" w:hAnsi="Book Antiqua"/>
            <w:iCs w:val="0"/>
            <w:rPrChange w:id="1571" w:author="Pablo Blanco Peris" w:date="2017-05-28T13:38:00Z">
              <w:rPr>
                <w:iCs w:val="0"/>
              </w:rPr>
            </w:rPrChange>
          </w:rPr>
          <w:delText>, vol. 39, Part A, pp. 46-74, nov. 2015.</w:delText>
        </w:r>
      </w:del>
    </w:p>
    <w:p w14:paraId="027278F5" w14:textId="596883C9" w:rsidR="00843D83" w:rsidRPr="00E64B63" w:rsidDel="00AE5C11" w:rsidRDefault="00843D83">
      <w:pPr>
        <w:pStyle w:val="Bibliografa1"/>
        <w:rPr>
          <w:del w:id="1572" w:author="Pablo Blanco Peris" w:date="2017-05-24T17:20:00Z"/>
          <w:rFonts w:ascii="Book Antiqua" w:hAnsi="Book Antiqua"/>
          <w:rPrChange w:id="1573" w:author="Pablo Blanco Peris" w:date="2017-05-28T13:38:00Z">
            <w:rPr>
              <w:del w:id="1574" w:author="Pablo Blanco Peris" w:date="2017-05-24T17:20:00Z"/>
            </w:rPr>
          </w:rPrChange>
        </w:rPr>
      </w:pPr>
      <w:del w:id="1575" w:author="Pablo Blanco Peris" w:date="2017-05-24T17:20:00Z">
        <w:r w:rsidRPr="00E64B63" w:rsidDel="00AE5C11">
          <w:rPr>
            <w:rFonts w:ascii="Book Antiqua" w:hAnsi="Book Antiqua"/>
            <w:iCs w:val="0"/>
            <w:rPrChange w:id="1576" w:author="Pablo Blanco Peris" w:date="2017-05-28T13:38:00Z">
              <w:rPr>
                <w:iCs w:val="0"/>
              </w:rPr>
            </w:rPrChange>
          </w:rPr>
          <w:delText>[6]</w:delText>
        </w:r>
        <w:r w:rsidRPr="00E64B63" w:rsidDel="00AE5C11">
          <w:rPr>
            <w:rFonts w:ascii="Book Antiqua" w:hAnsi="Book Antiqua"/>
            <w:iCs w:val="0"/>
            <w:rPrChange w:id="1577" w:author="Pablo Blanco Peris" w:date="2017-05-28T13:38:00Z">
              <w:rPr>
                <w:iCs w:val="0"/>
              </w:rPr>
            </w:rPrChange>
          </w:rPr>
          <w:tab/>
          <w:delText xml:space="preserve">H. Huang, W. Guo, y Y. Zhang, «Detection of Copy-Move Forgery in Digital Images Using SIFT Algorithm», en </w:delText>
        </w:r>
        <w:r w:rsidRPr="00E64B63" w:rsidDel="00AE5C11">
          <w:rPr>
            <w:rFonts w:ascii="Book Antiqua" w:hAnsi="Book Antiqua"/>
            <w:i/>
            <w:iCs w:val="0"/>
            <w:rPrChange w:id="1578" w:author="Pablo Blanco Peris" w:date="2017-05-28T13:38:00Z">
              <w:rPr>
                <w:i/>
                <w:iCs w:val="0"/>
              </w:rPr>
            </w:rPrChange>
          </w:rPr>
          <w:delText>2008 IEEE Pacific-Asia Workshop on Computational Intelligence and Industrial Application</w:delText>
        </w:r>
        <w:r w:rsidRPr="00E64B63" w:rsidDel="00AE5C11">
          <w:rPr>
            <w:rFonts w:ascii="Book Antiqua" w:hAnsi="Book Antiqua"/>
            <w:iCs w:val="0"/>
            <w:rPrChange w:id="1579" w:author="Pablo Blanco Peris" w:date="2017-05-28T13:38:00Z">
              <w:rPr>
                <w:iCs w:val="0"/>
              </w:rPr>
            </w:rPrChange>
          </w:rPr>
          <w:delText>, 2008, vol. 2, pp. 272-276.</w:delText>
        </w:r>
      </w:del>
    </w:p>
    <w:p w14:paraId="7C970805" w14:textId="3A5A3A59" w:rsidR="00843D83" w:rsidRPr="00E64B63" w:rsidDel="00AE5C11" w:rsidRDefault="00843D83">
      <w:pPr>
        <w:pStyle w:val="Bibliografa1"/>
        <w:rPr>
          <w:del w:id="1580" w:author="Pablo Blanco Peris" w:date="2017-05-24T17:20:00Z"/>
          <w:rFonts w:ascii="Book Antiqua" w:hAnsi="Book Antiqua"/>
          <w:rPrChange w:id="1581" w:author="Pablo Blanco Peris" w:date="2017-05-28T13:38:00Z">
            <w:rPr>
              <w:del w:id="1582" w:author="Pablo Blanco Peris" w:date="2017-05-24T17:20:00Z"/>
            </w:rPr>
          </w:rPrChange>
        </w:rPr>
      </w:pPr>
      <w:del w:id="1583" w:author="Pablo Blanco Peris" w:date="2017-05-24T17:20:00Z">
        <w:r w:rsidRPr="00E64B63" w:rsidDel="00AE5C11">
          <w:rPr>
            <w:rFonts w:ascii="Book Antiqua" w:hAnsi="Book Antiqua"/>
            <w:iCs w:val="0"/>
            <w:rPrChange w:id="1584" w:author="Pablo Blanco Peris" w:date="2017-05-28T13:38:00Z">
              <w:rPr>
                <w:iCs w:val="0"/>
              </w:rPr>
            </w:rPrChange>
          </w:rPr>
          <w:delText>[7]</w:delText>
        </w:r>
        <w:r w:rsidRPr="00E64B63" w:rsidDel="00AE5C11">
          <w:rPr>
            <w:rFonts w:ascii="Book Antiqua" w:hAnsi="Book Antiqua"/>
            <w:iCs w:val="0"/>
            <w:rPrChange w:id="1585" w:author="Pablo Blanco Peris" w:date="2017-05-28T13:38:00Z">
              <w:rPr>
                <w:iCs w:val="0"/>
              </w:rPr>
            </w:rPrChange>
          </w:rPr>
          <w:tab/>
          <w:delText xml:space="preserve">J.-C. Lee, «Copy-move image forgery detection based on Gabor magnitude», </w:delText>
        </w:r>
        <w:r w:rsidRPr="00E64B63" w:rsidDel="00AE5C11">
          <w:rPr>
            <w:rFonts w:ascii="Book Antiqua" w:hAnsi="Book Antiqua"/>
            <w:i/>
            <w:iCs w:val="0"/>
            <w:rPrChange w:id="1586" w:author="Pablo Blanco Peris" w:date="2017-05-28T13:38:00Z">
              <w:rPr>
                <w:i/>
                <w:iCs w:val="0"/>
              </w:rPr>
            </w:rPrChange>
          </w:rPr>
          <w:delText>J. Vis. Commun. Image Represent.</w:delText>
        </w:r>
        <w:r w:rsidRPr="00E64B63" w:rsidDel="00AE5C11">
          <w:rPr>
            <w:rFonts w:ascii="Book Antiqua" w:hAnsi="Book Antiqua"/>
            <w:iCs w:val="0"/>
            <w:rPrChange w:id="1587" w:author="Pablo Blanco Peris" w:date="2017-05-28T13:38:00Z">
              <w:rPr>
                <w:iCs w:val="0"/>
              </w:rPr>
            </w:rPrChange>
          </w:rPr>
          <w:delText>, vol. 31, pp. 320-334, 2015.</w:delText>
        </w:r>
      </w:del>
    </w:p>
    <w:p w14:paraId="491BB0CA" w14:textId="327D28EC" w:rsidR="00843D83" w:rsidRPr="00E64B63" w:rsidDel="00AE5C11" w:rsidRDefault="00843D83">
      <w:pPr>
        <w:pStyle w:val="Bibliografa1"/>
        <w:rPr>
          <w:del w:id="1588" w:author="Pablo Blanco Peris" w:date="2017-05-24T17:20:00Z"/>
          <w:rFonts w:ascii="Book Antiqua" w:hAnsi="Book Antiqua"/>
          <w:rPrChange w:id="1589" w:author="Pablo Blanco Peris" w:date="2017-05-28T13:38:00Z">
            <w:rPr>
              <w:del w:id="1590" w:author="Pablo Blanco Peris" w:date="2017-05-24T17:20:00Z"/>
            </w:rPr>
          </w:rPrChange>
        </w:rPr>
      </w:pPr>
      <w:del w:id="1591" w:author="Pablo Blanco Peris" w:date="2017-05-24T17:20:00Z">
        <w:r w:rsidRPr="00E64B63" w:rsidDel="00AE5C11">
          <w:rPr>
            <w:rFonts w:ascii="Book Antiqua" w:hAnsi="Book Antiqua"/>
            <w:iCs w:val="0"/>
            <w:rPrChange w:id="1592" w:author="Pablo Blanco Peris" w:date="2017-05-28T13:38:00Z">
              <w:rPr>
                <w:iCs w:val="0"/>
              </w:rPr>
            </w:rPrChange>
          </w:rPr>
          <w:delText>[8]</w:delText>
        </w:r>
        <w:r w:rsidRPr="00E64B63" w:rsidDel="00AE5C11">
          <w:rPr>
            <w:rFonts w:ascii="Book Antiqua" w:hAnsi="Book Antiqua"/>
            <w:iCs w:val="0"/>
            <w:rPrChange w:id="1593" w:author="Pablo Blanco Peris" w:date="2017-05-28T13:38:00Z">
              <w:rPr>
                <w:iCs w:val="0"/>
              </w:rPr>
            </w:rPrChange>
          </w:rPr>
          <w:tab/>
          <w:delText>M. M. D. Villasenor y L. C. Fernández, «Clasificación de objetos en imágenes usando SIFT».</w:delText>
        </w:r>
      </w:del>
    </w:p>
    <w:p w14:paraId="2EB424BC" w14:textId="77777777" w:rsidR="00E64B63" w:rsidRPr="00E64B63" w:rsidRDefault="00E64B63">
      <w:pPr>
        <w:widowControl w:val="0"/>
        <w:autoSpaceDE w:val="0"/>
        <w:autoSpaceDN w:val="0"/>
        <w:adjustRightInd w:val="0"/>
        <w:rPr>
          <w:ins w:id="1594" w:author="Pablo Blanco Peris" w:date="2017-05-28T13:38:00Z"/>
          <w:rFonts w:ascii="Book Antiqua" w:hAnsi="Book Antiqua"/>
          <w:rPrChange w:id="1595" w:author="Pablo Blanco Peris" w:date="2017-05-28T13:38:00Z">
            <w:rPr>
              <w:ins w:id="1596" w:author="Pablo Blanco Peris" w:date="2017-05-28T13:38:00Z"/>
            </w:rPr>
          </w:rPrChange>
        </w:rPr>
      </w:pPr>
      <w:ins w:id="1597" w:author="Pablo Blanco Peris" w:date="2017-05-28T13:38:00Z">
        <w:r w:rsidRPr="00E64B63">
          <w:rPr>
            <w:rFonts w:ascii="Book Antiqua" w:hAnsi="Book Antiqua"/>
            <w:rPrChange w:id="1598" w:author="Pablo Blanco Peris" w:date="2017-05-28T13:38:00Z">
              <w:rPr/>
            </w:rPrChange>
          </w:rPr>
          <w:t>[1]</w:t>
        </w:r>
        <w:r w:rsidRPr="00E64B63">
          <w:rPr>
            <w:rFonts w:ascii="Book Antiqua" w:hAnsi="Book Antiqua"/>
            <w:rPrChange w:id="1599" w:author="Pablo Blanco Peris" w:date="2017-05-28T13:38:00Z">
              <w:rPr/>
            </w:rPrChange>
          </w:rPr>
          <w:tab/>
          <w:t>M. A. R. García, «Análisis forense en imágenes digitales», 2009.</w:t>
        </w:r>
      </w:ins>
    </w:p>
    <w:p w14:paraId="4FF218B6" w14:textId="77777777" w:rsidR="00E64B63" w:rsidRPr="00E64B63" w:rsidRDefault="00E64B63">
      <w:pPr>
        <w:widowControl w:val="0"/>
        <w:autoSpaceDE w:val="0"/>
        <w:autoSpaceDN w:val="0"/>
        <w:adjustRightInd w:val="0"/>
        <w:rPr>
          <w:ins w:id="1600" w:author="Pablo Blanco Peris" w:date="2017-05-28T13:38:00Z"/>
          <w:rFonts w:ascii="Book Antiqua" w:hAnsi="Book Antiqua"/>
          <w:rPrChange w:id="1601" w:author="Pablo Blanco Peris" w:date="2017-05-28T13:38:00Z">
            <w:rPr>
              <w:ins w:id="1602" w:author="Pablo Blanco Peris" w:date="2017-05-28T13:38:00Z"/>
            </w:rPr>
          </w:rPrChange>
        </w:rPr>
      </w:pPr>
      <w:ins w:id="1603" w:author="Pablo Blanco Peris" w:date="2017-05-28T13:38:00Z">
        <w:r w:rsidRPr="00E64B63">
          <w:rPr>
            <w:rFonts w:ascii="Book Antiqua" w:hAnsi="Book Antiqua"/>
            <w:rPrChange w:id="1604" w:author="Pablo Blanco Peris" w:date="2017-05-28T13:38:00Z">
              <w:rPr/>
            </w:rPrChange>
          </w:rPr>
          <w:t>[2]</w:t>
        </w:r>
        <w:r w:rsidRPr="00E64B63">
          <w:rPr>
            <w:rFonts w:ascii="Book Antiqua" w:hAnsi="Book Antiqua"/>
            <w:rPrChange w:id="1605" w:author="Pablo Blanco Peris" w:date="2017-05-28T13:38:00Z">
              <w:rPr/>
            </w:rPrChange>
          </w:rPr>
          <w:tab/>
          <w:t xml:space="preserve">Q. Liu </w:t>
        </w:r>
        <w:r w:rsidRPr="00E64B63">
          <w:rPr>
            <w:rFonts w:ascii="Book Antiqua" w:hAnsi="Book Antiqua"/>
            <w:i/>
            <w:iCs/>
            <w:rPrChange w:id="1606" w:author="Pablo Blanco Peris" w:date="2017-05-28T13:38:00Z">
              <w:rPr>
                <w:i/>
                <w:iCs/>
              </w:rPr>
            </w:rPrChange>
          </w:rPr>
          <w:t>et al.</w:t>
        </w:r>
        <w:r w:rsidRPr="00E64B63">
          <w:rPr>
            <w:rFonts w:ascii="Book Antiqua" w:hAnsi="Book Antiqua"/>
            <w:rPrChange w:id="1607" w:author="Pablo Blanco Peris" w:date="2017-05-28T13:38:00Z">
              <w:rPr/>
            </w:rPrChange>
          </w:rPr>
          <w:t xml:space="preserve">, «Detection of JPEG double compression and identification of smartphone image source and post-capture manipulation», </w:t>
        </w:r>
        <w:r w:rsidRPr="00E64B63">
          <w:rPr>
            <w:rFonts w:ascii="Book Antiqua" w:hAnsi="Book Antiqua"/>
            <w:i/>
            <w:iCs/>
            <w:rPrChange w:id="1608" w:author="Pablo Blanco Peris" w:date="2017-05-28T13:38:00Z">
              <w:rPr>
                <w:i/>
                <w:iCs/>
              </w:rPr>
            </w:rPrChange>
          </w:rPr>
          <w:t>Appl. Intell.</w:t>
        </w:r>
        <w:r w:rsidRPr="00E64B63">
          <w:rPr>
            <w:rFonts w:ascii="Book Antiqua" w:hAnsi="Book Antiqua"/>
            <w:rPrChange w:id="1609" w:author="Pablo Blanco Peris" w:date="2017-05-28T13:38:00Z">
              <w:rPr/>
            </w:rPrChange>
          </w:rPr>
          <w:t>, vol. 39, n.</w:t>
        </w:r>
        <w:r w:rsidRPr="00E64B63">
          <w:rPr>
            <w:rFonts w:ascii="Book Antiqua" w:hAnsi="Book Antiqua"/>
            <w:vertAlign w:val="superscript"/>
            <w:rPrChange w:id="1610" w:author="Pablo Blanco Peris" w:date="2017-05-28T13:38:00Z">
              <w:rPr>
                <w:vertAlign w:val="superscript"/>
              </w:rPr>
            </w:rPrChange>
          </w:rPr>
          <w:t>o</w:t>
        </w:r>
        <w:r w:rsidRPr="00E64B63">
          <w:rPr>
            <w:rFonts w:ascii="Book Antiqua" w:hAnsi="Book Antiqua"/>
            <w:rPrChange w:id="1611" w:author="Pablo Blanco Peris" w:date="2017-05-28T13:38:00Z">
              <w:rPr/>
            </w:rPrChange>
          </w:rPr>
          <w:t xml:space="preserve"> 4, pp. 705-726, 2013.</w:t>
        </w:r>
      </w:ins>
    </w:p>
    <w:p w14:paraId="15AAE4D9" w14:textId="77777777" w:rsidR="00E64B63" w:rsidRPr="00E64B63" w:rsidRDefault="00E64B63">
      <w:pPr>
        <w:widowControl w:val="0"/>
        <w:autoSpaceDE w:val="0"/>
        <w:autoSpaceDN w:val="0"/>
        <w:adjustRightInd w:val="0"/>
        <w:rPr>
          <w:ins w:id="1612" w:author="Pablo Blanco Peris" w:date="2017-05-28T13:38:00Z"/>
          <w:rFonts w:ascii="Book Antiqua" w:hAnsi="Book Antiqua"/>
          <w:rPrChange w:id="1613" w:author="Pablo Blanco Peris" w:date="2017-05-28T13:38:00Z">
            <w:rPr>
              <w:ins w:id="1614" w:author="Pablo Blanco Peris" w:date="2017-05-28T13:38:00Z"/>
            </w:rPr>
          </w:rPrChange>
        </w:rPr>
      </w:pPr>
      <w:ins w:id="1615" w:author="Pablo Blanco Peris" w:date="2017-05-28T13:38:00Z">
        <w:r w:rsidRPr="00E64B63">
          <w:rPr>
            <w:rFonts w:ascii="Book Antiqua" w:hAnsi="Book Antiqua"/>
            <w:rPrChange w:id="1616" w:author="Pablo Blanco Peris" w:date="2017-05-28T13:38:00Z">
              <w:rPr/>
            </w:rPrChange>
          </w:rPr>
          <w:t>[3]</w:t>
        </w:r>
        <w:r w:rsidRPr="00E64B63">
          <w:rPr>
            <w:rFonts w:ascii="Book Antiqua" w:hAnsi="Book Antiqua"/>
            <w:rPrChange w:id="1617" w:author="Pablo Blanco Peris" w:date="2017-05-28T13:38:00Z">
              <w:rPr/>
            </w:rPrChange>
          </w:rPr>
          <w:tab/>
          <w:t xml:space="preserve">M. Boutell y J. Luo, «Beyond Pixels: Exploiting Camera Metadata for Photo Classification», </w:t>
        </w:r>
        <w:r w:rsidRPr="00E64B63">
          <w:rPr>
            <w:rFonts w:ascii="Book Antiqua" w:hAnsi="Book Antiqua"/>
            <w:i/>
            <w:iCs/>
            <w:rPrChange w:id="1618" w:author="Pablo Blanco Peris" w:date="2017-05-28T13:38:00Z">
              <w:rPr>
                <w:i/>
                <w:iCs/>
              </w:rPr>
            </w:rPrChange>
          </w:rPr>
          <w:t>Pattern Recogn</w:t>
        </w:r>
        <w:r w:rsidRPr="00E64B63">
          <w:rPr>
            <w:rFonts w:ascii="Book Antiqua" w:hAnsi="Book Antiqua"/>
            <w:rPrChange w:id="1619" w:author="Pablo Blanco Peris" w:date="2017-05-28T13:38:00Z">
              <w:rPr/>
            </w:rPrChange>
          </w:rPr>
          <w:t>, vol. 38, n.</w:t>
        </w:r>
        <w:r w:rsidRPr="00E64B63">
          <w:rPr>
            <w:rFonts w:ascii="Book Antiqua" w:hAnsi="Book Antiqua"/>
            <w:vertAlign w:val="superscript"/>
            <w:rPrChange w:id="1620" w:author="Pablo Blanco Peris" w:date="2017-05-28T13:38:00Z">
              <w:rPr>
                <w:vertAlign w:val="superscript"/>
              </w:rPr>
            </w:rPrChange>
          </w:rPr>
          <w:t>o</w:t>
        </w:r>
        <w:r w:rsidRPr="00E64B63">
          <w:rPr>
            <w:rFonts w:ascii="Book Antiqua" w:hAnsi="Book Antiqua"/>
            <w:rPrChange w:id="1621" w:author="Pablo Blanco Peris" w:date="2017-05-28T13:38:00Z">
              <w:rPr/>
            </w:rPrChange>
          </w:rPr>
          <w:t xml:space="preserve"> 6, pp. 935–946, jun. 2005.</w:t>
        </w:r>
      </w:ins>
    </w:p>
    <w:p w14:paraId="581A0D6E" w14:textId="77777777" w:rsidR="00E64B63" w:rsidRPr="00E64B63" w:rsidRDefault="00E64B63">
      <w:pPr>
        <w:widowControl w:val="0"/>
        <w:autoSpaceDE w:val="0"/>
        <w:autoSpaceDN w:val="0"/>
        <w:adjustRightInd w:val="0"/>
        <w:rPr>
          <w:ins w:id="1622" w:author="Pablo Blanco Peris" w:date="2017-05-28T13:38:00Z"/>
          <w:rFonts w:ascii="Book Antiqua" w:hAnsi="Book Antiqua"/>
          <w:rPrChange w:id="1623" w:author="Pablo Blanco Peris" w:date="2017-05-28T13:38:00Z">
            <w:rPr>
              <w:ins w:id="1624" w:author="Pablo Blanco Peris" w:date="2017-05-28T13:38:00Z"/>
            </w:rPr>
          </w:rPrChange>
        </w:rPr>
      </w:pPr>
      <w:ins w:id="1625" w:author="Pablo Blanco Peris" w:date="2017-05-28T13:38:00Z">
        <w:r w:rsidRPr="00E64B63">
          <w:rPr>
            <w:rFonts w:ascii="Book Antiqua" w:hAnsi="Book Antiqua"/>
            <w:rPrChange w:id="1626" w:author="Pablo Blanco Peris" w:date="2017-05-28T13:38:00Z">
              <w:rPr/>
            </w:rPrChange>
          </w:rPr>
          <w:t>[4]</w:t>
        </w:r>
        <w:r w:rsidRPr="00E64B63">
          <w:rPr>
            <w:rFonts w:ascii="Book Antiqua" w:hAnsi="Book Antiqua"/>
            <w:rPrChange w:id="1627" w:author="Pablo Blanco Peris" w:date="2017-05-28T13:38:00Z">
              <w:rPr/>
            </w:rPrChange>
          </w:rPr>
          <w:tab/>
          <w:t xml:space="preserve">C. L. Lai y Y. S. Chen, </w:t>
        </w:r>
        <w:r w:rsidRPr="00E64B63">
          <w:rPr>
            <w:rFonts w:ascii="Book Antiqua" w:hAnsi="Book Antiqua"/>
            <w:i/>
            <w:iCs/>
            <w:rPrChange w:id="1628" w:author="Pablo Blanco Peris" w:date="2017-05-28T13:38:00Z">
              <w:rPr>
                <w:i/>
                <w:iCs/>
              </w:rPr>
            </w:rPrChange>
          </w:rPr>
          <w:t>2009 Int. Conf. Mach. Learn. Cybern.</w:t>
        </w:r>
        <w:r w:rsidRPr="00E64B63">
          <w:rPr>
            <w:rFonts w:ascii="Book Antiqua" w:hAnsi="Book Antiqua"/>
            <w:rPrChange w:id="1629" w:author="Pablo Blanco Peris" w:date="2017-05-28T13:38:00Z">
              <w:rPr/>
            </w:rPrChange>
          </w:rPr>
          <w:t>, vol. 5, pp. 2991–2998, jul. 2009.</w:t>
        </w:r>
      </w:ins>
    </w:p>
    <w:p w14:paraId="7A82226E" w14:textId="77777777" w:rsidR="00E64B63" w:rsidRPr="00E64B63" w:rsidRDefault="00E64B63">
      <w:pPr>
        <w:widowControl w:val="0"/>
        <w:autoSpaceDE w:val="0"/>
        <w:autoSpaceDN w:val="0"/>
        <w:adjustRightInd w:val="0"/>
        <w:rPr>
          <w:ins w:id="1630" w:author="Pablo Blanco Peris" w:date="2017-05-28T13:38:00Z"/>
          <w:rFonts w:ascii="Book Antiqua" w:hAnsi="Book Antiqua"/>
          <w:rPrChange w:id="1631" w:author="Pablo Blanco Peris" w:date="2017-05-28T13:38:00Z">
            <w:rPr>
              <w:ins w:id="1632" w:author="Pablo Blanco Peris" w:date="2017-05-28T13:38:00Z"/>
            </w:rPr>
          </w:rPrChange>
        </w:rPr>
      </w:pPr>
      <w:ins w:id="1633" w:author="Pablo Blanco Peris" w:date="2017-05-28T13:38:00Z">
        <w:r w:rsidRPr="00E64B63">
          <w:rPr>
            <w:rFonts w:ascii="Book Antiqua" w:hAnsi="Book Antiqua"/>
            <w:rPrChange w:id="1634" w:author="Pablo Blanco Peris" w:date="2017-05-28T13:38:00Z">
              <w:rPr/>
            </w:rPrChange>
          </w:rPr>
          <w:t>[5]</w:t>
        </w:r>
        <w:r w:rsidRPr="00E64B63">
          <w:rPr>
            <w:rFonts w:ascii="Book Antiqua" w:hAnsi="Book Antiqua"/>
            <w:rPrChange w:id="1635" w:author="Pablo Blanco Peris" w:date="2017-05-28T13:38:00Z">
              <w:rPr/>
            </w:rPrChange>
          </w:rPr>
          <w:tab/>
          <w:t xml:space="preserve">M. A. Qureshi y M. Deriche, «A bibliography of pixel-based blind image forgery detection techniques», </w:t>
        </w:r>
        <w:r w:rsidRPr="00E64B63">
          <w:rPr>
            <w:rFonts w:ascii="Book Antiqua" w:hAnsi="Book Antiqua"/>
            <w:i/>
            <w:iCs/>
            <w:rPrChange w:id="1636" w:author="Pablo Blanco Peris" w:date="2017-05-28T13:38:00Z">
              <w:rPr>
                <w:i/>
                <w:iCs/>
              </w:rPr>
            </w:rPrChange>
          </w:rPr>
          <w:t>Signal Process. Image Commun.</w:t>
        </w:r>
        <w:r w:rsidRPr="00E64B63">
          <w:rPr>
            <w:rFonts w:ascii="Book Antiqua" w:hAnsi="Book Antiqua"/>
            <w:rPrChange w:id="1637" w:author="Pablo Blanco Peris" w:date="2017-05-28T13:38:00Z">
              <w:rPr/>
            </w:rPrChange>
          </w:rPr>
          <w:t>, vol. 39, Part A, pp. 46-74, nov. 2015.</w:t>
        </w:r>
      </w:ins>
    </w:p>
    <w:p w14:paraId="6D6FBE42" w14:textId="77777777" w:rsidR="00E64B63" w:rsidRPr="00E64B63" w:rsidRDefault="00E64B63">
      <w:pPr>
        <w:widowControl w:val="0"/>
        <w:autoSpaceDE w:val="0"/>
        <w:autoSpaceDN w:val="0"/>
        <w:adjustRightInd w:val="0"/>
        <w:rPr>
          <w:ins w:id="1638" w:author="Pablo Blanco Peris" w:date="2017-05-28T13:38:00Z"/>
          <w:rFonts w:ascii="Book Antiqua" w:hAnsi="Book Antiqua"/>
          <w:rPrChange w:id="1639" w:author="Pablo Blanco Peris" w:date="2017-05-28T13:38:00Z">
            <w:rPr>
              <w:ins w:id="1640" w:author="Pablo Blanco Peris" w:date="2017-05-28T13:38:00Z"/>
            </w:rPr>
          </w:rPrChange>
        </w:rPr>
      </w:pPr>
      <w:ins w:id="1641" w:author="Pablo Blanco Peris" w:date="2017-05-28T13:38:00Z">
        <w:r w:rsidRPr="00E64B63">
          <w:rPr>
            <w:rFonts w:ascii="Book Antiqua" w:hAnsi="Book Antiqua"/>
            <w:rPrChange w:id="1642" w:author="Pablo Blanco Peris" w:date="2017-05-28T13:38:00Z">
              <w:rPr/>
            </w:rPrChange>
          </w:rPr>
          <w:t>[6]</w:t>
        </w:r>
        <w:r w:rsidRPr="00E64B63">
          <w:rPr>
            <w:rFonts w:ascii="Book Antiqua" w:hAnsi="Book Antiqua"/>
            <w:rPrChange w:id="1643" w:author="Pablo Blanco Peris" w:date="2017-05-28T13:38:00Z">
              <w:rPr/>
            </w:rPrChange>
          </w:rPr>
          <w:tab/>
          <w:t xml:space="preserve">J.-C. Lee, «Copy-move image forgery detection based on Gabor magnitude», </w:t>
        </w:r>
        <w:r w:rsidRPr="00E64B63">
          <w:rPr>
            <w:rFonts w:ascii="Book Antiqua" w:hAnsi="Book Antiqua"/>
            <w:i/>
            <w:iCs/>
            <w:rPrChange w:id="1644" w:author="Pablo Blanco Peris" w:date="2017-05-28T13:38:00Z">
              <w:rPr>
                <w:i/>
                <w:iCs/>
              </w:rPr>
            </w:rPrChange>
          </w:rPr>
          <w:t>J. Vis. Commun. Image Represent.</w:t>
        </w:r>
        <w:r w:rsidRPr="00E64B63">
          <w:rPr>
            <w:rFonts w:ascii="Book Antiqua" w:hAnsi="Book Antiqua"/>
            <w:rPrChange w:id="1645" w:author="Pablo Blanco Peris" w:date="2017-05-28T13:38:00Z">
              <w:rPr/>
            </w:rPrChange>
          </w:rPr>
          <w:t>, vol. 31, pp. 320-334, 2015.</w:t>
        </w:r>
      </w:ins>
    </w:p>
    <w:p w14:paraId="72E2E42F" w14:textId="77777777" w:rsidR="00E64B63" w:rsidRPr="00E64B63" w:rsidRDefault="00E64B63">
      <w:pPr>
        <w:widowControl w:val="0"/>
        <w:autoSpaceDE w:val="0"/>
        <w:autoSpaceDN w:val="0"/>
        <w:adjustRightInd w:val="0"/>
        <w:rPr>
          <w:ins w:id="1646" w:author="Pablo Blanco Peris" w:date="2017-05-28T13:38:00Z"/>
          <w:rFonts w:ascii="Book Antiqua" w:hAnsi="Book Antiqua"/>
          <w:rPrChange w:id="1647" w:author="Pablo Blanco Peris" w:date="2017-05-28T13:38:00Z">
            <w:rPr>
              <w:ins w:id="1648" w:author="Pablo Blanco Peris" w:date="2017-05-28T13:38:00Z"/>
            </w:rPr>
          </w:rPrChange>
        </w:rPr>
      </w:pPr>
      <w:ins w:id="1649" w:author="Pablo Blanco Peris" w:date="2017-05-28T13:38:00Z">
        <w:r w:rsidRPr="00E64B63">
          <w:rPr>
            <w:rFonts w:ascii="Book Antiqua" w:hAnsi="Book Antiqua"/>
            <w:rPrChange w:id="1650" w:author="Pablo Blanco Peris" w:date="2017-05-28T13:38:00Z">
              <w:rPr/>
            </w:rPrChange>
          </w:rPr>
          <w:t>[7]</w:t>
        </w:r>
        <w:r w:rsidRPr="00E64B63">
          <w:rPr>
            <w:rFonts w:ascii="Book Antiqua" w:hAnsi="Book Antiqua"/>
            <w:rPrChange w:id="1651" w:author="Pablo Blanco Peris" w:date="2017-05-28T13:38:00Z">
              <w:rPr/>
            </w:rPrChange>
          </w:rPr>
          <w:tab/>
          <w:t xml:space="preserve">H. Huang, W. Guo, y Y. Zhang, «Detection of Copy-Move Forgery in Digital Images Using SIFT Algorithm», en </w:t>
        </w:r>
        <w:r w:rsidRPr="00E64B63">
          <w:rPr>
            <w:rFonts w:ascii="Book Antiqua" w:hAnsi="Book Antiqua"/>
            <w:i/>
            <w:iCs/>
            <w:rPrChange w:id="1652" w:author="Pablo Blanco Peris" w:date="2017-05-28T13:38:00Z">
              <w:rPr>
                <w:i/>
                <w:iCs/>
              </w:rPr>
            </w:rPrChange>
          </w:rPr>
          <w:t>2008 IEEE Pacific-Asia Workshop on Computational Intelligence and Industrial Application</w:t>
        </w:r>
        <w:r w:rsidRPr="00E64B63">
          <w:rPr>
            <w:rFonts w:ascii="Book Antiqua" w:hAnsi="Book Antiqua"/>
            <w:rPrChange w:id="1653" w:author="Pablo Blanco Peris" w:date="2017-05-28T13:38:00Z">
              <w:rPr/>
            </w:rPrChange>
          </w:rPr>
          <w:t>, 2008, vol. 2, pp. 272-276.</w:t>
        </w:r>
      </w:ins>
    </w:p>
    <w:p w14:paraId="0558C2CF" w14:textId="77777777" w:rsidR="00E64B63" w:rsidRPr="00E64B63" w:rsidRDefault="00E64B63">
      <w:pPr>
        <w:widowControl w:val="0"/>
        <w:autoSpaceDE w:val="0"/>
        <w:autoSpaceDN w:val="0"/>
        <w:adjustRightInd w:val="0"/>
        <w:rPr>
          <w:ins w:id="1654" w:author="Pablo Blanco Peris" w:date="2017-05-28T13:38:00Z"/>
          <w:rFonts w:ascii="Book Antiqua" w:hAnsi="Book Antiqua"/>
          <w:rPrChange w:id="1655" w:author="Pablo Blanco Peris" w:date="2017-05-28T13:38:00Z">
            <w:rPr>
              <w:ins w:id="1656" w:author="Pablo Blanco Peris" w:date="2017-05-28T13:38:00Z"/>
            </w:rPr>
          </w:rPrChange>
        </w:rPr>
      </w:pPr>
      <w:ins w:id="1657" w:author="Pablo Blanco Peris" w:date="2017-05-28T13:38:00Z">
        <w:r w:rsidRPr="00E64B63">
          <w:rPr>
            <w:rFonts w:ascii="Book Antiqua" w:hAnsi="Book Antiqua"/>
            <w:rPrChange w:id="1658" w:author="Pablo Blanco Peris" w:date="2017-05-28T13:38:00Z">
              <w:rPr/>
            </w:rPrChange>
          </w:rPr>
          <w:t>[8]</w:t>
        </w:r>
        <w:r w:rsidRPr="00E64B63">
          <w:rPr>
            <w:rFonts w:ascii="Book Antiqua" w:hAnsi="Book Antiqua"/>
            <w:rPrChange w:id="1659" w:author="Pablo Blanco Peris" w:date="2017-05-28T13:38:00Z">
              <w:rPr/>
            </w:rPrChange>
          </w:rPr>
          <w:tab/>
          <w:t xml:space="preserve">«Image splicing detection based on Markov features in {QDCT} domain», </w:t>
        </w:r>
        <w:r w:rsidRPr="00E64B63">
          <w:rPr>
            <w:rFonts w:ascii="Book Antiqua" w:hAnsi="Book Antiqua"/>
            <w:i/>
            <w:iCs/>
            <w:rPrChange w:id="1660" w:author="Pablo Blanco Peris" w:date="2017-05-28T13:38:00Z">
              <w:rPr>
                <w:i/>
                <w:iCs/>
              </w:rPr>
            </w:rPrChange>
          </w:rPr>
          <w:t>Neurocomputing</w:t>
        </w:r>
        <w:r w:rsidRPr="00E64B63">
          <w:rPr>
            <w:rFonts w:ascii="Book Antiqua" w:hAnsi="Book Antiqua"/>
            <w:rPrChange w:id="1661" w:author="Pablo Blanco Peris" w:date="2017-05-28T13:38:00Z">
              <w:rPr/>
            </w:rPrChange>
          </w:rPr>
          <w:t>, vol. 228, pp. 29-36, 2017.</w:t>
        </w:r>
      </w:ins>
    </w:p>
    <w:p w14:paraId="393629AF" w14:textId="77777777" w:rsidR="00E64B63" w:rsidRPr="00E64B63" w:rsidRDefault="00E64B63">
      <w:pPr>
        <w:widowControl w:val="0"/>
        <w:autoSpaceDE w:val="0"/>
        <w:autoSpaceDN w:val="0"/>
        <w:adjustRightInd w:val="0"/>
        <w:rPr>
          <w:ins w:id="1662" w:author="Pablo Blanco Peris" w:date="2017-05-28T13:38:00Z"/>
          <w:rFonts w:ascii="Book Antiqua" w:hAnsi="Book Antiqua"/>
          <w:rPrChange w:id="1663" w:author="Pablo Blanco Peris" w:date="2017-05-28T13:38:00Z">
            <w:rPr>
              <w:ins w:id="1664" w:author="Pablo Blanco Peris" w:date="2017-05-28T13:38:00Z"/>
            </w:rPr>
          </w:rPrChange>
        </w:rPr>
      </w:pPr>
      <w:ins w:id="1665" w:author="Pablo Blanco Peris" w:date="2017-05-28T13:38:00Z">
        <w:r w:rsidRPr="00E64B63">
          <w:rPr>
            <w:rFonts w:ascii="Book Antiqua" w:hAnsi="Book Antiqua"/>
            <w:rPrChange w:id="1666" w:author="Pablo Blanco Peris" w:date="2017-05-28T13:38:00Z">
              <w:rPr/>
            </w:rPrChange>
          </w:rPr>
          <w:t>[9]</w:t>
        </w:r>
        <w:r w:rsidRPr="00E64B63">
          <w:rPr>
            <w:rFonts w:ascii="Book Antiqua" w:hAnsi="Book Antiqua"/>
            <w:rPrChange w:id="1667" w:author="Pablo Blanco Peris" w:date="2017-05-28T13:38:00Z">
              <w:rPr/>
            </w:rPrChange>
          </w:rPr>
          <w:tab/>
          <w:t>M. M. D. Villasenor y L. C. Fernández, «Clasificación de objetos en imágenes usando SIFT».</w:t>
        </w:r>
      </w:ins>
    </w:p>
    <w:p w14:paraId="3AA78A91" w14:textId="596CFA4E" w:rsidR="00156A1D" w:rsidRPr="00F4745A" w:rsidRDefault="00156A1D" w:rsidP="005D1821">
      <w:pPr>
        <w:pStyle w:val="Estilo12ptPrimeralnea05cm"/>
        <w:rPr>
          <w:iCs/>
          <w:szCs w:val="24"/>
        </w:rPr>
      </w:pPr>
      <w:r>
        <w:rPr>
          <w:iCs/>
          <w:szCs w:val="24"/>
        </w:rPr>
        <w:fldChar w:fldCharType="end"/>
      </w:r>
    </w:p>
    <w:sectPr w:rsidR="00156A1D" w:rsidRPr="00F4745A" w:rsidSect="00996B5C">
      <w:headerReference w:type="even" r:id="rId53"/>
      <w:headerReference w:type="default" r:id="rId54"/>
      <w:footerReference w:type="default" r:id="rId55"/>
      <w:headerReference w:type="first" r:id="rId56"/>
      <w:footerReference w:type="first" r:id="rId57"/>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27" w:author="GASS" w:date="2017-03-23T15:37:00Z" w:initials="G">
    <w:p w14:paraId="04AC0EF3" w14:textId="0AE30102" w:rsidR="0014074E" w:rsidRDefault="0014074E">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F7B8BD" w14:textId="77777777" w:rsidR="000E220E" w:rsidRDefault="000E220E">
      <w:r>
        <w:separator/>
      </w:r>
    </w:p>
    <w:p w14:paraId="1977179C" w14:textId="77777777" w:rsidR="000E220E" w:rsidRDefault="000E220E"/>
  </w:endnote>
  <w:endnote w:type="continuationSeparator" w:id="0">
    <w:p w14:paraId="6642CF3B" w14:textId="77777777" w:rsidR="000E220E" w:rsidRDefault="000E220E">
      <w:r>
        <w:continuationSeparator/>
      </w:r>
    </w:p>
    <w:p w14:paraId="2C150997" w14:textId="77777777" w:rsidR="000E220E" w:rsidRDefault="000E22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14074E" w:rsidRDefault="0014074E"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14074E" w:rsidRDefault="0014074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14074E" w:rsidRDefault="0014074E"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55697E">
      <w:rPr>
        <w:rStyle w:val="Nmerodepgina"/>
        <w:noProof/>
      </w:rPr>
      <w:t>xiv</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Content>
      <w:p w14:paraId="08C89C22" w14:textId="77777777" w:rsidR="0014074E" w:rsidRPr="00996B5C" w:rsidRDefault="0014074E"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55697E">
          <w:rPr>
            <w:noProof/>
          </w:rPr>
          <w:t>3</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14074E" w:rsidRDefault="0014074E">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77777777" w:rsidR="0014074E" w:rsidRPr="00996B5C" w:rsidRDefault="0014074E"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751B55">
          <w:rPr>
            <w:noProof/>
          </w:rPr>
          <w:t>43</w:t>
        </w:r>
        <w:r w:rsidRPr="00996B5C">
          <w:rPr>
            <w:noProof/>
          </w:rPr>
          <w:fldChar w:fldCharType="end"/>
        </w:r>
      </w:p>
    </w:sdtContent>
  </w:sdt>
  <w:p w14:paraId="6212064A" w14:textId="77777777" w:rsidR="0014074E" w:rsidRDefault="0014074E"/>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14074E" w:rsidRDefault="0014074E">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14074E" w:rsidRDefault="0014074E"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14074E" w:rsidRDefault="0014074E"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55697E">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14074E" w:rsidRDefault="0014074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14074E" w:rsidRDefault="0014074E"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55697E">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14074E" w:rsidRDefault="0014074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14074E" w:rsidRDefault="0014074E"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55697E">
      <w:rPr>
        <w:rStyle w:val="Nmerodepgina"/>
        <w:noProof/>
      </w:rPr>
      <w:t>xi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14074E" w:rsidRDefault="0014074E"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14074E" w:rsidRDefault="0014074E"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55697E">
      <w:rPr>
        <w:rStyle w:val="Nmerodepgina"/>
        <w:noProof/>
      </w:rPr>
      <w:t>xii</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C5DC6B" w14:textId="77777777" w:rsidR="000E220E" w:rsidRDefault="000E220E">
      <w:r>
        <w:separator/>
      </w:r>
    </w:p>
    <w:p w14:paraId="54A5CEA2" w14:textId="77777777" w:rsidR="000E220E" w:rsidRDefault="000E220E"/>
  </w:footnote>
  <w:footnote w:type="continuationSeparator" w:id="0">
    <w:p w14:paraId="0F23CDE3" w14:textId="77777777" w:rsidR="000E220E" w:rsidRDefault="000E220E">
      <w:r>
        <w:continuationSeparator/>
      </w:r>
    </w:p>
    <w:p w14:paraId="6B9E24F3" w14:textId="77777777" w:rsidR="000E220E" w:rsidRDefault="000E220E"/>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14074E" w:rsidRDefault="0014074E">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14074E" w:rsidRDefault="0014074E">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14074E" w:rsidRDefault="0014074E">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14074E" w:rsidRDefault="0014074E">
    <w:pPr>
      <w:pStyle w:val="Encabezado"/>
    </w:pPr>
  </w:p>
  <w:p w14:paraId="314FCD16" w14:textId="77777777" w:rsidR="0014074E" w:rsidRDefault="0014074E"/>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14074E" w:rsidRDefault="0014074E">
    <w:pPr>
      <w:pStyle w:val="Encabezado"/>
    </w:pPr>
  </w:p>
  <w:p w14:paraId="563B4F03" w14:textId="77777777" w:rsidR="0014074E" w:rsidRDefault="0014074E"/>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14074E" w:rsidRDefault="0014074E">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B96FC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nsid w:val="04CB2128"/>
    <w:multiLevelType w:val="hybridMultilevel"/>
    <w:tmpl w:val="87928F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3">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4">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5">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7">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8">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728433A"/>
    <w:multiLevelType w:val="hybridMultilevel"/>
    <w:tmpl w:val="A67A19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9791FF9"/>
    <w:multiLevelType w:val="hybridMultilevel"/>
    <w:tmpl w:val="A0DC94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nsid w:val="3B1427FF"/>
    <w:multiLevelType w:val="multilevel"/>
    <w:tmpl w:val="4A96DA56"/>
    <w:lvl w:ilvl="0">
      <w:start w:val="1"/>
      <w:numFmt w:val="decimal"/>
      <w:lvlText w:val="%1."/>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nsid w:val="3BED265A"/>
    <w:multiLevelType w:val="hybridMultilevel"/>
    <w:tmpl w:val="46442264"/>
    <w:lvl w:ilvl="0" w:tplc="00AC294A">
      <w:start w:val="1"/>
      <w:numFmt w:val="bullet"/>
      <w:lvlText w:val="-"/>
      <w:lvlJc w:val="left"/>
      <w:pPr>
        <w:ind w:left="1080" w:hanging="360"/>
      </w:pPr>
      <w:rPr>
        <w:rFonts w:ascii="Book Antiqua" w:eastAsiaTheme="minorHAnsi" w:hAnsi="Book Antiqua" w:cs="Time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5">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90B6E3B"/>
    <w:multiLevelType w:val="multilevel"/>
    <w:tmpl w:val="16BC985E"/>
    <w:lvl w:ilvl="0">
      <w:start w:val="4"/>
      <w:numFmt w:val="decimal"/>
      <w:lvlText w:val="%1"/>
      <w:lvlJc w:val="left"/>
      <w:pPr>
        <w:ind w:left="380" w:hanging="380"/>
      </w:pPr>
      <w:rPr>
        <w:rFonts w:hint="default"/>
      </w:rPr>
    </w:lvl>
    <w:lvl w:ilvl="1">
      <w:start w:val="2"/>
      <w:numFmt w:val="decimal"/>
      <w:lvlText w:val="%1.%2"/>
      <w:lvlJc w:val="left"/>
      <w:pPr>
        <w:ind w:left="1100" w:hanging="72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960" w:hanging="1440"/>
      </w:pPr>
      <w:rPr>
        <w:rFonts w:hint="default"/>
      </w:rPr>
    </w:lvl>
    <w:lvl w:ilvl="5">
      <w:start w:val="1"/>
      <w:numFmt w:val="decimal"/>
      <w:lvlText w:val="%1.%2.%3.%4.%5.%6"/>
      <w:lvlJc w:val="left"/>
      <w:pPr>
        <w:ind w:left="3700" w:hanging="1800"/>
      </w:pPr>
      <w:rPr>
        <w:rFonts w:hint="default"/>
      </w:rPr>
    </w:lvl>
    <w:lvl w:ilvl="6">
      <w:start w:val="1"/>
      <w:numFmt w:val="decimal"/>
      <w:lvlText w:val="%1.%2.%3.%4.%5.%6.%7"/>
      <w:lvlJc w:val="left"/>
      <w:pPr>
        <w:ind w:left="4080" w:hanging="1800"/>
      </w:pPr>
      <w:rPr>
        <w:rFonts w:hint="default"/>
      </w:rPr>
    </w:lvl>
    <w:lvl w:ilvl="7">
      <w:start w:val="1"/>
      <w:numFmt w:val="decimal"/>
      <w:lvlText w:val="%1.%2.%3.%4.%5.%6.%7.%8"/>
      <w:lvlJc w:val="left"/>
      <w:pPr>
        <w:ind w:left="4820" w:hanging="2160"/>
      </w:pPr>
      <w:rPr>
        <w:rFonts w:hint="default"/>
      </w:rPr>
    </w:lvl>
    <w:lvl w:ilvl="8">
      <w:start w:val="1"/>
      <w:numFmt w:val="decimal"/>
      <w:lvlText w:val="%1.%2.%3.%4.%5.%6.%7.%8.%9"/>
      <w:lvlJc w:val="left"/>
      <w:pPr>
        <w:ind w:left="5560" w:hanging="2520"/>
      </w:pPr>
      <w:rPr>
        <w:rFonts w:hint="default"/>
      </w:rPr>
    </w:lvl>
  </w:abstractNum>
  <w:abstractNum w:abstractNumId="31">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3">
    <w:nsid w:val="5F807248"/>
    <w:multiLevelType w:val="hybridMultilevel"/>
    <w:tmpl w:val="2CD4323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4">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35">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21B01BB"/>
    <w:multiLevelType w:val="hybridMultilevel"/>
    <w:tmpl w:val="3E9C4D72"/>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37">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8">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nsid w:val="77DB69E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1">
    <w:nsid w:val="7ABC636C"/>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2">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3">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40"/>
  </w:num>
  <w:num w:numId="2">
    <w:abstractNumId w:val="17"/>
  </w:num>
  <w:num w:numId="3">
    <w:abstractNumId w:val="0"/>
  </w:num>
  <w:num w:numId="4">
    <w:abstractNumId w:val="21"/>
  </w:num>
  <w:num w:numId="5">
    <w:abstractNumId w:val="13"/>
  </w:num>
  <w:num w:numId="6">
    <w:abstractNumId w:val="13"/>
  </w:num>
  <w:num w:numId="7">
    <w:abstractNumId w:val="9"/>
  </w:num>
  <w:num w:numId="8">
    <w:abstractNumId w:val="42"/>
  </w:num>
  <w:num w:numId="9">
    <w:abstractNumId w:val="5"/>
  </w:num>
  <w:num w:numId="10">
    <w:abstractNumId w:val="32"/>
  </w:num>
  <w:num w:numId="11">
    <w:abstractNumId w:val="6"/>
  </w:num>
  <w:num w:numId="12">
    <w:abstractNumId w:val="26"/>
  </w:num>
  <w:num w:numId="13">
    <w:abstractNumId w:val="16"/>
  </w:num>
  <w:num w:numId="14">
    <w:abstractNumId w:val="12"/>
  </w:num>
  <w:num w:numId="15">
    <w:abstractNumId w:val="27"/>
  </w:num>
  <w:num w:numId="16">
    <w:abstractNumId w:val="7"/>
  </w:num>
  <w:num w:numId="17">
    <w:abstractNumId w:val="8"/>
  </w:num>
  <w:num w:numId="18">
    <w:abstractNumId w:val="43"/>
  </w:num>
  <w:num w:numId="19">
    <w:abstractNumId w:val="18"/>
  </w:num>
  <w:num w:numId="20">
    <w:abstractNumId w:val="14"/>
  </w:num>
  <w:num w:numId="21">
    <w:abstractNumId w:val="37"/>
  </w:num>
  <w:num w:numId="22">
    <w:abstractNumId w:val="28"/>
  </w:num>
  <w:num w:numId="23">
    <w:abstractNumId w:val="10"/>
  </w:num>
  <w:num w:numId="24">
    <w:abstractNumId w:val="29"/>
  </w:num>
  <w:num w:numId="25">
    <w:abstractNumId w:val="2"/>
  </w:num>
  <w:num w:numId="26">
    <w:abstractNumId w:val="35"/>
  </w:num>
  <w:num w:numId="27">
    <w:abstractNumId w:val="31"/>
  </w:num>
  <w:num w:numId="28">
    <w:abstractNumId w:val="1"/>
  </w:num>
  <w:num w:numId="29">
    <w:abstractNumId w:val="11"/>
  </w:num>
  <w:num w:numId="30">
    <w:abstractNumId w:val="34"/>
  </w:num>
  <w:num w:numId="31">
    <w:abstractNumId w:val="36"/>
  </w:num>
  <w:num w:numId="32">
    <w:abstractNumId w:val="4"/>
  </w:num>
  <w:num w:numId="33">
    <w:abstractNumId w:val="22"/>
  </w:num>
  <w:num w:numId="34">
    <w:abstractNumId w:val="33"/>
  </w:num>
  <w:num w:numId="35">
    <w:abstractNumId w:val="15"/>
  </w:num>
  <w:num w:numId="36">
    <w:abstractNumId w:val="23"/>
  </w:num>
  <w:num w:numId="37">
    <w:abstractNumId w:val="24"/>
  </w:num>
  <w:num w:numId="38">
    <w:abstractNumId w:val="25"/>
  </w:num>
  <w:num w:numId="39">
    <w:abstractNumId w:val="19"/>
  </w:num>
  <w:num w:numId="40">
    <w:abstractNumId w:val="38"/>
  </w:num>
  <w:num w:numId="41">
    <w:abstractNumId w:val="39"/>
  </w:num>
  <w:num w:numId="42">
    <w:abstractNumId w:val="41"/>
  </w:num>
  <w:num w:numId="43">
    <w:abstractNumId w:val="3"/>
  </w:num>
  <w:num w:numId="44">
    <w:abstractNumId w:val="30"/>
  </w:num>
  <w:num w:numId="45">
    <w:abstractNumId w:val="20"/>
  </w:num>
  <w:numIdMacAtCleanup w:val="1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rson w15:author="Maria Solana Gonzalez">
    <w15:presenceInfo w15:providerId="Windows Live" w15:userId="a257d281b42740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trackRevisions/>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5CC2"/>
    <w:rsid w:val="0001284A"/>
    <w:rsid w:val="00012C5A"/>
    <w:rsid w:val="00013660"/>
    <w:rsid w:val="00016E4A"/>
    <w:rsid w:val="00020C45"/>
    <w:rsid w:val="0003520A"/>
    <w:rsid w:val="00035A57"/>
    <w:rsid w:val="00035E0A"/>
    <w:rsid w:val="000416C4"/>
    <w:rsid w:val="00042200"/>
    <w:rsid w:val="00045865"/>
    <w:rsid w:val="00045B2B"/>
    <w:rsid w:val="0005262B"/>
    <w:rsid w:val="00054722"/>
    <w:rsid w:val="00055A1D"/>
    <w:rsid w:val="00064DF8"/>
    <w:rsid w:val="000765B5"/>
    <w:rsid w:val="000914A1"/>
    <w:rsid w:val="00091E12"/>
    <w:rsid w:val="00095D89"/>
    <w:rsid w:val="000A00CB"/>
    <w:rsid w:val="000A2BAE"/>
    <w:rsid w:val="000A7441"/>
    <w:rsid w:val="000B5D06"/>
    <w:rsid w:val="000B6A43"/>
    <w:rsid w:val="000B738B"/>
    <w:rsid w:val="000C0E1C"/>
    <w:rsid w:val="000C46FB"/>
    <w:rsid w:val="000C6835"/>
    <w:rsid w:val="000C7448"/>
    <w:rsid w:val="000D4699"/>
    <w:rsid w:val="000E220E"/>
    <w:rsid w:val="000E5722"/>
    <w:rsid w:val="000E5E95"/>
    <w:rsid w:val="000E6BBF"/>
    <w:rsid w:val="000E7F8E"/>
    <w:rsid w:val="000F3F14"/>
    <w:rsid w:val="000F5E25"/>
    <w:rsid w:val="000F7964"/>
    <w:rsid w:val="00100197"/>
    <w:rsid w:val="001012B1"/>
    <w:rsid w:val="00103CC8"/>
    <w:rsid w:val="00110EE5"/>
    <w:rsid w:val="00117142"/>
    <w:rsid w:val="00122D54"/>
    <w:rsid w:val="00122DF9"/>
    <w:rsid w:val="00130CC0"/>
    <w:rsid w:val="0013191C"/>
    <w:rsid w:val="00131E01"/>
    <w:rsid w:val="00134D93"/>
    <w:rsid w:val="00135834"/>
    <w:rsid w:val="00135EE7"/>
    <w:rsid w:val="0014074E"/>
    <w:rsid w:val="00141BAC"/>
    <w:rsid w:val="00147A49"/>
    <w:rsid w:val="00154D5D"/>
    <w:rsid w:val="001569FC"/>
    <w:rsid w:val="00156A1D"/>
    <w:rsid w:val="00157329"/>
    <w:rsid w:val="00157B4D"/>
    <w:rsid w:val="00164938"/>
    <w:rsid w:val="00165B64"/>
    <w:rsid w:val="00165D1E"/>
    <w:rsid w:val="00173D9E"/>
    <w:rsid w:val="00175094"/>
    <w:rsid w:val="00175C15"/>
    <w:rsid w:val="001762B4"/>
    <w:rsid w:val="001774A0"/>
    <w:rsid w:val="00181695"/>
    <w:rsid w:val="0018523C"/>
    <w:rsid w:val="00190AE1"/>
    <w:rsid w:val="00191FBD"/>
    <w:rsid w:val="00194F2C"/>
    <w:rsid w:val="001961BD"/>
    <w:rsid w:val="00196C92"/>
    <w:rsid w:val="001A0138"/>
    <w:rsid w:val="001A365C"/>
    <w:rsid w:val="001A38CA"/>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E18A4"/>
    <w:rsid w:val="001E24AD"/>
    <w:rsid w:val="001E3B32"/>
    <w:rsid w:val="001E6CF3"/>
    <w:rsid w:val="001E7DBF"/>
    <w:rsid w:val="001F09D0"/>
    <w:rsid w:val="001F1BB4"/>
    <w:rsid w:val="001F240B"/>
    <w:rsid w:val="001F3AF0"/>
    <w:rsid w:val="001F5C74"/>
    <w:rsid w:val="00201F52"/>
    <w:rsid w:val="00207E44"/>
    <w:rsid w:val="00210C0B"/>
    <w:rsid w:val="00213C93"/>
    <w:rsid w:val="00214852"/>
    <w:rsid w:val="00216893"/>
    <w:rsid w:val="00223676"/>
    <w:rsid w:val="0022440B"/>
    <w:rsid w:val="0022507A"/>
    <w:rsid w:val="002267BD"/>
    <w:rsid w:val="00226BBF"/>
    <w:rsid w:val="00226EE1"/>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E8"/>
    <w:rsid w:val="002A181C"/>
    <w:rsid w:val="002A4AA9"/>
    <w:rsid w:val="002B3B2F"/>
    <w:rsid w:val="002B43FB"/>
    <w:rsid w:val="002C1A81"/>
    <w:rsid w:val="002C5FA9"/>
    <w:rsid w:val="002E4026"/>
    <w:rsid w:val="002F0036"/>
    <w:rsid w:val="002F276E"/>
    <w:rsid w:val="002F4572"/>
    <w:rsid w:val="003018A1"/>
    <w:rsid w:val="00301F2D"/>
    <w:rsid w:val="00305678"/>
    <w:rsid w:val="00305C04"/>
    <w:rsid w:val="0031184F"/>
    <w:rsid w:val="00312E74"/>
    <w:rsid w:val="00312F12"/>
    <w:rsid w:val="00317166"/>
    <w:rsid w:val="00317615"/>
    <w:rsid w:val="003178B1"/>
    <w:rsid w:val="00317B23"/>
    <w:rsid w:val="003210DE"/>
    <w:rsid w:val="00321150"/>
    <w:rsid w:val="00323802"/>
    <w:rsid w:val="00325921"/>
    <w:rsid w:val="0033438F"/>
    <w:rsid w:val="003345F2"/>
    <w:rsid w:val="00335323"/>
    <w:rsid w:val="003369FC"/>
    <w:rsid w:val="00340143"/>
    <w:rsid w:val="00343E5C"/>
    <w:rsid w:val="00344E0F"/>
    <w:rsid w:val="00346077"/>
    <w:rsid w:val="00346E59"/>
    <w:rsid w:val="00347D7C"/>
    <w:rsid w:val="00352FC9"/>
    <w:rsid w:val="00354A74"/>
    <w:rsid w:val="003608A7"/>
    <w:rsid w:val="0036157B"/>
    <w:rsid w:val="00362F36"/>
    <w:rsid w:val="00364911"/>
    <w:rsid w:val="0036526E"/>
    <w:rsid w:val="00365E9D"/>
    <w:rsid w:val="003663D0"/>
    <w:rsid w:val="003725C0"/>
    <w:rsid w:val="0038072B"/>
    <w:rsid w:val="003831F5"/>
    <w:rsid w:val="00387EDC"/>
    <w:rsid w:val="003A1174"/>
    <w:rsid w:val="003B046D"/>
    <w:rsid w:val="003B129F"/>
    <w:rsid w:val="003C5B5D"/>
    <w:rsid w:val="003C5B6D"/>
    <w:rsid w:val="003E1F7B"/>
    <w:rsid w:val="003F567E"/>
    <w:rsid w:val="003F5F7C"/>
    <w:rsid w:val="003F6EA5"/>
    <w:rsid w:val="003F707F"/>
    <w:rsid w:val="003F7A03"/>
    <w:rsid w:val="004035A0"/>
    <w:rsid w:val="00405711"/>
    <w:rsid w:val="00407AF6"/>
    <w:rsid w:val="00413164"/>
    <w:rsid w:val="00421263"/>
    <w:rsid w:val="004238D4"/>
    <w:rsid w:val="0042400C"/>
    <w:rsid w:val="004253C9"/>
    <w:rsid w:val="00430F79"/>
    <w:rsid w:val="0043109D"/>
    <w:rsid w:val="00432469"/>
    <w:rsid w:val="0043625D"/>
    <w:rsid w:val="00445D65"/>
    <w:rsid w:val="00447655"/>
    <w:rsid w:val="004531B3"/>
    <w:rsid w:val="004536D8"/>
    <w:rsid w:val="004549DC"/>
    <w:rsid w:val="004563E3"/>
    <w:rsid w:val="00461362"/>
    <w:rsid w:val="0046152D"/>
    <w:rsid w:val="00462598"/>
    <w:rsid w:val="00462838"/>
    <w:rsid w:val="00466B11"/>
    <w:rsid w:val="00471627"/>
    <w:rsid w:val="00472499"/>
    <w:rsid w:val="00472A11"/>
    <w:rsid w:val="004739B7"/>
    <w:rsid w:val="004742FC"/>
    <w:rsid w:val="0047735F"/>
    <w:rsid w:val="00477B61"/>
    <w:rsid w:val="00481767"/>
    <w:rsid w:val="0048192C"/>
    <w:rsid w:val="00482392"/>
    <w:rsid w:val="0048293D"/>
    <w:rsid w:val="00484217"/>
    <w:rsid w:val="0049299F"/>
    <w:rsid w:val="00494BE3"/>
    <w:rsid w:val="0049528C"/>
    <w:rsid w:val="00497694"/>
    <w:rsid w:val="004A1EEB"/>
    <w:rsid w:val="004A2BAF"/>
    <w:rsid w:val="004A4DD2"/>
    <w:rsid w:val="004A5106"/>
    <w:rsid w:val="004A711F"/>
    <w:rsid w:val="004B3944"/>
    <w:rsid w:val="004B5243"/>
    <w:rsid w:val="004B5469"/>
    <w:rsid w:val="004C1DCD"/>
    <w:rsid w:val="004C4B05"/>
    <w:rsid w:val="004C553D"/>
    <w:rsid w:val="004D435A"/>
    <w:rsid w:val="004E5081"/>
    <w:rsid w:val="004E6C6E"/>
    <w:rsid w:val="004E781A"/>
    <w:rsid w:val="004F1B8D"/>
    <w:rsid w:val="005006D7"/>
    <w:rsid w:val="00501D28"/>
    <w:rsid w:val="0050262F"/>
    <w:rsid w:val="005038FC"/>
    <w:rsid w:val="00507770"/>
    <w:rsid w:val="00510A2F"/>
    <w:rsid w:val="00510A34"/>
    <w:rsid w:val="00514724"/>
    <w:rsid w:val="00516C03"/>
    <w:rsid w:val="00523776"/>
    <w:rsid w:val="005242FA"/>
    <w:rsid w:val="00524A58"/>
    <w:rsid w:val="0052702D"/>
    <w:rsid w:val="00530BC3"/>
    <w:rsid w:val="00534D16"/>
    <w:rsid w:val="00542195"/>
    <w:rsid w:val="005550C0"/>
    <w:rsid w:val="00556794"/>
    <w:rsid w:val="0055697E"/>
    <w:rsid w:val="00557814"/>
    <w:rsid w:val="00560BF0"/>
    <w:rsid w:val="00564820"/>
    <w:rsid w:val="0056640C"/>
    <w:rsid w:val="005806D3"/>
    <w:rsid w:val="0058292E"/>
    <w:rsid w:val="00582CC1"/>
    <w:rsid w:val="005835CA"/>
    <w:rsid w:val="00587D35"/>
    <w:rsid w:val="005907EE"/>
    <w:rsid w:val="005931FB"/>
    <w:rsid w:val="00595646"/>
    <w:rsid w:val="005A4D78"/>
    <w:rsid w:val="005B2B80"/>
    <w:rsid w:val="005B4106"/>
    <w:rsid w:val="005B4414"/>
    <w:rsid w:val="005C1F48"/>
    <w:rsid w:val="005C24B0"/>
    <w:rsid w:val="005C4280"/>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5F74AA"/>
    <w:rsid w:val="00600FBB"/>
    <w:rsid w:val="0060249F"/>
    <w:rsid w:val="00603349"/>
    <w:rsid w:val="00605652"/>
    <w:rsid w:val="00606698"/>
    <w:rsid w:val="006102B2"/>
    <w:rsid w:val="00612A17"/>
    <w:rsid w:val="00615D50"/>
    <w:rsid w:val="0061674F"/>
    <w:rsid w:val="006170B4"/>
    <w:rsid w:val="0061797F"/>
    <w:rsid w:val="00617A4D"/>
    <w:rsid w:val="006239D7"/>
    <w:rsid w:val="0063207F"/>
    <w:rsid w:val="00632E4E"/>
    <w:rsid w:val="00640016"/>
    <w:rsid w:val="00652ED6"/>
    <w:rsid w:val="006559E7"/>
    <w:rsid w:val="006625BC"/>
    <w:rsid w:val="00662A39"/>
    <w:rsid w:val="00665F67"/>
    <w:rsid w:val="00666848"/>
    <w:rsid w:val="0066694D"/>
    <w:rsid w:val="00667D23"/>
    <w:rsid w:val="00673DEA"/>
    <w:rsid w:val="00674050"/>
    <w:rsid w:val="006751A0"/>
    <w:rsid w:val="00680B72"/>
    <w:rsid w:val="00681A98"/>
    <w:rsid w:val="00683445"/>
    <w:rsid w:val="00684B2F"/>
    <w:rsid w:val="00687206"/>
    <w:rsid w:val="00687839"/>
    <w:rsid w:val="006952B1"/>
    <w:rsid w:val="00695BD4"/>
    <w:rsid w:val="00696510"/>
    <w:rsid w:val="006A1F5C"/>
    <w:rsid w:val="006A4CBB"/>
    <w:rsid w:val="006B0077"/>
    <w:rsid w:val="006B2F81"/>
    <w:rsid w:val="006B580D"/>
    <w:rsid w:val="006B5E63"/>
    <w:rsid w:val="006B6F86"/>
    <w:rsid w:val="006B7070"/>
    <w:rsid w:val="006B7C64"/>
    <w:rsid w:val="006C273C"/>
    <w:rsid w:val="006D3C2F"/>
    <w:rsid w:val="006D3CF7"/>
    <w:rsid w:val="006D3D7E"/>
    <w:rsid w:val="006D62E7"/>
    <w:rsid w:val="006D7442"/>
    <w:rsid w:val="006D7FDF"/>
    <w:rsid w:val="006E2BD0"/>
    <w:rsid w:val="006E3355"/>
    <w:rsid w:val="006E45C2"/>
    <w:rsid w:val="006E5085"/>
    <w:rsid w:val="006E624F"/>
    <w:rsid w:val="006E6FF7"/>
    <w:rsid w:val="006F3E1A"/>
    <w:rsid w:val="006F43EB"/>
    <w:rsid w:val="00700956"/>
    <w:rsid w:val="00706269"/>
    <w:rsid w:val="00706EB5"/>
    <w:rsid w:val="00707F5A"/>
    <w:rsid w:val="00711BA8"/>
    <w:rsid w:val="007147F7"/>
    <w:rsid w:val="00721E17"/>
    <w:rsid w:val="00725FB0"/>
    <w:rsid w:val="0072774F"/>
    <w:rsid w:val="00730561"/>
    <w:rsid w:val="00734172"/>
    <w:rsid w:val="007378AC"/>
    <w:rsid w:val="00751B55"/>
    <w:rsid w:val="007644AD"/>
    <w:rsid w:val="00765BA6"/>
    <w:rsid w:val="00767C2B"/>
    <w:rsid w:val="00775064"/>
    <w:rsid w:val="00777D85"/>
    <w:rsid w:val="00777FDD"/>
    <w:rsid w:val="007803E8"/>
    <w:rsid w:val="00784FE5"/>
    <w:rsid w:val="007874F2"/>
    <w:rsid w:val="00787D50"/>
    <w:rsid w:val="007908FB"/>
    <w:rsid w:val="00795A1B"/>
    <w:rsid w:val="007A4431"/>
    <w:rsid w:val="007A558F"/>
    <w:rsid w:val="007A7A34"/>
    <w:rsid w:val="007B2247"/>
    <w:rsid w:val="007B3301"/>
    <w:rsid w:val="007C1BB5"/>
    <w:rsid w:val="007C4B95"/>
    <w:rsid w:val="007D0007"/>
    <w:rsid w:val="007D0F91"/>
    <w:rsid w:val="007D4625"/>
    <w:rsid w:val="007D58C8"/>
    <w:rsid w:val="007D658C"/>
    <w:rsid w:val="007D67FF"/>
    <w:rsid w:val="007E0719"/>
    <w:rsid w:val="007E07D9"/>
    <w:rsid w:val="007E0C3B"/>
    <w:rsid w:val="007E363F"/>
    <w:rsid w:val="007F12FF"/>
    <w:rsid w:val="007F46D6"/>
    <w:rsid w:val="007F6789"/>
    <w:rsid w:val="007F79D1"/>
    <w:rsid w:val="00801E36"/>
    <w:rsid w:val="0080264A"/>
    <w:rsid w:val="0080582A"/>
    <w:rsid w:val="00813A0A"/>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6CC6"/>
    <w:rsid w:val="00876FDA"/>
    <w:rsid w:val="00880796"/>
    <w:rsid w:val="008856CA"/>
    <w:rsid w:val="00890AFE"/>
    <w:rsid w:val="00897209"/>
    <w:rsid w:val="008A0280"/>
    <w:rsid w:val="008A0B97"/>
    <w:rsid w:val="008A0ED9"/>
    <w:rsid w:val="008A19B5"/>
    <w:rsid w:val="008A1F36"/>
    <w:rsid w:val="008A790D"/>
    <w:rsid w:val="008B1BCB"/>
    <w:rsid w:val="008B28A7"/>
    <w:rsid w:val="008B5818"/>
    <w:rsid w:val="008B7D8C"/>
    <w:rsid w:val="008C0ED8"/>
    <w:rsid w:val="008C1DCF"/>
    <w:rsid w:val="008D1056"/>
    <w:rsid w:val="008D2D27"/>
    <w:rsid w:val="008D31E7"/>
    <w:rsid w:val="008E6F42"/>
    <w:rsid w:val="008F3DF7"/>
    <w:rsid w:val="008F6738"/>
    <w:rsid w:val="008F7F29"/>
    <w:rsid w:val="0090010A"/>
    <w:rsid w:val="0090352E"/>
    <w:rsid w:val="00907F5F"/>
    <w:rsid w:val="0091210C"/>
    <w:rsid w:val="009123FF"/>
    <w:rsid w:val="00921E00"/>
    <w:rsid w:val="0092285F"/>
    <w:rsid w:val="00922AB8"/>
    <w:rsid w:val="00927474"/>
    <w:rsid w:val="00927B0F"/>
    <w:rsid w:val="00927D7F"/>
    <w:rsid w:val="00932CC4"/>
    <w:rsid w:val="009330D7"/>
    <w:rsid w:val="009464BD"/>
    <w:rsid w:val="009658C2"/>
    <w:rsid w:val="009701E0"/>
    <w:rsid w:val="00973ACD"/>
    <w:rsid w:val="00974FC6"/>
    <w:rsid w:val="00976C63"/>
    <w:rsid w:val="00976DCE"/>
    <w:rsid w:val="00983926"/>
    <w:rsid w:val="00986A9B"/>
    <w:rsid w:val="00992115"/>
    <w:rsid w:val="009933EC"/>
    <w:rsid w:val="00994F19"/>
    <w:rsid w:val="00996957"/>
    <w:rsid w:val="00996B5C"/>
    <w:rsid w:val="009A397A"/>
    <w:rsid w:val="009A4C02"/>
    <w:rsid w:val="009A4EBB"/>
    <w:rsid w:val="009A6BAC"/>
    <w:rsid w:val="009A7B83"/>
    <w:rsid w:val="009B3313"/>
    <w:rsid w:val="009B3AAA"/>
    <w:rsid w:val="009B5292"/>
    <w:rsid w:val="009B5427"/>
    <w:rsid w:val="009C1289"/>
    <w:rsid w:val="009C128C"/>
    <w:rsid w:val="009C1588"/>
    <w:rsid w:val="009C33E8"/>
    <w:rsid w:val="009C51E3"/>
    <w:rsid w:val="009D1DE3"/>
    <w:rsid w:val="009D3230"/>
    <w:rsid w:val="009E1393"/>
    <w:rsid w:val="009E4FD4"/>
    <w:rsid w:val="009E5A2D"/>
    <w:rsid w:val="009F1D01"/>
    <w:rsid w:val="009F3FD2"/>
    <w:rsid w:val="009F5D0B"/>
    <w:rsid w:val="00A03577"/>
    <w:rsid w:val="00A06113"/>
    <w:rsid w:val="00A07531"/>
    <w:rsid w:val="00A16F08"/>
    <w:rsid w:val="00A17597"/>
    <w:rsid w:val="00A33621"/>
    <w:rsid w:val="00A33B5E"/>
    <w:rsid w:val="00A35FB0"/>
    <w:rsid w:val="00A368FE"/>
    <w:rsid w:val="00A40946"/>
    <w:rsid w:val="00A44439"/>
    <w:rsid w:val="00A45E52"/>
    <w:rsid w:val="00A475E2"/>
    <w:rsid w:val="00A511EC"/>
    <w:rsid w:val="00A548DE"/>
    <w:rsid w:val="00A56B20"/>
    <w:rsid w:val="00A634C8"/>
    <w:rsid w:val="00A64F73"/>
    <w:rsid w:val="00A70772"/>
    <w:rsid w:val="00A70F2E"/>
    <w:rsid w:val="00A74C3F"/>
    <w:rsid w:val="00A753E8"/>
    <w:rsid w:val="00A8243B"/>
    <w:rsid w:val="00A8513E"/>
    <w:rsid w:val="00A900D0"/>
    <w:rsid w:val="00A908C4"/>
    <w:rsid w:val="00A911EA"/>
    <w:rsid w:val="00AA49CE"/>
    <w:rsid w:val="00AA7C9B"/>
    <w:rsid w:val="00AB42AA"/>
    <w:rsid w:val="00AC250E"/>
    <w:rsid w:val="00AC42AF"/>
    <w:rsid w:val="00AC5E12"/>
    <w:rsid w:val="00AC7F8E"/>
    <w:rsid w:val="00AD1B12"/>
    <w:rsid w:val="00AD5A3D"/>
    <w:rsid w:val="00AD7EFB"/>
    <w:rsid w:val="00AE081D"/>
    <w:rsid w:val="00AE3628"/>
    <w:rsid w:val="00AE485D"/>
    <w:rsid w:val="00AE5C11"/>
    <w:rsid w:val="00AE5D3A"/>
    <w:rsid w:val="00AE7C7D"/>
    <w:rsid w:val="00AF12FA"/>
    <w:rsid w:val="00AF3CD1"/>
    <w:rsid w:val="00B01F5E"/>
    <w:rsid w:val="00B049B4"/>
    <w:rsid w:val="00B05445"/>
    <w:rsid w:val="00B11565"/>
    <w:rsid w:val="00B13132"/>
    <w:rsid w:val="00B14203"/>
    <w:rsid w:val="00B16897"/>
    <w:rsid w:val="00B2141F"/>
    <w:rsid w:val="00B27247"/>
    <w:rsid w:val="00B32C6E"/>
    <w:rsid w:val="00B34D27"/>
    <w:rsid w:val="00B34ECC"/>
    <w:rsid w:val="00B3573E"/>
    <w:rsid w:val="00B36693"/>
    <w:rsid w:val="00B3757B"/>
    <w:rsid w:val="00B40285"/>
    <w:rsid w:val="00B4142E"/>
    <w:rsid w:val="00B4617E"/>
    <w:rsid w:val="00B47299"/>
    <w:rsid w:val="00B5116E"/>
    <w:rsid w:val="00B55174"/>
    <w:rsid w:val="00B608AF"/>
    <w:rsid w:val="00B61099"/>
    <w:rsid w:val="00B61A66"/>
    <w:rsid w:val="00B61DD1"/>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C2FAF"/>
    <w:rsid w:val="00BC349B"/>
    <w:rsid w:val="00BC4248"/>
    <w:rsid w:val="00BC4B95"/>
    <w:rsid w:val="00BD1286"/>
    <w:rsid w:val="00BD2205"/>
    <w:rsid w:val="00BD4C80"/>
    <w:rsid w:val="00BE16CA"/>
    <w:rsid w:val="00BE2F61"/>
    <w:rsid w:val="00BE3A81"/>
    <w:rsid w:val="00BF1B77"/>
    <w:rsid w:val="00BF497F"/>
    <w:rsid w:val="00C006B6"/>
    <w:rsid w:val="00C04FE3"/>
    <w:rsid w:val="00C0657F"/>
    <w:rsid w:val="00C1093D"/>
    <w:rsid w:val="00C13889"/>
    <w:rsid w:val="00C200AE"/>
    <w:rsid w:val="00C207FC"/>
    <w:rsid w:val="00C25E9C"/>
    <w:rsid w:val="00C27477"/>
    <w:rsid w:val="00C43D38"/>
    <w:rsid w:val="00C51EC6"/>
    <w:rsid w:val="00C54932"/>
    <w:rsid w:val="00C57A77"/>
    <w:rsid w:val="00C60497"/>
    <w:rsid w:val="00C60647"/>
    <w:rsid w:val="00C607D4"/>
    <w:rsid w:val="00C61A0E"/>
    <w:rsid w:val="00C628CA"/>
    <w:rsid w:val="00C65A92"/>
    <w:rsid w:val="00C7134C"/>
    <w:rsid w:val="00C71A37"/>
    <w:rsid w:val="00C76BAC"/>
    <w:rsid w:val="00C8753F"/>
    <w:rsid w:val="00C8790E"/>
    <w:rsid w:val="00C925C3"/>
    <w:rsid w:val="00CA1A7B"/>
    <w:rsid w:val="00CA5211"/>
    <w:rsid w:val="00CA545B"/>
    <w:rsid w:val="00CA78F2"/>
    <w:rsid w:val="00CB188A"/>
    <w:rsid w:val="00CB22E5"/>
    <w:rsid w:val="00CB2599"/>
    <w:rsid w:val="00CB2CEB"/>
    <w:rsid w:val="00CC0FDD"/>
    <w:rsid w:val="00CC13EE"/>
    <w:rsid w:val="00CC60A6"/>
    <w:rsid w:val="00CD48EB"/>
    <w:rsid w:val="00CD4A78"/>
    <w:rsid w:val="00CE23B5"/>
    <w:rsid w:val="00CE39BF"/>
    <w:rsid w:val="00CE52D0"/>
    <w:rsid w:val="00CF3A6F"/>
    <w:rsid w:val="00CF68E1"/>
    <w:rsid w:val="00D0125D"/>
    <w:rsid w:val="00D012E2"/>
    <w:rsid w:val="00D10894"/>
    <w:rsid w:val="00D12331"/>
    <w:rsid w:val="00D12958"/>
    <w:rsid w:val="00D160AB"/>
    <w:rsid w:val="00D251C1"/>
    <w:rsid w:val="00D2690E"/>
    <w:rsid w:val="00D32380"/>
    <w:rsid w:val="00D36465"/>
    <w:rsid w:val="00D427C6"/>
    <w:rsid w:val="00D4542A"/>
    <w:rsid w:val="00D47A29"/>
    <w:rsid w:val="00D53A83"/>
    <w:rsid w:val="00D562A6"/>
    <w:rsid w:val="00D63CEE"/>
    <w:rsid w:val="00D67A70"/>
    <w:rsid w:val="00D75570"/>
    <w:rsid w:val="00D76A71"/>
    <w:rsid w:val="00D76FB8"/>
    <w:rsid w:val="00D84D72"/>
    <w:rsid w:val="00D920A9"/>
    <w:rsid w:val="00D92177"/>
    <w:rsid w:val="00D952F1"/>
    <w:rsid w:val="00D96C73"/>
    <w:rsid w:val="00DA521E"/>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4A4D"/>
    <w:rsid w:val="00DF5F74"/>
    <w:rsid w:val="00DF63EA"/>
    <w:rsid w:val="00DF76FE"/>
    <w:rsid w:val="00DF7C46"/>
    <w:rsid w:val="00E00D22"/>
    <w:rsid w:val="00E022D8"/>
    <w:rsid w:val="00E027F8"/>
    <w:rsid w:val="00E034AD"/>
    <w:rsid w:val="00E1257B"/>
    <w:rsid w:val="00E14B43"/>
    <w:rsid w:val="00E24D15"/>
    <w:rsid w:val="00E250C8"/>
    <w:rsid w:val="00E320FA"/>
    <w:rsid w:val="00E3310C"/>
    <w:rsid w:val="00E33261"/>
    <w:rsid w:val="00E335DD"/>
    <w:rsid w:val="00E42A3E"/>
    <w:rsid w:val="00E50891"/>
    <w:rsid w:val="00E50E0C"/>
    <w:rsid w:val="00E525EC"/>
    <w:rsid w:val="00E534C7"/>
    <w:rsid w:val="00E54411"/>
    <w:rsid w:val="00E550A4"/>
    <w:rsid w:val="00E55C85"/>
    <w:rsid w:val="00E613C9"/>
    <w:rsid w:val="00E616FA"/>
    <w:rsid w:val="00E64B63"/>
    <w:rsid w:val="00E64E61"/>
    <w:rsid w:val="00E65622"/>
    <w:rsid w:val="00E65EAA"/>
    <w:rsid w:val="00E6616C"/>
    <w:rsid w:val="00E72A67"/>
    <w:rsid w:val="00E7509D"/>
    <w:rsid w:val="00E75C38"/>
    <w:rsid w:val="00E81EE7"/>
    <w:rsid w:val="00E86DBF"/>
    <w:rsid w:val="00E90573"/>
    <w:rsid w:val="00E90641"/>
    <w:rsid w:val="00E93A9E"/>
    <w:rsid w:val="00E96B03"/>
    <w:rsid w:val="00E976B7"/>
    <w:rsid w:val="00E97E71"/>
    <w:rsid w:val="00EA2421"/>
    <w:rsid w:val="00EA2B93"/>
    <w:rsid w:val="00EB2B0F"/>
    <w:rsid w:val="00EB3A2A"/>
    <w:rsid w:val="00EB4ED5"/>
    <w:rsid w:val="00EB546E"/>
    <w:rsid w:val="00EC1B70"/>
    <w:rsid w:val="00EC3C94"/>
    <w:rsid w:val="00EC43DC"/>
    <w:rsid w:val="00EC4733"/>
    <w:rsid w:val="00ED2EE0"/>
    <w:rsid w:val="00ED65C2"/>
    <w:rsid w:val="00EE10C9"/>
    <w:rsid w:val="00EE5653"/>
    <w:rsid w:val="00EE5AF1"/>
    <w:rsid w:val="00EE758D"/>
    <w:rsid w:val="00EF03A1"/>
    <w:rsid w:val="00EF2372"/>
    <w:rsid w:val="00EF2B96"/>
    <w:rsid w:val="00EF6824"/>
    <w:rsid w:val="00EF7428"/>
    <w:rsid w:val="00EF7F52"/>
    <w:rsid w:val="00F0394B"/>
    <w:rsid w:val="00F05C96"/>
    <w:rsid w:val="00F07226"/>
    <w:rsid w:val="00F07891"/>
    <w:rsid w:val="00F12733"/>
    <w:rsid w:val="00F129A2"/>
    <w:rsid w:val="00F15FD9"/>
    <w:rsid w:val="00F21DF0"/>
    <w:rsid w:val="00F231ED"/>
    <w:rsid w:val="00F266FC"/>
    <w:rsid w:val="00F26F29"/>
    <w:rsid w:val="00F30566"/>
    <w:rsid w:val="00F3254B"/>
    <w:rsid w:val="00F35FD9"/>
    <w:rsid w:val="00F402BF"/>
    <w:rsid w:val="00F448CF"/>
    <w:rsid w:val="00F46111"/>
    <w:rsid w:val="00F463BB"/>
    <w:rsid w:val="00F4745A"/>
    <w:rsid w:val="00F51D72"/>
    <w:rsid w:val="00F52E79"/>
    <w:rsid w:val="00F5491B"/>
    <w:rsid w:val="00F56CE5"/>
    <w:rsid w:val="00F57272"/>
    <w:rsid w:val="00F60594"/>
    <w:rsid w:val="00F63B0C"/>
    <w:rsid w:val="00F679E5"/>
    <w:rsid w:val="00F70747"/>
    <w:rsid w:val="00F71969"/>
    <w:rsid w:val="00F8383E"/>
    <w:rsid w:val="00F847A3"/>
    <w:rsid w:val="00F851E2"/>
    <w:rsid w:val="00F86819"/>
    <w:rsid w:val="00F977D6"/>
    <w:rsid w:val="00FA0098"/>
    <w:rsid w:val="00FA0F96"/>
    <w:rsid w:val="00FA1A6B"/>
    <w:rsid w:val="00FA38AA"/>
    <w:rsid w:val="00FA7A04"/>
    <w:rsid w:val="00FB20D2"/>
    <w:rsid w:val="00FB3864"/>
    <w:rsid w:val="00FB3B32"/>
    <w:rsid w:val="00FC45B4"/>
    <w:rsid w:val="00FC67E8"/>
    <w:rsid w:val="00FC6F8D"/>
    <w:rsid w:val="00FC7367"/>
    <w:rsid w:val="00FD0044"/>
    <w:rsid w:val="00FD0A77"/>
    <w:rsid w:val="00FE2659"/>
    <w:rsid w:val="00FE51E7"/>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50" Type="http://schemas.openxmlformats.org/officeDocument/2006/relationships/image" Target="media/image24.jpeg"/><Relationship Id="rId51" Type="http://schemas.openxmlformats.org/officeDocument/2006/relationships/image" Target="media/image25.jpeg"/><Relationship Id="rId52" Type="http://schemas.openxmlformats.org/officeDocument/2006/relationships/image" Target="media/image26.jpeg"/><Relationship Id="rId53" Type="http://schemas.openxmlformats.org/officeDocument/2006/relationships/header" Target="header4.xml"/><Relationship Id="rId54" Type="http://schemas.openxmlformats.org/officeDocument/2006/relationships/header" Target="header5.xml"/><Relationship Id="rId55" Type="http://schemas.openxmlformats.org/officeDocument/2006/relationships/footer" Target="footer14.xml"/><Relationship Id="rId56" Type="http://schemas.openxmlformats.org/officeDocument/2006/relationships/header" Target="header6.xml"/><Relationship Id="rId57" Type="http://schemas.openxmlformats.org/officeDocument/2006/relationships/footer" Target="footer15.xml"/><Relationship Id="rId58" Type="http://schemas.openxmlformats.org/officeDocument/2006/relationships/fontTable" Target="fontTable.xml"/><Relationship Id="rId59" Type="http://schemas.microsoft.com/office/2011/relationships/people" Target="people.xml"/><Relationship Id="rId40" Type="http://schemas.openxmlformats.org/officeDocument/2006/relationships/image" Target="media/image14.tiff"/><Relationship Id="rId41" Type="http://schemas.openxmlformats.org/officeDocument/2006/relationships/image" Target="media/image15.tiff"/><Relationship Id="rId42" Type="http://schemas.openxmlformats.org/officeDocument/2006/relationships/image" Target="media/image16.tiff"/><Relationship Id="rId43" Type="http://schemas.openxmlformats.org/officeDocument/2006/relationships/image" Target="media/image17.tiff"/><Relationship Id="rId44" Type="http://schemas.openxmlformats.org/officeDocument/2006/relationships/image" Target="media/image18.tiff"/><Relationship Id="rId45" Type="http://schemas.openxmlformats.org/officeDocument/2006/relationships/image" Target="media/image19.emf"/><Relationship Id="rId46" Type="http://schemas.openxmlformats.org/officeDocument/2006/relationships/image" Target="media/image20.jpeg"/><Relationship Id="rId47" Type="http://schemas.openxmlformats.org/officeDocument/2006/relationships/image" Target="media/image21.jpeg"/><Relationship Id="rId48" Type="http://schemas.openxmlformats.org/officeDocument/2006/relationships/image" Target="media/image22.emf"/><Relationship Id="rId49" Type="http://schemas.openxmlformats.org/officeDocument/2006/relationships/image" Target="media/image2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png"/><Relationship Id="rId35" Type="http://schemas.openxmlformats.org/officeDocument/2006/relationships/image" Target="media/image9.jpeg"/><Relationship Id="rId36" Type="http://schemas.openxmlformats.org/officeDocument/2006/relationships/image" Target="media/image10.png"/><Relationship Id="rId37" Type="http://schemas.openxmlformats.org/officeDocument/2006/relationships/image" Target="media/image11.jpeg"/><Relationship Id="rId38" Type="http://schemas.openxmlformats.org/officeDocument/2006/relationships/image" Target="media/image12.jpg"/><Relationship Id="rId39" Type="http://schemas.openxmlformats.org/officeDocument/2006/relationships/image" Target="media/image13.em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60"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E3BCBD-2F3F-FA4F-ABC1-5E766A7BF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60</Pages>
  <Words>15223</Words>
  <Characters>83729</Characters>
  <Application>Microsoft Macintosh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Maria Solana Gonzalez</cp:lastModifiedBy>
  <cp:revision>70</cp:revision>
  <cp:lastPrinted>2016-09-12T14:06:00Z</cp:lastPrinted>
  <dcterms:created xsi:type="dcterms:W3CDTF">2017-03-14T16:11:00Z</dcterms:created>
  <dcterms:modified xsi:type="dcterms:W3CDTF">2017-05-29T14:14:00Z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