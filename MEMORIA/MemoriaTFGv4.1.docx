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w:t>
        </w:r>
        <w:proofErr w:type="spellStart"/>
        <w:r w:rsidRPr="00DE270F">
          <w:rPr>
            <w:iCs/>
            <w:lang w:val="es-ES"/>
          </w:rPr>
          <w:t>Image</w:t>
        </w:r>
        <w:proofErr w:type="spellEnd"/>
        <w:r w:rsidRPr="00DE270F">
          <w:rPr>
            <w:iCs/>
            <w:lang w:val="es-ES"/>
          </w:rPr>
          <w:t xml:space="preserv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b w:val="0"/>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b w:val="0"/>
                <w:caps w:val="0"/>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smallCaps w:val="0"/>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smallCaps w:val="0"/>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smallCaps w:val="0"/>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smallCaps w:val="0"/>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smallCaps w:val="0"/>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smallCaps w:val="0"/>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smallCaps w:val="0"/>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 w:val="0"/>
                <w:bCs/>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 w:val="0"/>
                <w:bCs/>
                <w:caps w:val="0"/>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smallCaps w:val="0"/>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 w:val="0"/>
                <w:bCs/>
                <w:caps w:val="0"/>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 w:val="0"/>
                <w:bCs/>
                <w:caps w:val="0"/>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smallCaps w:val="0"/>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smallCaps w:val="0"/>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smallCaps w:val="0"/>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smallCaps w:val="0"/>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smallCaps w:val="0"/>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smallCaps w:val="0"/>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smallCaps w:val="0"/>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smallCaps w:val="0"/>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smallCaps w:val="0"/>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smallCaps w:val="0"/>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smallCaps w:val="0"/>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smallCaps w:val="0"/>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 w:val="0"/>
                <w:bCs/>
                <w:caps w:val="0"/>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 w:val="0"/>
                <w:bCs/>
                <w:caps w:val="0"/>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smallCaps w:val="0"/>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smallCaps w:val="0"/>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smallCaps w:val="0"/>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 w:val="0"/>
                <w:bCs/>
                <w:caps w:val="0"/>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 w:val="0"/>
                <w:bCs/>
                <w:caps w:val="0"/>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smallCaps w:val="0"/>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smallCaps w:val="0"/>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smallCaps w:val="0"/>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smallCaps w:val="0"/>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976DCE">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proofErr w:type="spellStart"/>
      <w:r>
        <w:t>xxxx</w:t>
      </w:r>
      <w:proofErr w:type="spellEnd"/>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484036"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rsidP="00E022D8">
      <w:pPr>
        <w:pStyle w:val="Estilo12ptPrimeralnea05cm"/>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rsidP="00E022D8">
      <w:pPr>
        <w:pStyle w:val="Estilo12ptPrimeralnea05cm"/>
        <w:rPr>
          <w:iCs/>
        </w:rPr>
      </w:pPr>
      <w:r w:rsidRPr="00C61687">
        <w:rPr>
          <w:iCs/>
        </w:rPr>
        <w:t>Las cámaras fotográficas están formadas por varios componentes: un sistema de lentes, un grupo de filtros, una matriz de filtro de colores o CFA</w:t>
      </w:r>
      <w:del w:id="58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2" w:author="Pablo Blanco Peris" w:date="2017-05-24T18:43:00Z">
        <w:r w:rsidRPr="00C61687" w:rsidDel="00DE270F">
          <w:rPr>
            <w:iCs/>
          </w:rPr>
          <w:delText xml:space="preserve"> “</w:delText>
        </w:r>
      </w:del>
      <w:del w:id="583" w:author="Pablo Blanco Peris" w:date="2017-05-24T18:42:00Z">
        <w:r w:rsidRPr="00C61687" w:rsidDel="00DE270F">
          <w:rPr>
            <w:iCs/>
          </w:rPr>
          <w:delText>Digital Image Processor”</w:delText>
        </w:r>
      </w:del>
      <w:r w:rsidRPr="00C61687">
        <w:rPr>
          <w:iCs/>
        </w:rPr>
        <w:t xml:space="preserve"> </w:t>
      </w:r>
      <w:del w:id="584" w:author="Pablo Blanco Peris" w:date="2017-05-24T18:43:00Z">
        <w:r w:rsidRPr="00C61687" w:rsidDel="00DE270F">
          <w:rPr>
            <w:iCs/>
          </w:rPr>
          <w:delText>(</w:delText>
        </w:r>
      </w:del>
      <w:r w:rsidRPr="00C61687">
        <w:rPr>
          <w:iCs/>
        </w:rPr>
        <w:t>DIP</w:t>
      </w:r>
      <w:del w:id="585" w:author="Pablo Blanco Peris" w:date="2017-05-24T18:43:00Z">
        <w:r w:rsidRPr="00C61687" w:rsidDel="00DE270F">
          <w:rPr>
            <w:iCs/>
          </w:rPr>
          <w:delText>)</w:delText>
        </w:r>
      </w:del>
      <w:r w:rsidRPr="00C61687">
        <w:rPr>
          <w:iCs/>
        </w:rPr>
        <w:t>.</w:t>
      </w:r>
    </w:p>
    <w:p w14:paraId="1905A393" w14:textId="77777777" w:rsidR="00E022D8" w:rsidRPr="00C61687" w:rsidRDefault="00E022D8" w:rsidP="00E022D8">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rsidP="00E022D8">
      <w:pPr>
        <w:pStyle w:val="Estilo12ptPrimeralnea05cm"/>
        <w:rPr>
          <w:iCs/>
        </w:rPr>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77777777" w:rsidR="00E022D8" w:rsidRDefault="00E022D8" w:rsidP="00E022D8">
      <w:pPr>
        <w:widowControl w:val="0"/>
        <w:autoSpaceDE w:val="0"/>
        <w:autoSpaceDN w:val="0"/>
        <w:adjustRightInd w:val="0"/>
        <w:spacing w:line="280" w:lineRule="atLeast"/>
        <w:rPr>
          <w:rFonts w:ascii="Times" w:hAnsi="Times" w:cs="Times"/>
        </w:rPr>
      </w:pPr>
      <w:r>
        <w:rPr>
          <w:rFonts w:ascii="Times" w:hAnsi="Times" w:cs="Times"/>
          <w:noProof/>
          <w:lang w:val="es-ES_tradnl" w:eastAsia="es-ES_tradnl"/>
        </w:rPr>
        <w:drawing>
          <wp:inline distT="0" distB="0" distL="0" distR="0" wp14:anchorId="7630F797" wp14:editId="4F975217">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77777777" w:rsidR="00E022D8" w:rsidRPr="00401EA5" w:rsidRDefault="00E022D8" w:rsidP="00E022D8">
      <w:pPr>
        <w:jc w:val="center"/>
        <w:rPr>
          <w:i/>
          <w:iCs/>
        </w:rPr>
      </w:pPr>
    </w:p>
    <w:p w14:paraId="618410E3" w14:textId="77777777" w:rsidR="00E022D8" w:rsidRPr="00C95908" w:rsidRDefault="00E022D8" w:rsidP="00E022D8">
      <w:pPr>
        <w:pStyle w:val="Ttulo2"/>
        <w:numPr>
          <w:ilvl w:val="1"/>
          <w:numId w:val="19"/>
        </w:numPr>
        <w:ind w:left="720" w:hanging="720"/>
        <w:rPr>
          <w:bCs/>
        </w:rPr>
      </w:pPr>
      <w:bookmarkStart w:id="586" w:name="_Toc476940442"/>
      <w:bookmarkStart w:id="587" w:name="_Toc483414140"/>
      <w:r w:rsidRPr="00C95908">
        <w:rPr>
          <w:bCs/>
        </w:rPr>
        <w:t>Filtros de color</w:t>
      </w:r>
      <w:bookmarkEnd w:id="586"/>
      <w:bookmarkEnd w:id="587"/>
    </w:p>
    <w:p w14:paraId="2288CA41" w14:textId="77777777" w:rsidR="00E022D8" w:rsidRPr="00C61687" w:rsidRDefault="00E022D8" w:rsidP="00E022D8">
      <w:pPr>
        <w:pStyle w:val="Estilo12ptPrimeralnea05cm"/>
        <w:rPr>
          <w:iCs/>
        </w:rPr>
      </w:pPr>
      <w:r w:rsidRPr="00C61687">
        <w:rPr>
          <w:iCs/>
        </w:rPr>
        <w:t>Respecto a la matriz de filtros de color, o, CFA, es un componente que se encuentra sobre el sensor monocromo, y su función es adquirir la información del color de la escena.</w:t>
      </w:r>
    </w:p>
    <w:p w14:paraId="74C3E7C4" w14:textId="77777777" w:rsidR="00E022D8" w:rsidRPr="00C61687" w:rsidRDefault="00E022D8" w:rsidP="00E022D8">
      <w:pPr>
        <w:pStyle w:val="Estilo12ptPrimeralnea05cm"/>
        <w:rPr>
          <w:iCs/>
        </w:rPr>
      </w:pPr>
      <w:r w:rsidRPr="00C61687">
        <w:rPr>
          <w:iCs/>
        </w:rPr>
        <w:t>La intensidad de la luz que pasa por cada una de las celdas forma una imagen en escala de grises y, dependiendo de la configuración del filtro CFA, se interpreta como una imagen a color.</w:t>
      </w:r>
    </w:p>
    <w:p w14:paraId="1A9F4756" w14:textId="77777777" w:rsidR="00E022D8" w:rsidRDefault="00E022D8" w:rsidP="00E022D8"/>
    <w:p w14:paraId="6B806EE7" w14:textId="77777777" w:rsidR="00E022D8" w:rsidRDefault="00E022D8" w:rsidP="00E022D8">
      <w:pPr>
        <w:ind w:left="1416"/>
      </w:pPr>
      <w:r>
        <w:rPr>
          <w:noProof/>
          <w:lang w:val="es-ES_tradnl" w:eastAsia="es-ES_tradnl"/>
        </w:rPr>
        <w:lastRenderedPageBreak/>
        <w:drawing>
          <wp:inline distT="0" distB="0" distL="0" distR="0" wp14:anchorId="7B352E78" wp14:editId="4244A3EF">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t xml:space="preserve"> </w:t>
      </w:r>
    </w:p>
    <w:p w14:paraId="392B8AC1" w14:textId="77777777" w:rsidR="00E022D8" w:rsidRPr="00253CDD" w:rsidRDefault="00E022D8" w:rsidP="00E022D8">
      <w:pPr>
        <w:jc w:val="center"/>
        <w:rPr>
          <w:rStyle w:val="nfasis"/>
        </w:rPr>
      </w:pPr>
      <w:r>
        <w:rPr>
          <w:rStyle w:val="nfasis"/>
        </w:rPr>
        <w:t>Figura 1.2: Matriz de color de filtros (CFA)</w:t>
      </w:r>
    </w:p>
    <w:p w14:paraId="5676EB40" w14:textId="77777777" w:rsidR="00E022D8" w:rsidRPr="00554733" w:rsidRDefault="00E022D8" w:rsidP="00E022D8"/>
    <w:p w14:paraId="2B2BC7A0" w14:textId="77777777" w:rsidR="00E022D8" w:rsidRPr="00C61687" w:rsidRDefault="00E022D8" w:rsidP="00E022D8">
      <w:pPr>
        <w:pStyle w:val="Estilo12ptPrimeralnea05cm"/>
        <w:rPr>
          <w:iCs/>
        </w:rPr>
      </w:pPr>
      <w:r w:rsidRPr="00C61687">
        <w:rPr>
          <w:iCs/>
        </w:rPr>
        <w:t>En este punto se realiza el proceso de la interpolación cromática para obtener los valores de los colores restantes.</w:t>
      </w:r>
    </w:p>
    <w:p w14:paraId="499602A4" w14:textId="57288800" w:rsidR="00E022D8" w:rsidRPr="00C61687" w:rsidRDefault="00E022D8" w:rsidP="00E022D8">
      <w:pPr>
        <w:pStyle w:val="Estilo12ptPrimeralnea05cm"/>
        <w:rPr>
          <w:iCs/>
        </w:rPr>
      </w:pPr>
      <w:r w:rsidRPr="00C61687">
        <w:rPr>
          <w:iCs/>
        </w:rPr>
        <w:t>Generalmente, las cámaras usan el modelo</w:t>
      </w:r>
      <w:ins w:id="588" w:author="Pablo Blanco Peris" w:date="2017-05-24T18:46:00Z">
        <w:r w:rsidR="00DE270F">
          <w:rPr>
            <w:iCs/>
          </w:rPr>
          <w:t xml:space="preserve"> </w:t>
        </w:r>
      </w:ins>
      <w:del w:id="589" w:author="Pablo Blanco Peris" w:date="2017-05-24T18:46:00Z">
        <w:r w:rsidRPr="00C61687" w:rsidDel="00DE270F">
          <w:rPr>
            <w:iCs/>
          </w:rPr>
          <w:delText xml:space="preserve"> Green-Red-Green-Blue (</w:delText>
        </w:r>
      </w:del>
      <w:r w:rsidRPr="00C61687">
        <w:rPr>
          <w:iCs/>
        </w:rPr>
        <w:t>GRGB</w:t>
      </w:r>
      <w:del w:id="590" w:author="Pablo Blanco Peris" w:date="2017-05-24T18:46:00Z">
        <w:r w:rsidRPr="00C61687" w:rsidDel="00DE270F">
          <w:rPr>
            <w:iCs/>
          </w:rPr>
          <w:delText>)</w:delText>
        </w:r>
      </w:del>
      <w:r w:rsidRPr="00C61687">
        <w:rPr>
          <w:iCs/>
        </w:rPr>
        <w:t xml:space="preserve">. Pero hay varias alternativas de filtros CFA: </w:t>
      </w:r>
      <w:del w:id="591" w:author="Pablo Blanco Peris" w:date="2017-05-24T18:45:00Z">
        <w:r w:rsidRPr="00C61687" w:rsidDel="00DE270F">
          <w:rPr>
            <w:iCs/>
          </w:rPr>
          <w:delText>Cyan-Yellow-Yellow-Magenta (</w:delText>
        </w:r>
      </w:del>
      <w:r w:rsidRPr="00C61687">
        <w:rPr>
          <w:iCs/>
        </w:rPr>
        <w:t>CYYM</w:t>
      </w:r>
      <w:del w:id="592" w:author="Pablo Blanco Peris" w:date="2017-05-24T18:45:00Z">
        <w:r w:rsidRPr="00C61687" w:rsidDel="00DE270F">
          <w:rPr>
            <w:iCs/>
          </w:rPr>
          <w:delText>)</w:delText>
        </w:r>
      </w:del>
      <w:r w:rsidRPr="00C61687">
        <w:rPr>
          <w:iCs/>
        </w:rPr>
        <w:t xml:space="preserve">, </w:t>
      </w:r>
      <w:del w:id="593" w:author="Pablo Blanco Peris" w:date="2017-05-24T18:45:00Z">
        <w:r w:rsidRPr="00C61687" w:rsidDel="00DE270F">
          <w:rPr>
            <w:iCs/>
          </w:rPr>
          <w:delText>Red-Green-Blue-Emerland (</w:delText>
        </w:r>
      </w:del>
      <w:r w:rsidRPr="00C61687">
        <w:rPr>
          <w:iCs/>
        </w:rPr>
        <w:t>RGBE</w:t>
      </w:r>
      <w:ins w:id="594" w:author="Pablo Blanco Peris" w:date="2017-05-24T18:45:00Z">
        <w:r w:rsidR="00DE270F">
          <w:rPr>
            <w:iCs/>
          </w:rPr>
          <w:t xml:space="preserve"> o</w:t>
        </w:r>
      </w:ins>
      <w:del w:id="595" w:author="Pablo Blanco Peris" w:date="2017-05-24T18:45:00Z">
        <w:r w:rsidRPr="00C61687" w:rsidDel="00DE270F">
          <w:rPr>
            <w:iCs/>
          </w:rPr>
          <w:delText>)</w:delText>
        </w:r>
      </w:del>
      <w:r w:rsidRPr="00C61687">
        <w:rPr>
          <w:iCs/>
        </w:rPr>
        <w:t xml:space="preserve"> </w:t>
      </w:r>
      <w:del w:id="596" w:author="Pablo Blanco Peris" w:date="2017-05-24T18:45:00Z">
        <w:r w:rsidRPr="00C61687" w:rsidDel="00DE270F">
          <w:rPr>
            <w:iCs/>
          </w:rPr>
          <w:delText>y Cyan-Magenta-Yellow (</w:delText>
        </w:r>
      </w:del>
      <w:r w:rsidRPr="00C61687">
        <w:rPr>
          <w:iCs/>
        </w:rPr>
        <w:t>CMY</w:t>
      </w:r>
      <w:del w:id="5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598" w:name="_Toc476940443"/>
      <w:bookmarkStart w:id="599" w:name="_Toc483414141"/>
      <w:r w:rsidRPr="00C95908">
        <w:rPr>
          <w:bCs/>
        </w:rPr>
        <w:t>Tipos de sensores</w:t>
      </w:r>
      <w:bookmarkEnd w:id="598"/>
      <w:bookmarkEnd w:id="599"/>
    </w:p>
    <w:p w14:paraId="0ADFDD24" w14:textId="77777777" w:rsidR="00E022D8" w:rsidRDefault="00E022D8" w:rsidP="00E022D8"/>
    <w:p w14:paraId="493361C7" w14:textId="77777777" w:rsidR="00E022D8" w:rsidRPr="00C61687" w:rsidRDefault="00E022D8" w:rsidP="00E022D8">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rsidP="00E022D8">
      <w:pPr>
        <w:pStyle w:val="Estilo12ptPrimeralnea05cm"/>
        <w:rPr>
          <w:iCs/>
        </w:rPr>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00" w:name="_Toc476940444"/>
      <w:bookmarkStart w:id="601" w:name="_Toc483414142"/>
      <w:r w:rsidRPr="00AB359A">
        <w:t>Sensores CCD</w:t>
      </w:r>
      <w:bookmarkEnd w:id="600"/>
      <w:bookmarkEnd w:id="601"/>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rsidP="00E022D8">
      <w:pPr>
        <w:pStyle w:val="Estilo12ptPrimeralnea05cm"/>
        <w:rPr>
          <w:iCs/>
        </w:rPr>
      </w:pPr>
      <w:r w:rsidRPr="00C61687">
        <w:rPr>
          <w:iCs/>
        </w:rPr>
        <w:lastRenderedPageBreak/>
        <w:t>Este tipo de sensor es menos sensible a la luz que el CMOS, por lo que captura un rango más amplio de tonos en las fotografías.</w:t>
      </w:r>
    </w:p>
    <w:p w14:paraId="1FE37F1F" w14:textId="77777777" w:rsidR="00E022D8" w:rsidRPr="00C61687" w:rsidRDefault="00E022D8" w:rsidP="00E022D8">
      <w:pPr>
        <w:pStyle w:val="Estilo12ptPrimeralnea05cm"/>
        <w:rPr>
          <w:iCs/>
        </w:rPr>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rsidP="00E022D8">
      <w:pPr>
        <w:pStyle w:val="Estilo12ptPrimeralnea05cm"/>
        <w:rPr>
          <w:iCs/>
        </w:rPr>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02" w:name="_Toc476940445"/>
      <w:bookmarkStart w:id="603" w:name="_Toc483414143"/>
      <w:r w:rsidRPr="00AB359A">
        <w:t>Sensores CMOS</w:t>
      </w:r>
      <w:bookmarkEnd w:id="602"/>
      <w:bookmarkEnd w:id="603"/>
      <w:r w:rsidRPr="00AB359A">
        <w:t xml:space="preserve"> </w:t>
      </w:r>
    </w:p>
    <w:p w14:paraId="2262DAC5" w14:textId="77777777" w:rsidR="00E022D8" w:rsidRPr="00C61687" w:rsidRDefault="00E022D8" w:rsidP="00E022D8">
      <w:pPr>
        <w:pStyle w:val="Estilo12ptPrimeralnea05cm"/>
        <w:rPr>
          <w:iCs/>
        </w:rPr>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Son más sensibles a la luz que los CCD debido a que están compuestos por menos componentes, ya que se busca un acabado minimalista, es por ello que suelen ser más pequeños que los CCD y también más económicos.</w:t>
      </w:r>
    </w:p>
    <w:p w14:paraId="62B752F5" w14:textId="77777777" w:rsidR="00E022D8" w:rsidRDefault="00E022D8" w:rsidP="00E022D8">
      <w:pPr>
        <w:pStyle w:val="Estilo12ptPrimeralnea05cm"/>
        <w:rPr>
          <w:iCs/>
        </w:rPr>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04" w:name="_Toc477877511"/>
      <w:bookmarkStart w:id="605" w:name="_Toc483414144"/>
      <w:r w:rsidRPr="00A33B5E">
        <w:rPr>
          <w:bCs/>
          <w:sz w:val="30"/>
          <w:szCs w:val="28"/>
        </w:rPr>
        <w:t>Imperfecciones</w:t>
      </w:r>
      <w:r w:rsidRPr="005D1821">
        <w:t xml:space="preserve"> </w:t>
      </w:r>
      <w:r w:rsidRPr="00A33B5E">
        <w:rPr>
          <w:bCs/>
          <w:sz w:val="30"/>
          <w:szCs w:val="28"/>
        </w:rPr>
        <w:t>y ruido de la imagen</w:t>
      </w:r>
      <w:bookmarkEnd w:id="604"/>
      <w:bookmarkEnd w:id="605"/>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06" w:name="_Toc477877512"/>
      <w:bookmarkStart w:id="607" w:name="_Toc483414145"/>
      <w:r w:rsidRPr="00A33B5E">
        <w:t>Imperfecciones</w:t>
      </w:r>
      <w:r w:rsidRPr="005D1821">
        <w:rPr>
          <w:sz w:val="24"/>
          <w:szCs w:val="24"/>
          <w:lang w:val="es-ES"/>
        </w:rPr>
        <w:t xml:space="preserve"> </w:t>
      </w:r>
      <w:r w:rsidRPr="00A33B5E">
        <w:t>del sensor</w:t>
      </w:r>
      <w:bookmarkEnd w:id="606"/>
      <w:bookmarkEnd w:id="607"/>
      <w:r w:rsidRPr="005D1821">
        <w:rPr>
          <w:sz w:val="24"/>
          <w:szCs w:val="24"/>
          <w:lang w:val="es-ES"/>
        </w:rPr>
        <w:t xml:space="preserve"> </w:t>
      </w:r>
    </w:p>
    <w:p w14:paraId="29D2B408" w14:textId="77777777" w:rsidR="00996957" w:rsidRPr="005D1821" w:rsidRDefault="00996957" w:rsidP="005D1821">
      <w:pPr>
        <w:jc w:val="both"/>
        <w:rPr>
          <w:rFonts w:ascii="Book Antiqua" w:hAnsi="Book Antiqua"/>
        </w:rPr>
      </w:pPr>
      <w:r w:rsidRPr="005D1821">
        <w:rPr>
          <w:rFonts w:ascii="Book Antiqua" w:hAnsi="Book Antiqua"/>
        </w:rPr>
        <w:t xml:space="preserve">Durante la generación de una imagen es posible que se produzcan defectos que se vean reflejados como ruido en la imagen final. </w:t>
      </w:r>
    </w:p>
    <w:p w14:paraId="13516AE7" w14:textId="77777777" w:rsidR="00996957" w:rsidRPr="005D1821" w:rsidRDefault="00996957" w:rsidP="005D1821">
      <w:pPr>
        <w:jc w:val="both"/>
        <w:rPr>
          <w:rFonts w:ascii="Book Antiqua" w:hAnsi="Book Antiqua"/>
        </w:rPr>
      </w:pPr>
      <w:r w:rsidRPr="005D1821">
        <w:rPr>
          <w:rFonts w:ascii="Book Antiqua" w:hAnsi="Book Antiqua"/>
        </w:rPr>
        <w:t xml:space="preserve">Estos defectos característicos pueden determinar la cámara que generó cierta imagen. </w:t>
      </w:r>
    </w:p>
    <w:p w14:paraId="357EEB26" w14:textId="77777777" w:rsidR="00996957" w:rsidRPr="005D1821" w:rsidRDefault="00996957" w:rsidP="005D1821">
      <w:pPr>
        <w:jc w:val="both"/>
        <w:rPr>
          <w:rFonts w:ascii="Book Antiqua" w:hAnsi="Book Antiqua"/>
        </w:rPr>
      </w:pPr>
    </w:p>
    <w:p w14:paraId="610FD25E" w14:textId="77777777" w:rsidR="00996957" w:rsidRPr="005D1821" w:rsidRDefault="00996957" w:rsidP="005D1821">
      <w:pPr>
        <w:jc w:val="both"/>
        <w:rPr>
          <w:rFonts w:ascii="Book Antiqua" w:hAnsi="Book Antiqua"/>
        </w:rPr>
      </w:pPr>
      <w:r w:rsidRPr="005D1821">
        <w:rPr>
          <w:rFonts w:ascii="Book Antiqua" w:hAnsi="Book Antiqua"/>
        </w:rPr>
        <w:lastRenderedPageBreak/>
        <w:t xml:space="preserve">Los defectos se pueden agrupar en: </w:t>
      </w:r>
    </w:p>
    <w:p w14:paraId="37063784"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Defectos de fila y columna: Pueden ser ocasionados durante el proceso de transferencia de carga. </w:t>
      </w:r>
      <w:r w:rsidRPr="005D1821">
        <w:rPr>
          <w:rFonts w:ascii="MS Mincho" w:eastAsia="MS Mincho" w:hAnsi="MS Mincho" w:cs="MS Mincho"/>
        </w:rPr>
        <w:t> </w:t>
      </w:r>
    </w:p>
    <w:p w14:paraId="048C94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Defectos de grupo: Pueden ser causados por suciedad o por fallos eléctricos.</w:t>
      </w:r>
      <w:r w:rsidRPr="005D1821">
        <w:rPr>
          <w:rFonts w:ascii="MS Mincho" w:eastAsia="MS Mincho" w:hAnsi="MS Mincho" w:cs="MS Mincho"/>
        </w:rPr>
        <w:t> </w:t>
      </w:r>
    </w:p>
    <w:p w14:paraId="2037372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Píxeles calientes: Cuando se generan altas salidas de voltaje bajo cierto tipo de condiciones.</w:t>
      </w:r>
    </w:p>
    <w:p w14:paraId="014AAE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Píxeles muertos: Son los píxeles que tienen una respuesta muy pobre a la luz, apareciendo como puntos negros en las imágenes finales. </w:t>
      </w:r>
      <w:r w:rsidRPr="005D1821">
        <w:rPr>
          <w:rFonts w:ascii="MS Mincho" w:eastAsia="MS Mincho" w:hAnsi="MS Mincho" w:cs="MS Mincho"/>
        </w:rPr>
        <w:t> </w:t>
      </w:r>
    </w:p>
    <w:p w14:paraId="2922AE13"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Diferencias entre salidas múltiples: Cuando existe más de una salida pueden presentarse variaciones entre las diferentes salidas.</w:t>
      </w:r>
    </w:p>
    <w:p w14:paraId="327CD05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Interferencia: Este defecto se produce cuando los fotones que deberían de ser recolectados por un píxel se recogen por un píxel vecino. </w:t>
      </w:r>
      <w:r w:rsidRPr="005D1821">
        <w:rPr>
          <w:rFonts w:ascii="MS Mincho" w:eastAsia="MS Mincho" w:hAnsi="MS Mincho" w:cs="MS Mincho"/>
        </w:rPr>
        <w:t> </w:t>
      </w:r>
    </w:p>
    <w:p w14:paraId="7950885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Saturación: Sucede cuando un píxel acumula más carga de la que puede contener y el exceso de la carga es pasada a los píxeles vecinos generando, de este modo, el efecto blooming. </w:t>
      </w:r>
      <w:r w:rsidRPr="005D1821">
        <w:rPr>
          <w:rFonts w:ascii="MS Mincho" w:eastAsia="MS Mincho" w:hAnsi="MS Mincho" w:cs="MS Mincho"/>
        </w:rPr>
        <w:t> </w:t>
      </w:r>
    </w:p>
    <w:p w14:paraId="218BF3D9" w14:textId="77777777" w:rsidR="00996957" w:rsidRPr="005D1821" w:rsidRDefault="00996957" w:rsidP="005D1821">
      <w:pPr>
        <w:numPr>
          <w:ilvl w:val="0"/>
          <w:numId w:val="22"/>
        </w:numPr>
        <w:jc w:val="both"/>
        <w:rPr>
          <w:rFonts w:ascii="Book Antiqua" w:hAnsi="Book Antiqua"/>
        </w:rPr>
      </w:pPr>
      <w:r w:rsidRPr="005D1821">
        <w:rPr>
          <w:rFonts w:ascii="Book Antiqua" w:hAnsi="Book Antiqua"/>
          <w:i/>
        </w:rPr>
        <w:t>“Rolling Shutter”</w:t>
      </w:r>
      <w:r w:rsidRPr="005D1821">
        <w:rPr>
          <w:rFonts w:ascii="Book Antiqua" w:hAnsi="Book Antiqua"/>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Corriente de oscuridad: Surge de las impurezas del cristal de silicio de los sensores. </w:t>
      </w:r>
      <w:r w:rsidRPr="005D1821">
        <w:rPr>
          <w:rFonts w:ascii="MS Mincho" w:eastAsia="MS Mincho" w:hAnsi="MS Mincho" w:cs="MS Mincho"/>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08" w:name="_Toc477877513"/>
      <w:bookmarkStart w:id="609" w:name="_Toc483414146"/>
      <w:r w:rsidRPr="00A33B5E">
        <w:t>Ruido en la imagen</w:t>
      </w:r>
      <w:bookmarkEnd w:id="608"/>
      <w:bookmarkEnd w:id="609"/>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5D1821" w:rsidRDefault="00996957" w:rsidP="005D1821">
      <w:pPr>
        <w:jc w:val="both"/>
        <w:rPr>
          <w:rFonts w:ascii="Book Antiqua" w:hAnsi="Book Antiqua"/>
        </w:rPr>
      </w:pPr>
      <w:r w:rsidRPr="005D1821">
        <w:rPr>
          <w:rFonts w:ascii="Book Antiqua" w:hAnsi="Book Antiqua"/>
        </w:rPr>
        <w:t>En el proceso de generación de la imagen en la cámara se puede producir gran cantidad de imperfecciones y ruido.</w:t>
      </w:r>
    </w:p>
    <w:p w14:paraId="3E280E9C" w14:textId="77777777" w:rsidR="00996957" w:rsidRPr="005D1821" w:rsidRDefault="00996957" w:rsidP="005D1821">
      <w:pPr>
        <w:jc w:val="both"/>
        <w:rPr>
          <w:rFonts w:ascii="Book Antiqua" w:hAnsi="Book Antiqua"/>
        </w:rPr>
      </w:pPr>
      <w:r w:rsidRPr="005D1821">
        <w:rPr>
          <w:rFonts w:ascii="Book Antiqua" w:hAnsi="Book Antiqua"/>
        </w:rPr>
        <w:t>El patrón de ruido consiste en cualquier patrón espacial que no cambia de una imagen a otra, compuesto por el ruido espacial, totalmente independiente del ruido de patrón fijo (FPN).</w:t>
      </w:r>
    </w:p>
    <w:p w14:paraId="21C55EE6" w14:textId="77777777" w:rsidR="00996957" w:rsidRPr="005D1821" w:rsidRDefault="00996957" w:rsidP="005D1821">
      <w:pPr>
        <w:jc w:val="both"/>
        <w:rPr>
          <w:rFonts w:ascii="Book Antiqua" w:hAnsi="Book Antiqua"/>
        </w:rPr>
      </w:pPr>
    </w:p>
    <w:p w14:paraId="2BD66A6F" w14:textId="77777777" w:rsidR="00996957" w:rsidRPr="005D1821" w:rsidRDefault="00996957" w:rsidP="005D1821">
      <w:pPr>
        <w:jc w:val="both"/>
        <w:rPr>
          <w:rFonts w:ascii="Book Antiqua" w:hAnsi="Book Antiqua"/>
        </w:rPr>
      </w:pPr>
      <w:r w:rsidRPr="005D1821">
        <w:rPr>
          <w:rFonts w:ascii="Book Antiqua" w:hAnsi="Book Antiqua"/>
        </w:rPr>
        <w:t>El ruido FPN se genera en función de: la oscuridad, la exposición y la temperatura.</w:t>
      </w:r>
    </w:p>
    <w:p w14:paraId="5BBDE5BC" w14:textId="77777777" w:rsidR="00996957" w:rsidRPr="005D1821" w:rsidRDefault="00996957" w:rsidP="005D1821">
      <w:pPr>
        <w:jc w:val="both"/>
        <w:rPr>
          <w:rFonts w:ascii="Book Antiqua" w:hAnsi="Book Antiqua"/>
        </w:rPr>
      </w:pPr>
    </w:p>
    <w:p w14:paraId="1F234D18" w14:textId="77777777" w:rsidR="00996957" w:rsidRPr="005D1821" w:rsidRDefault="00996957" w:rsidP="005D1821">
      <w:pPr>
        <w:jc w:val="both"/>
        <w:rPr>
          <w:rFonts w:ascii="Book Antiqua" w:hAnsi="Book Antiqua"/>
        </w:rPr>
      </w:pPr>
      <w:r w:rsidRPr="005D1821">
        <w:rPr>
          <w:rFonts w:ascii="Book Antiqua" w:hAnsi="Book Antiqua"/>
        </w:rPr>
        <w:t>El ruido PRNU es la parte dominante del patrón de ruido de las imágenes, compuesto por el ruido PNU y los defectos de baja frecuencia, tales como el zoom.</w:t>
      </w:r>
    </w:p>
    <w:p w14:paraId="2851457F" w14:textId="77777777" w:rsidR="00996957" w:rsidRPr="005D1821" w:rsidRDefault="00996957" w:rsidP="005D1821">
      <w:pPr>
        <w:jc w:val="both"/>
        <w:rPr>
          <w:rFonts w:ascii="Book Antiqua" w:hAnsi="Book Antiqua"/>
        </w:rPr>
      </w:pPr>
    </w:p>
    <w:p w14:paraId="50E3E051" w14:textId="77777777" w:rsidR="00996957" w:rsidRPr="005D1821" w:rsidRDefault="00996957" w:rsidP="005D1821">
      <w:pPr>
        <w:jc w:val="both"/>
        <w:rPr>
          <w:rFonts w:ascii="Book Antiqua" w:hAnsi="Book Antiqua"/>
        </w:rPr>
      </w:pPr>
      <w:r w:rsidRPr="005D1821">
        <w:rPr>
          <w:rFonts w:ascii="Book Antiqua" w:hAnsi="Book Antiqua"/>
        </w:rPr>
        <w:t xml:space="preserve">El ruido PNU es la diferencia de sensibilidad a la luz entre los píxeles de la matriz del sensor. </w:t>
      </w:r>
    </w:p>
    <w:p w14:paraId="512172B2" w14:textId="77777777" w:rsidR="00996957" w:rsidRPr="005D1821" w:rsidRDefault="00996957" w:rsidP="005D1821">
      <w:pPr>
        <w:jc w:val="both"/>
        <w:rPr>
          <w:rFonts w:ascii="Book Antiqua" w:hAnsi="Book Antiqua"/>
        </w:rPr>
      </w:pPr>
      <w:r w:rsidRPr="005D1821">
        <w:rPr>
          <w:rFonts w:ascii="Book Antiqua" w:hAnsi="Book Antiqua"/>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10" w:name="_Toc477877514"/>
      <w:bookmarkStart w:id="611" w:name="_Toc483414147"/>
      <w:r w:rsidRPr="00A33B5E">
        <w:rPr>
          <w:bCs/>
          <w:sz w:val="30"/>
          <w:szCs w:val="28"/>
        </w:rPr>
        <w:lastRenderedPageBreak/>
        <w:t>Diferencias entre Cámaras Digitales y Cámaras de Dispositivos Móviles</w:t>
      </w:r>
      <w:bookmarkEnd w:id="610"/>
      <w:bookmarkEnd w:id="611"/>
    </w:p>
    <w:p w14:paraId="3AFEC7EC" w14:textId="77777777" w:rsidR="00A33B5E" w:rsidRPr="00E84056" w:rsidRDefault="00A33B5E" w:rsidP="00A33B5E"/>
    <w:p w14:paraId="5B486ABF" w14:textId="77777777" w:rsidR="00A33B5E" w:rsidRPr="00A33B5E" w:rsidRDefault="00A33B5E" w:rsidP="00A33B5E">
      <w:pPr>
        <w:rPr>
          <w:rFonts w:ascii="Book Antiqua" w:hAnsi="Book Antiqua"/>
        </w:rPr>
      </w:pPr>
      <w:r w:rsidRPr="00A33B5E">
        <w:rPr>
          <w:rFonts w:ascii="Book Antiqua" w:hAnsi="Book Antiqua"/>
        </w:rP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0433FC34"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12" w:name="_Toc477877515"/>
      <w:bookmarkStart w:id="613" w:name="_Toc483414148"/>
      <w:r w:rsidRPr="00A33B5E">
        <w:rPr>
          <w:bCs/>
        </w:rPr>
        <w:t>Técnicas de análisis forense</w:t>
      </w:r>
      <w:bookmarkEnd w:id="612"/>
      <w:bookmarkEnd w:id="613"/>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xml:space="preserve">: consiste en recopilar todos los procesos llevados a cabo hasta conseguir la imagen falsificada, como filtros, </w:t>
      </w:r>
      <w:r w:rsidRPr="00A33B5E">
        <w:rPr>
          <w:rFonts w:ascii="Book Antiqua" w:hAnsi="Book Antiqua" w:cs="Times"/>
        </w:rPr>
        <w:lastRenderedPageBreak/>
        <w:t>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14" w:name="_Toc477877516"/>
      <w:bookmarkStart w:id="615" w:name="_Toc483414149"/>
      <w:r>
        <w:t>Técnicas de Identificación de la Fuente</w:t>
      </w:r>
      <w:bookmarkEnd w:id="614"/>
      <w:bookmarkEnd w:id="615"/>
    </w:p>
    <w:p w14:paraId="354BE1B2" w14:textId="77777777" w:rsidR="00A33B5E" w:rsidRPr="00E43ABE" w:rsidRDefault="00A33B5E" w:rsidP="00A33B5E"/>
    <w:p w14:paraId="3B1E2D7A"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r w:rsidRPr="00A33B5E">
        <w:rPr>
          <w:rFonts w:ascii="Book Antiqua" w:hAnsi="Book Antiqua" w:cs="Times"/>
          <w:sz w:val="24"/>
        </w:rPr>
        <w:t>El propósito de estas técnicas se centra en la identificación de la marca, modelo y dispositivo específico empleado para la adquisición de una imagen digital lo cual requiere organizar bien la información para obtener unos resultados favorables.</w:t>
      </w:r>
    </w:p>
    <w:p w14:paraId="0FC3638F"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p>
    <w:p w14:paraId="55CF2E4E"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rPr>
      </w:pPr>
      <w:r w:rsidRPr="00A33B5E">
        <w:rPr>
          <w:rFonts w:ascii="Book Antiqua" w:hAnsi="Book Antiqua" w:cs="Times"/>
          <w:sz w:val="24"/>
        </w:rPr>
        <w:t>Existen varios grupos de técnicas para este fin que se explican a continuación.</w:t>
      </w:r>
    </w:p>
    <w:p w14:paraId="08303983" w14:textId="77777777" w:rsidR="00A33B5E" w:rsidRPr="00A33B5E" w:rsidRDefault="00A33B5E" w:rsidP="00A33B5E">
      <w:pPr>
        <w:pStyle w:val="Prrafodelista"/>
        <w:widowControl w:val="0"/>
        <w:autoSpaceDE w:val="0"/>
        <w:autoSpaceDN w:val="0"/>
        <w:adjustRightInd w:val="0"/>
        <w:spacing w:after="240" w:line="340" w:lineRule="atLeast"/>
        <w:ind w:left="360"/>
        <w:rPr>
          <w:rFonts w:ascii="Book Antiqua" w:hAnsi="Book Antiqua" w:cs="Times"/>
          <w:sz w:val="24"/>
          <w:szCs w:val="24"/>
        </w:rPr>
      </w:pPr>
    </w:p>
    <w:p w14:paraId="3D1AFB88"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16" w:name="_Toc477877517"/>
      <w:bookmarkStart w:id="617" w:name="_Toc483414150"/>
      <w:r w:rsidRPr="00A33B5E">
        <w:rPr>
          <w:szCs w:val="24"/>
        </w:rPr>
        <w:t>Técnicas basadas en Metadatos</w:t>
      </w:r>
      <w:bookmarkEnd w:id="616"/>
      <w:bookmarkEnd w:id="617"/>
    </w:p>
    <w:p w14:paraId="4F3058F0" w14:textId="77777777" w:rsidR="00A33B5E" w:rsidRPr="00A33B5E" w:rsidRDefault="00A33B5E" w:rsidP="00A33B5E">
      <w:pPr>
        <w:rPr>
          <w:rFonts w:ascii="Book Antiqua" w:hAnsi="Book Antiqua"/>
        </w:rPr>
      </w:pPr>
    </w:p>
    <w:p w14:paraId="0CD0C270"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3FBFEE99"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413127FE"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Book Antiqua"/>
        </w:rPr>
        <w:t>Son las técnicas más sencillas, ya que dependen en parte de los metadatos que el fabricante quiera incluir al generar la imagen, por lo que debe apoyarse en otras técnicas.</w:t>
      </w:r>
    </w:p>
    <w:p w14:paraId="15D80EE5" w14:textId="77777777" w:rsidR="00A33B5E" w:rsidRPr="00A33B5E" w:rsidRDefault="00A33B5E" w:rsidP="00A33B5E">
      <w:pPr>
        <w:widowControl w:val="0"/>
        <w:autoSpaceDE w:val="0"/>
        <w:autoSpaceDN w:val="0"/>
        <w:adjustRightInd w:val="0"/>
        <w:spacing w:after="240" w:line="400" w:lineRule="atLeast"/>
        <w:rPr>
          <w:rFonts w:ascii="Book Antiqua" w:hAnsi="Book Antiqua" w:cs="Book Antiqua"/>
        </w:rPr>
      </w:pPr>
      <w:r w:rsidRPr="00A33B5E">
        <w:rPr>
          <w:rFonts w:ascii="Book Antiqua" w:hAnsi="Book Antiqua" w:cs="Book Antiqua"/>
        </w:rPr>
        <w:lastRenderedPageBreak/>
        <w:t xml:space="preserve">La extracción se puede realizar con un análisis binario manual o usando aplicaciones que analizan la imagen y obtienen todos los metadatos que posee de forma automática. </w:t>
      </w:r>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18" w:name="_Toc477877518"/>
      <w:bookmarkStart w:id="619" w:name="_Toc483414151"/>
      <w:r w:rsidRPr="00A33B5E">
        <w:rPr>
          <w:szCs w:val="24"/>
        </w:rPr>
        <w:t>Técnicas basadas en la Aberración de las lentes</w:t>
      </w:r>
      <w:bookmarkEnd w:id="618"/>
      <w:bookmarkEnd w:id="619"/>
    </w:p>
    <w:p w14:paraId="14E234B9" w14:textId="77777777" w:rsidR="00A33B5E" w:rsidRPr="00A33B5E" w:rsidRDefault="00A33B5E" w:rsidP="00A33B5E">
      <w:pPr>
        <w:rPr>
          <w:rFonts w:ascii="Book Antiqua" w:hAnsi="Book Antiqua"/>
        </w:rPr>
      </w:pPr>
    </w:p>
    <w:p w14:paraId="450D4C56" w14:textId="77777777" w:rsidR="00A33B5E" w:rsidRPr="00A33B5E" w:rsidRDefault="00A33B5E" w:rsidP="00A33B5E">
      <w:pPr>
        <w:widowControl w:val="0"/>
        <w:autoSpaceDE w:val="0"/>
        <w:autoSpaceDN w:val="0"/>
        <w:adjustRightInd w:val="0"/>
        <w:spacing w:after="240" w:line="400" w:lineRule="atLeast"/>
        <w:rPr>
          <w:rFonts w:ascii="Book Antiqua" w:hAnsi="Book Antiqua" w:cs="Book Antiqua"/>
        </w:rPr>
      </w:pPr>
      <w:r w:rsidRPr="00A33B5E">
        <w:rPr>
          <w:rFonts w:ascii="Book Antiqua" w:hAnsi="Book Antiqua" w:cs="Times"/>
        </w:rPr>
        <w:t xml:space="preserve">Existen diferentes tipos de aberraciones: esférica, coma, astigmatismo, curvatura de campo, distorsión radial y distorsión cromática. </w:t>
      </w:r>
      <w:r w:rsidRPr="00A33B5E">
        <w:rPr>
          <w:rFonts w:ascii="Book Antiqua" w:hAnsi="Book Antiqua" w:cs="Book Antiqua"/>
        </w:rPr>
        <w: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t>
      </w:r>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0" w:name="_Toc477877519"/>
      <w:bookmarkStart w:id="621" w:name="_Toc483414152"/>
      <w:r w:rsidRPr="00A33B5E">
        <w:rPr>
          <w:szCs w:val="24"/>
        </w:rPr>
        <w:t>Técnicas basadas en la Interpolación de la Matriz CFA</w:t>
      </w:r>
      <w:bookmarkEnd w:id="620"/>
      <w:bookmarkEnd w:id="621"/>
    </w:p>
    <w:p w14:paraId="0B6B5B43" w14:textId="77777777" w:rsidR="00A33B5E" w:rsidRPr="00A33B5E" w:rsidRDefault="00A33B5E" w:rsidP="00A33B5E">
      <w:pPr>
        <w:rPr>
          <w:rFonts w:ascii="Book Antiqua" w:hAnsi="Book Antiqua"/>
        </w:rPr>
      </w:pPr>
    </w:p>
    <w:p w14:paraId="3098CB2B"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autores consideran que la elección de la matriz de colores </w:t>
      </w:r>
      <w:r w:rsidRPr="00A33B5E">
        <w:rPr>
          <w:rFonts w:ascii="Book Antiqua" w:hAnsi="Book Antiqua" w:cs="Times"/>
          <w:color w:val="0000FF"/>
        </w:rPr>
        <w:t xml:space="preserve">CFA </w:t>
      </w:r>
      <w:r w:rsidRPr="00A33B5E">
        <w:rPr>
          <w:rFonts w:ascii="Book Antiqua" w:hAnsi="Book Antiqua" w:cs="Times"/>
        </w:rPr>
        <w:t xml:space="preserve">y la especificación de los algoritmos de interpolación cromática generan algunas de las diferencias más marcadas entre los diferentes modelos de cámaras. </w:t>
      </w:r>
    </w:p>
    <w:p w14:paraId="70B70271"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Dentro de este tipo de técnicas se engloban tres grupos: </w:t>
      </w:r>
    </w:p>
    <w:p w14:paraId="37E59061" w14:textId="77777777" w:rsidR="00A33B5E" w:rsidRPr="00A33B5E" w:rsidRDefault="00A33B5E" w:rsidP="00A33B5E">
      <w:pPr>
        <w:pStyle w:val="Prrafodelista"/>
        <w:widowControl w:val="0"/>
        <w:numPr>
          <w:ilvl w:val="0"/>
          <w:numId w:val="26"/>
        </w:numPr>
        <w:autoSpaceDE w:val="0"/>
        <w:autoSpaceDN w:val="0"/>
        <w:adjustRightInd w:val="0"/>
        <w:spacing w:after="240" w:line="340" w:lineRule="atLeast"/>
        <w:jc w:val="both"/>
        <w:rPr>
          <w:rFonts w:ascii="Book Antiqua" w:hAnsi="Book Antiqua" w:cs="Times"/>
          <w:sz w:val="24"/>
          <w:szCs w:val="24"/>
        </w:rPr>
      </w:pPr>
      <w:r w:rsidRPr="00A33B5E">
        <w:rPr>
          <w:rFonts w:ascii="Book Antiqua" w:hAnsi="Book Antiqua" w:cs="Times"/>
          <w:b/>
          <w:sz w:val="24"/>
          <w:szCs w:val="24"/>
          <w:u w:val="single"/>
        </w:rPr>
        <w:t>Huellas en la Interpolación del Color</w:t>
      </w:r>
      <w:r w:rsidRPr="00A33B5E">
        <w:rPr>
          <w:rFonts w:ascii="Book Antiqua" w:hAnsi="Book Antiqua" w:cs="Times"/>
          <w:sz w:val="24"/>
          <w:szCs w:val="24"/>
          <w:u w:val="single"/>
        </w:rPr>
        <w:t>:</w:t>
      </w:r>
      <w:r w:rsidRPr="00A33B5E">
        <w:rPr>
          <w:rFonts w:ascii="Book Antiqua" w:hAnsi="Book Antiqua" w:cs="Times"/>
          <w:sz w:val="24"/>
          <w:szCs w:val="24"/>
        </w:rPr>
        <w:t xml:space="preserve"> se presenta un algoritmo para identificar y clasificar las operaciones de interpolación cromática. </w:t>
      </w:r>
    </w:p>
    <w:p w14:paraId="7CE09F4B" w14:textId="77777777" w:rsidR="00A33B5E" w:rsidRPr="00A33B5E" w:rsidRDefault="00A33B5E" w:rsidP="00A33B5E">
      <w:pPr>
        <w:pStyle w:val="Prrafodelista"/>
        <w:widowControl w:val="0"/>
        <w:autoSpaceDE w:val="0"/>
        <w:autoSpaceDN w:val="0"/>
        <w:adjustRightInd w:val="0"/>
        <w:spacing w:after="240" w:line="340" w:lineRule="atLeast"/>
        <w:rPr>
          <w:rFonts w:ascii="Book Antiqua" w:hAnsi="Book Antiqua" w:cs="Times"/>
          <w:sz w:val="24"/>
          <w:szCs w:val="24"/>
        </w:rPr>
      </w:pPr>
    </w:p>
    <w:p w14:paraId="504BFA14" w14:textId="77777777" w:rsidR="00A33B5E" w:rsidRPr="00A33B5E" w:rsidRDefault="00A33B5E" w:rsidP="00A33B5E">
      <w:pPr>
        <w:pStyle w:val="Prrafodelista"/>
        <w:widowControl w:val="0"/>
        <w:numPr>
          <w:ilvl w:val="0"/>
          <w:numId w:val="26"/>
        </w:numPr>
        <w:autoSpaceDE w:val="0"/>
        <w:autoSpaceDN w:val="0"/>
        <w:adjustRightInd w:val="0"/>
        <w:spacing w:after="240" w:line="340" w:lineRule="atLeast"/>
        <w:jc w:val="both"/>
        <w:rPr>
          <w:rFonts w:ascii="Book Antiqua" w:hAnsi="Book Antiqua" w:cs="Times"/>
          <w:sz w:val="24"/>
          <w:szCs w:val="24"/>
        </w:rPr>
      </w:pPr>
      <w:r w:rsidRPr="00A33B5E">
        <w:rPr>
          <w:rFonts w:ascii="Book Antiqua" w:hAnsi="Book Antiqua" w:cs="Times"/>
          <w:b/>
          <w:sz w:val="24"/>
          <w:szCs w:val="24"/>
          <w:u w:val="single"/>
        </w:rPr>
        <w:t>Modelo de Correlación Cuadrática de Píxeles</w:t>
      </w:r>
      <w:r w:rsidRPr="00A33B5E">
        <w:rPr>
          <w:rFonts w:ascii="Book Antiqua" w:hAnsi="Book Antiqua" w:cs="Times"/>
          <w:sz w:val="24"/>
          <w:szCs w:val="24"/>
          <w:u w:val="single"/>
        </w:rPr>
        <w:t>:</w:t>
      </w:r>
      <w:r w:rsidRPr="00A33B5E">
        <w:rPr>
          <w:rFonts w:ascii="Book Antiqua" w:hAnsi="Book Antiqua" w:cs="Times"/>
          <w:sz w:val="24"/>
          <w:szCs w:val="24"/>
        </w:rPr>
        <w:t xml:space="preserve"> se utilizan las correlaciones entre píxeles en el proceso de identificación de la fuente. </w:t>
      </w:r>
    </w:p>
    <w:p w14:paraId="0DC5B898" w14:textId="77777777" w:rsidR="00A33B5E" w:rsidRPr="00A33B5E" w:rsidRDefault="00A33B5E" w:rsidP="00A33B5E">
      <w:pPr>
        <w:pStyle w:val="Prrafodelista"/>
        <w:widowControl w:val="0"/>
        <w:autoSpaceDE w:val="0"/>
        <w:autoSpaceDN w:val="0"/>
        <w:adjustRightInd w:val="0"/>
        <w:spacing w:after="240" w:line="340" w:lineRule="atLeast"/>
        <w:rPr>
          <w:rFonts w:ascii="Book Antiqua" w:hAnsi="Book Antiqua" w:cs="Times"/>
          <w:sz w:val="24"/>
          <w:szCs w:val="24"/>
        </w:rPr>
      </w:pPr>
    </w:p>
    <w:p w14:paraId="75476533" w14:textId="77777777" w:rsidR="00A33B5E" w:rsidRPr="00A33B5E" w:rsidRDefault="00A33B5E" w:rsidP="00A33B5E">
      <w:pPr>
        <w:pStyle w:val="Prrafodelista"/>
        <w:numPr>
          <w:ilvl w:val="0"/>
          <w:numId w:val="26"/>
        </w:numPr>
        <w:spacing w:line="240" w:lineRule="auto"/>
        <w:jc w:val="both"/>
        <w:rPr>
          <w:rFonts w:ascii="Book Antiqua" w:hAnsi="Book Antiqua"/>
          <w:sz w:val="24"/>
          <w:szCs w:val="24"/>
        </w:rPr>
      </w:pPr>
      <w:r w:rsidRPr="00A33B5E">
        <w:rPr>
          <w:rFonts w:ascii="Book Antiqua" w:hAnsi="Book Antiqua" w:cs="Times"/>
          <w:b/>
          <w:sz w:val="24"/>
          <w:szCs w:val="24"/>
          <w:u w:val="single"/>
        </w:rPr>
        <w:t>Medidas de Similitud Binarias</w:t>
      </w:r>
      <w:r w:rsidRPr="00A33B5E">
        <w:rPr>
          <w:rFonts w:ascii="Book Antiqua" w:hAnsi="Book Antiqua" w:cs="Times"/>
          <w:sz w:val="24"/>
          <w:szCs w:val="24"/>
          <w:u w:val="single"/>
        </w:rPr>
        <w:t>:</w:t>
      </w:r>
      <w:r w:rsidRPr="00A33B5E">
        <w:rPr>
          <w:rFonts w:ascii="Book Antiqua" w:hAnsi="Book Antiqua" w:cs="Times"/>
          <w:sz w:val="24"/>
          <w:szCs w:val="24"/>
        </w:rPr>
        <w:t xml:space="preserve"> se utiliza un conjunto de medidas de similitud binarias como métricas para estimar la semejanza entre los planos de bits de una imagen.</w:t>
      </w:r>
    </w:p>
    <w:p w14:paraId="4F024864"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25A00FB4"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8872B09"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2" w:name="_Toc477877520"/>
      <w:bookmarkStart w:id="623" w:name="_Toc483414153"/>
      <w:r w:rsidRPr="00A33B5E">
        <w:rPr>
          <w:szCs w:val="24"/>
        </w:rPr>
        <w:lastRenderedPageBreak/>
        <w:t>Técnicas basadas en las Características de las Imágenes</w:t>
      </w:r>
      <w:bookmarkEnd w:id="622"/>
      <w:bookmarkEnd w:id="623"/>
    </w:p>
    <w:p w14:paraId="291AF926" w14:textId="77777777" w:rsidR="00A33B5E" w:rsidRPr="00A33B5E" w:rsidRDefault="00A33B5E" w:rsidP="00A33B5E">
      <w:pPr>
        <w:rPr>
          <w:rFonts w:ascii="Book Antiqua" w:hAnsi="Book Antiqua" w:cs="Times"/>
        </w:rPr>
      </w:pPr>
    </w:p>
    <w:p w14:paraId="0AD4FEED" w14:textId="77777777" w:rsidR="00A33B5E" w:rsidRPr="00A33B5E" w:rsidRDefault="00A33B5E" w:rsidP="00A33B5E">
      <w:pPr>
        <w:rPr>
          <w:rFonts w:ascii="Book Antiqua" w:hAnsi="Book Antiqua"/>
        </w:rPr>
      </w:pPr>
      <w:r w:rsidRPr="00A33B5E">
        <w:rPr>
          <w:rFonts w:ascii="Book Antiqua" w:hAnsi="Book Antiqua"/>
        </w:rPr>
        <w:t xml:space="preserve">En este artículo </w:t>
      </w:r>
      <w:r w:rsidRPr="00A33B5E">
        <w:rPr>
          <w:rFonts w:ascii="Book Antiqua" w:hAnsi="Book Antiqua"/>
          <w:highlight w:val="blue"/>
        </w:rPr>
        <w:t>[*]</w:t>
      </w:r>
      <w:r w:rsidRPr="00A33B5E">
        <w:rPr>
          <w:rFonts w:ascii="Book Antiqua" w:hAnsi="Book Antiqua"/>
        </w:rPr>
        <w:t xml:space="preserve">se identifican un conjunto de características que pueden ser utilizadas para la identificación de la fuente de una imagen. De las 34 propuestas se han obtenido 3 grupos: </w:t>
      </w:r>
      <w:r w:rsidRPr="00A33B5E">
        <w:rPr>
          <w:rFonts w:ascii="Book Antiqua" w:hAnsi="Book Antiqua"/>
          <w:b/>
        </w:rPr>
        <w:t>características de color</w:t>
      </w:r>
      <w:r w:rsidRPr="00A33B5E">
        <w:rPr>
          <w:rFonts w:ascii="Book Antiqua" w:hAnsi="Book Antiqua"/>
        </w:rPr>
        <w:t xml:space="preserve">, </w:t>
      </w:r>
      <w:r w:rsidRPr="00A33B5E">
        <w:rPr>
          <w:rFonts w:ascii="Book Antiqua" w:hAnsi="Book Antiqua"/>
          <w:b/>
        </w:rPr>
        <w:t>métricas de calidad de la imagen</w:t>
      </w:r>
      <w:r w:rsidRPr="00A33B5E">
        <w:rPr>
          <w:rFonts w:ascii="Book Antiqua" w:hAnsi="Book Antiqua"/>
        </w:rPr>
        <w:t xml:space="preserve"> y </w:t>
      </w:r>
      <w:r w:rsidRPr="00A33B5E">
        <w:rPr>
          <w:rFonts w:ascii="Book Antiqua" w:hAnsi="Book Antiqua"/>
          <w:b/>
        </w:rPr>
        <w:t>estadísticas en el dominio Wavelet</w:t>
      </w:r>
      <w:r w:rsidRPr="00A33B5E">
        <w:rPr>
          <w:rFonts w:ascii="Book Antiqua" w:hAnsi="Book Antiqua"/>
        </w:rPr>
        <w:t xml:space="preserve"> que se obtuvieron de dos cámaras empleadas tanto para el entrenar al clasificador como para las pruebas de clasificación. </w:t>
      </w:r>
      <w:r w:rsidRPr="00A33B5E">
        <w:rPr>
          <w:rFonts w:ascii="Book Antiqua" w:hAnsi="Book Antiqua"/>
        </w:rPr>
        <w:fldChar w:fldCharType="begin"/>
      </w:r>
      <w:r w:rsidRPr="00A33B5E">
        <w:rPr>
          <w:rFonts w:ascii="Book Antiqua" w:hAnsi="Book Antiqua"/>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Pr="00A33B5E">
        <w:rPr>
          <w:rFonts w:ascii="Book Antiqua" w:hAnsi="Book Antiqua"/>
        </w:rPr>
        <w:fldChar w:fldCharType="separate"/>
      </w:r>
      <w:r w:rsidRPr="00A33B5E">
        <w:rPr>
          <w:rFonts w:ascii="Book Antiqua" w:hAnsi="Book Antiqua"/>
          <w:noProof/>
        </w:rPr>
        <w:t>[2]</w:t>
      </w:r>
      <w:r w:rsidRPr="00A33B5E">
        <w:rPr>
          <w:rFonts w:ascii="Book Antiqua" w:hAnsi="Book Antiqua"/>
        </w:rPr>
        <w:fldChar w:fldCharType="end"/>
      </w:r>
    </w:p>
    <w:p w14:paraId="28446E97" w14:textId="77777777" w:rsidR="00A33B5E" w:rsidRPr="00A33B5E" w:rsidRDefault="00A33B5E" w:rsidP="00A33B5E">
      <w:pPr>
        <w:rPr>
          <w:rFonts w:ascii="Book Antiqua" w:hAnsi="Book Antiqua"/>
        </w:rPr>
      </w:pPr>
    </w:p>
    <w:p w14:paraId="64535BF0" w14:textId="77777777" w:rsidR="00A33B5E" w:rsidRPr="00A33B5E" w:rsidRDefault="00A33B5E" w:rsidP="00A33B5E">
      <w:pPr>
        <w:rPr>
          <w:rFonts w:ascii="Book Antiqua" w:hAnsi="Book Antiqua"/>
        </w:rPr>
      </w:pPr>
      <w:r w:rsidRPr="00A33B5E">
        <w:rPr>
          <w:rFonts w:ascii="Book Antiqua" w:hAnsi="Book Antiqua"/>
        </w:rPr>
        <w:t>Otro</w:t>
      </w:r>
      <w:r w:rsidRPr="00A33B5E">
        <w:rPr>
          <w:rFonts w:ascii="Book Antiqua" w:hAnsi="Book Antiqua"/>
          <w:noProof/>
        </w:rPr>
        <w:t xml:space="preserve"> </w:t>
      </w:r>
      <w:r w:rsidRPr="00A33B5E">
        <w:rPr>
          <w:rFonts w:ascii="Book Antiqua" w:hAnsi="Book Antiqua"/>
          <w:noProof/>
        </w:rPr>
        <w:fldChar w:fldCharType="begin"/>
      </w:r>
      <w:r w:rsidRPr="00A33B5E">
        <w:rPr>
          <w:rFonts w:ascii="Book Antiqua" w:hAnsi="Book Antiqua"/>
          <w:noProof/>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A33B5E">
        <w:rPr>
          <w:rFonts w:ascii="Book Antiqua" w:hAnsi="Book Antiqua"/>
          <w:noProof/>
        </w:rPr>
        <w:fldChar w:fldCharType="separate"/>
      </w:r>
      <w:r w:rsidRPr="00A33B5E">
        <w:rPr>
          <w:rFonts w:ascii="Book Antiqua" w:hAnsi="Book Antiqua"/>
          <w:noProof/>
        </w:rPr>
        <w:t>[3]</w:t>
      </w:r>
      <w:r w:rsidRPr="00A33B5E">
        <w:rPr>
          <w:rFonts w:ascii="Book Antiqua" w:hAnsi="Book Antiqua"/>
          <w:noProof/>
        </w:rPr>
        <w:fldChar w:fldCharType="end"/>
      </w:r>
      <w:r w:rsidRPr="00A33B5E">
        <w:rPr>
          <w:rFonts w:ascii="Book Antiqua" w:hAnsi="Book Antiqua"/>
          <w:noProof/>
        </w:rPr>
        <w:t xml:space="preserve"> </w:t>
      </w:r>
      <w:r w:rsidRPr="00A33B5E">
        <w:rPr>
          <w:rFonts w:ascii="Book Antiqua" w:hAnsi="Book Antiqua"/>
        </w:rPr>
        <w: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p>
    <w:p w14:paraId="6CFAF228" w14:textId="77777777" w:rsidR="00A33B5E" w:rsidRPr="00A33B5E" w:rsidRDefault="00A33B5E" w:rsidP="00A33B5E">
      <w:pPr>
        <w:rPr>
          <w:rFonts w:ascii="Book Antiqua" w:hAnsi="Book Antiqua"/>
        </w:rPr>
      </w:pPr>
    </w:p>
    <w:p w14:paraId="7228DEEA" w14:textId="77777777" w:rsidR="00A33B5E" w:rsidRPr="00A33B5E" w:rsidRDefault="00A33B5E" w:rsidP="00A33B5E">
      <w:pPr>
        <w:rPr>
          <w:rFonts w:ascii="Book Antiqua" w:hAnsi="Book Antiqua"/>
        </w:rPr>
      </w:pPr>
      <w:r w:rsidRPr="00A33B5E">
        <w:rPr>
          <w:rFonts w:ascii="Book Antiqua" w:hAnsi="Book Antiqua"/>
        </w:rPr>
        <w:t xml:space="preserve">En </w:t>
      </w:r>
      <w:r w:rsidRPr="00A33B5E">
        <w:rPr>
          <w:rFonts w:ascii="Book Antiqua" w:hAnsi="Book Antiqua"/>
        </w:rPr>
        <w:fldChar w:fldCharType="begin"/>
      </w:r>
      <w:r w:rsidRPr="00A33B5E">
        <w:rPr>
          <w:rFonts w:ascii="Book Antiqua" w:hAnsi="Book Antiqua"/>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A33B5E">
        <w:rPr>
          <w:rFonts w:ascii="Book Antiqua" w:hAnsi="Book Antiqua"/>
        </w:rPr>
        <w:fldChar w:fldCharType="separate"/>
      </w:r>
      <w:r w:rsidRPr="00A33B5E">
        <w:rPr>
          <w:rFonts w:ascii="Book Antiqua" w:hAnsi="Book Antiqua"/>
          <w:noProof/>
        </w:rPr>
        <w:t>[4]</w:t>
      </w:r>
      <w:r w:rsidRPr="00A33B5E">
        <w:rPr>
          <w:rFonts w:ascii="Book Antiqua" w:hAnsi="Book Antiqua"/>
        </w:rPr>
        <w:fldChar w:fldCharType="end"/>
      </w:r>
      <w:r w:rsidRPr="00A33B5E">
        <w:rPr>
          <w:rFonts w:ascii="Book Antiqua" w:hAnsi="Book Antiqua"/>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t>
      </w:r>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624" w:name="_Toc477877521"/>
      <w:bookmarkStart w:id="625" w:name="_Toc483414154"/>
      <w:r w:rsidRPr="00A33B5E">
        <w:rPr>
          <w:szCs w:val="24"/>
        </w:rPr>
        <w:t>Técnicas basadas en el Uso de las Imperfecciones del Sensor</w:t>
      </w:r>
      <w:bookmarkEnd w:id="624"/>
      <w:bookmarkEnd w:id="625"/>
    </w:p>
    <w:p w14:paraId="79B67C94" w14:textId="77777777" w:rsidR="00A33B5E" w:rsidRPr="00A33B5E" w:rsidRDefault="00A33B5E" w:rsidP="00A33B5E">
      <w:pPr>
        <w:rPr>
          <w:rFonts w:ascii="Book Antiqua" w:hAnsi="Book Antiqua"/>
        </w:rPr>
      </w:pPr>
    </w:p>
    <w:p w14:paraId="68D628BB" w14:textId="77777777" w:rsidR="00A33B5E" w:rsidRPr="00A33B5E" w:rsidRDefault="00A33B5E" w:rsidP="00A33B5E">
      <w:pPr>
        <w:rPr>
          <w:rFonts w:ascii="Book Antiqua" w:hAnsi="Book Antiqua" w:cs="Times"/>
        </w:rPr>
      </w:pPr>
      <w:r w:rsidRPr="00A33B5E">
        <w:rPr>
          <w:rFonts w:ascii="Book Antiqua" w:hAnsi="Book Antiqua" w:cs="Times"/>
        </w:rPr>
        <w:t xml:space="preserve">Estas técnicas se basan en el estudio de las huellas que los defectos del sensor pueden dejar sobre las imágenes. Estas técnicas se dividen en dos ramas: </w:t>
      </w:r>
    </w:p>
    <w:p w14:paraId="7AE58E95" w14:textId="77777777" w:rsidR="00A33B5E" w:rsidRPr="00A33B5E" w:rsidRDefault="00A33B5E" w:rsidP="00A33B5E">
      <w:pPr>
        <w:rPr>
          <w:rFonts w:ascii="Book Antiqua" w:hAnsi="Book Antiqua" w:cs="Times"/>
        </w:rPr>
      </w:pPr>
    </w:p>
    <w:p w14:paraId="539BE59C" w14:textId="77777777" w:rsidR="00A33B5E" w:rsidRPr="00A33B5E" w:rsidRDefault="00A33B5E" w:rsidP="00A33B5E">
      <w:pPr>
        <w:pStyle w:val="Prrafodelista"/>
        <w:numPr>
          <w:ilvl w:val="0"/>
          <w:numId w:val="27"/>
        </w:numPr>
        <w:spacing w:line="240" w:lineRule="auto"/>
        <w:jc w:val="both"/>
        <w:rPr>
          <w:rFonts w:ascii="Book Antiqua" w:hAnsi="Book Antiqua"/>
          <w:sz w:val="24"/>
          <w:szCs w:val="24"/>
        </w:rPr>
      </w:pPr>
      <w:r w:rsidRPr="00A33B5E">
        <w:rPr>
          <w:rFonts w:ascii="Book Antiqua" w:hAnsi="Book Antiqua" w:cs="Times"/>
          <w:sz w:val="24"/>
          <w:szCs w:val="24"/>
        </w:rPr>
        <w:t xml:space="preserve">Defectos de píxel: incluye el estudio de los puntos defectuosos, píxeles muertos y defectos del clúster. El estudio realizado en este artículo </w:t>
      </w:r>
      <w:r w:rsidRPr="00A33B5E">
        <w:rPr>
          <w:rFonts w:ascii="Book Antiqua" w:hAnsi="Book Antiqua" w:cs="Times"/>
          <w:sz w:val="24"/>
          <w:szCs w:val="24"/>
          <w:highlight w:val="yellow"/>
        </w:rPr>
        <w:t>[*]</w:t>
      </w:r>
      <w:r w:rsidRPr="00A33B5E">
        <w:rPr>
          <w:rFonts w:ascii="Book Antiqua" w:hAnsi="Book Antiqua" w:cs="Times"/>
          <w:sz w:val="24"/>
          <w:szCs w:val="24"/>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t>
      </w:r>
    </w:p>
    <w:p w14:paraId="1EC478B3" w14:textId="77777777" w:rsidR="00A33B5E" w:rsidRPr="00A33B5E" w:rsidRDefault="00A33B5E" w:rsidP="00A33B5E">
      <w:pPr>
        <w:rPr>
          <w:rFonts w:ascii="Book Antiqua" w:hAnsi="Book Antiqua"/>
        </w:rPr>
      </w:pPr>
      <w:r w:rsidRPr="00A33B5E">
        <w:rPr>
          <w:rFonts w:ascii="Book Antiqua" w:hAnsi="Book Antiqua" w:cs="Times"/>
        </w:rPr>
        <w:t xml:space="preserve"> </w:t>
      </w:r>
    </w:p>
    <w:p w14:paraId="72573B7F" w14:textId="77777777" w:rsidR="00A33B5E" w:rsidRPr="00A33B5E" w:rsidRDefault="00A33B5E" w:rsidP="00A33B5E">
      <w:pPr>
        <w:rPr>
          <w:rFonts w:ascii="Book Antiqua" w:hAnsi="Book Antiqua"/>
        </w:rPr>
      </w:pPr>
    </w:p>
    <w:p w14:paraId="17927A7D" w14:textId="77777777" w:rsidR="00A33B5E" w:rsidRDefault="00A33B5E" w:rsidP="00A33B5E">
      <w:pPr>
        <w:pStyle w:val="Prrafodelista"/>
        <w:numPr>
          <w:ilvl w:val="0"/>
          <w:numId w:val="27"/>
        </w:numPr>
        <w:spacing w:line="240" w:lineRule="auto"/>
        <w:jc w:val="both"/>
        <w:rPr>
          <w:rFonts w:ascii="Book Antiqua" w:eastAsia="Times New Roman" w:hAnsi="Book Antiqua" w:cs="Times New Roman"/>
          <w:sz w:val="24"/>
          <w:szCs w:val="24"/>
        </w:rPr>
      </w:pPr>
      <w:r w:rsidRPr="00A33B5E">
        <w:rPr>
          <w:rFonts w:ascii="Book Antiqua" w:hAnsi="Book Antiqua" w:cs="Times"/>
          <w:sz w:val="24"/>
          <w:szCs w:val="24"/>
        </w:rPr>
        <w:t xml:space="preserve">Patrón de ruido del sensor [Sensor Pattern Noise (SPN)]: [*] </w:t>
      </w:r>
      <w:r w:rsidRPr="00A33B5E">
        <w:rPr>
          <w:rFonts w:ascii="Book Antiqua" w:eastAsia="Times New Roman" w:hAnsi="Book Antiqua" w:cs="Times New Roman"/>
          <w:sz w:val="24"/>
          <w:szCs w:val="24"/>
        </w:rPr>
        <w: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t>
      </w:r>
    </w:p>
    <w:p w14:paraId="6971D0EB" w14:textId="77777777" w:rsidR="00A33B5E" w:rsidRDefault="00A33B5E" w:rsidP="00A33B5E">
      <w:pPr>
        <w:jc w:val="both"/>
        <w:rPr>
          <w:rFonts w:ascii="Book Antiqua" w:hAnsi="Book Antiqua"/>
        </w:rPr>
      </w:pPr>
    </w:p>
    <w:p w14:paraId="4E68BA76" w14:textId="77777777" w:rsidR="00A33B5E" w:rsidRPr="00A33B5E" w:rsidRDefault="00A33B5E" w:rsidP="00A33B5E">
      <w:pPr>
        <w:jc w:val="both"/>
        <w:rPr>
          <w:rFonts w:ascii="Book Antiqua" w:hAnsi="Book Antiqua"/>
        </w:rPr>
      </w:pPr>
    </w:p>
    <w:p w14:paraId="22C61AB5" w14:textId="77777777" w:rsidR="00A33B5E" w:rsidRPr="00A33B5E" w:rsidRDefault="00A33B5E" w:rsidP="00A33B5E">
      <w:pPr>
        <w:pStyle w:val="Prrafodelista"/>
        <w:widowControl w:val="0"/>
        <w:autoSpaceDE w:val="0"/>
        <w:autoSpaceDN w:val="0"/>
        <w:adjustRightInd w:val="0"/>
        <w:spacing w:after="240" w:line="400" w:lineRule="atLeast"/>
        <w:ind w:firstLine="0"/>
        <w:rPr>
          <w:rFonts w:ascii="Book Antiqua" w:hAnsi="Book Antiqua" w:cs="Times"/>
          <w:sz w:val="24"/>
        </w:rPr>
      </w:pPr>
      <w:r w:rsidRPr="00A33B5E">
        <w:rPr>
          <w:rFonts w:ascii="Book Antiqua" w:hAnsi="Book Antiqua" w:cs="Times"/>
          <w:sz w:val="24"/>
          <w:highlight w:val="yellow"/>
        </w:rPr>
        <w:t>[*]</w:t>
      </w:r>
      <w:r w:rsidRPr="00A33B5E">
        <w:rPr>
          <w:rFonts w:ascii="Book Antiqua" w:hAnsi="Book Antiqua" w:cs="Times"/>
          <w:sz w:val="24"/>
        </w:rPr>
        <w:t xml:space="preserve"> </w:t>
      </w:r>
      <w:hyperlink r:id="rId36" w:history="1">
        <w:r w:rsidRPr="00A33B5E">
          <w:rPr>
            <w:rStyle w:val="Hipervnculo"/>
            <w:rFonts w:ascii="Book Antiqua" w:hAnsi="Book Antiqua" w:cs="Times"/>
            <w:sz w:val="24"/>
          </w:rPr>
          <w:t>http://proceedings.spiedigitallibrary.org/proceeding.aspx?articleid=897930</w:t>
        </w:r>
      </w:hyperlink>
    </w:p>
    <w:p w14:paraId="24FB636D" w14:textId="77777777" w:rsidR="00A33B5E" w:rsidRPr="00A33B5E" w:rsidRDefault="00A33B5E" w:rsidP="00A33B5E">
      <w:pPr>
        <w:pStyle w:val="Prrafodelista"/>
        <w:widowControl w:val="0"/>
        <w:autoSpaceDE w:val="0"/>
        <w:autoSpaceDN w:val="0"/>
        <w:adjustRightInd w:val="0"/>
        <w:spacing w:after="240" w:line="400" w:lineRule="atLeast"/>
        <w:ind w:firstLine="0"/>
        <w:rPr>
          <w:rFonts w:ascii="Book Antiqua" w:hAnsi="Book Antiqua" w:cs="Times"/>
          <w:sz w:val="24"/>
        </w:rPr>
      </w:pPr>
      <w:r w:rsidRPr="00A33B5E">
        <w:rPr>
          <w:rFonts w:ascii="Book Antiqua" w:hAnsi="Book Antiqua" w:cs="Times"/>
          <w:sz w:val="24"/>
        </w:rPr>
        <w:t xml:space="preserve">[*] </w:t>
      </w:r>
      <w:hyperlink r:id="rId37" w:history="1">
        <w:r w:rsidRPr="00A33B5E">
          <w:rPr>
            <w:rStyle w:val="Hipervnculo"/>
            <w:rFonts w:ascii="Book Antiqua" w:hAnsi="Book Antiqua" w:cs="Times"/>
            <w:sz w:val="24"/>
          </w:rPr>
          <w:t>http://ieeexplore.ieee.org/document/1634362/</w:t>
        </w:r>
      </w:hyperlink>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626" w:author="Pablo Blanco Peris" w:date="2017-05-24T18:55:00Z">
          <w:pPr>
            <w:pStyle w:val="Ttulo1"/>
            <w:numPr>
              <w:numId w:val="19"/>
            </w:numPr>
            <w:ind w:left="284" w:hanging="284"/>
          </w:pPr>
        </w:pPrChange>
      </w:pPr>
      <w:bookmarkStart w:id="627" w:name="_Toc477877522"/>
      <w:bookmarkStart w:id="628" w:name="_Toc483414155"/>
      <w:r w:rsidRPr="00F4745A">
        <w:rPr>
          <w:bCs/>
          <w:smallCaps w:val="0"/>
        </w:rPr>
        <w:lastRenderedPageBreak/>
        <w:t>TÉCNICAS DE FALSIFICACIÓN</w:t>
      </w:r>
      <w:bookmarkEnd w:id="627"/>
      <w:bookmarkEnd w:id="628"/>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629"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630"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631"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632"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633"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634"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635"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636"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637" w:author="Pablo Blanco Peris" w:date="2017-05-24T19:07:00Z">
            <w:rPr>
              <w:rStyle w:val="nfasis"/>
              <w:rFonts w:ascii="Book Antiqua" w:hAnsi="Book Antiqua"/>
            </w:rPr>
          </w:rPrChange>
        </w:rPr>
      </w:pPr>
      <w:del w:id="638" w:author="Pablo Blanco Peris" w:date="2017-05-24T18:53:00Z">
        <w:r w:rsidRPr="00DE0197" w:rsidDel="008F6738">
          <w:rPr>
            <w:rStyle w:val="nfasis"/>
            <w:rFonts w:ascii="Book Antiqua" w:hAnsi="Book Antiqua"/>
            <w:sz w:val="20"/>
            <w:rPrChange w:id="639" w:author="Pablo Blanco Peris" w:date="2017-05-24T19:07:00Z">
              <w:rPr>
                <w:rStyle w:val="nfasis"/>
                <w:rFonts w:ascii="Book Antiqua" w:hAnsi="Book Antiqua"/>
              </w:rPr>
            </w:rPrChange>
          </w:rPr>
          <w:delText xml:space="preserve">Imagen </w:delText>
        </w:r>
      </w:del>
      <w:ins w:id="640" w:author="Pablo Blanco Peris" w:date="2017-05-24T18:53:00Z">
        <w:r w:rsidR="008F6738" w:rsidRPr="00DE0197">
          <w:rPr>
            <w:rStyle w:val="nfasis"/>
            <w:rFonts w:ascii="Book Antiqua" w:hAnsi="Book Antiqua"/>
            <w:sz w:val="20"/>
            <w:rPrChange w:id="641" w:author="Pablo Blanco Peris" w:date="2017-05-24T19:07:00Z">
              <w:rPr>
                <w:rStyle w:val="nfasis"/>
                <w:rFonts w:ascii="Book Antiqua" w:hAnsi="Book Antiqua"/>
              </w:rPr>
            </w:rPrChange>
          </w:rPr>
          <w:t>Figura 3</w:t>
        </w:r>
      </w:ins>
      <w:del w:id="642" w:author="Pablo Blanco Peris" w:date="2017-05-24T18:53:00Z">
        <w:r w:rsidRPr="00DE0197" w:rsidDel="008F6738">
          <w:rPr>
            <w:rStyle w:val="nfasis"/>
            <w:rFonts w:ascii="Book Antiqua" w:hAnsi="Book Antiqua"/>
            <w:sz w:val="20"/>
            <w:rPrChange w:id="643"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644"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645"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646" w:author="Pablo Blanco Peris" w:date="2017-05-24T19:07:00Z">
        <w:r w:rsidRPr="00F4745A" w:rsidDel="00DE0197">
          <w:rPr>
            <w:rFonts w:ascii="Book Antiqua" w:hAnsi="Book Antiqua"/>
          </w:rPr>
          <w:delText>abajo a la izquierda</w:delText>
        </w:r>
      </w:del>
      <w:ins w:id="647"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648" w:author="Pablo Blanco Peris" w:date="2017-05-24T19:07:00Z">
        <w:r w:rsidRPr="00F4745A" w:rsidDel="00DE0197">
          <w:rPr>
            <w:rFonts w:ascii="Book Antiqua" w:hAnsi="Book Antiqua"/>
          </w:rPr>
          <w:delText>imagen inferior derecha</w:delText>
        </w:r>
      </w:del>
      <w:ins w:id="649"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650" w:author="Pablo Blanco Peris" w:date="2017-05-24T17:59:00Z">
          <w:pPr/>
        </w:pPrChange>
      </w:pPr>
    </w:p>
    <w:p w14:paraId="4A1554DA" w14:textId="77777777" w:rsidR="00F4745A" w:rsidRPr="00F4745A" w:rsidRDefault="00F4745A">
      <w:pPr>
        <w:jc w:val="both"/>
        <w:rPr>
          <w:rFonts w:ascii="Book Antiqua" w:hAnsi="Book Antiqua"/>
        </w:rPr>
        <w:pPrChange w:id="651" w:author="Pablo Blanco Peris" w:date="2017-05-24T17:59:00Z">
          <w:pPr/>
        </w:pPrChange>
      </w:pPr>
    </w:p>
    <w:p w14:paraId="2F64F927" w14:textId="77777777" w:rsidR="00F4745A" w:rsidRPr="00F4745A" w:rsidRDefault="00F4745A">
      <w:pPr>
        <w:jc w:val="both"/>
        <w:rPr>
          <w:rFonts w:ascii="Book Antiqua" w:hAnsi="Book Antiqua"/>
        </w:rPr>
        <w:pPrChange w:id="652"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653" w:author="Pablo Blanco Peris" w:date="2017-05-24T19:07:00Z">
            <w:rPr>
              <w:rFonts w:ascii="Book Antiqua" w:hAnsi="Book Antiqua"/>
            </w:rPr>
          </w:rPrChange>
        </w:rPr>
      </w:pPr>
      <w:ins w:id="654" w:author="Pablo Blanco Peris" w:date="2017-05-24T16:49:00Z">
        <w:r w:rsidRPr="00DE0197">
          <w:rPr>
            <w:rFonts w:ascii="Book Antiqua" w:hAnsi="Book Antiqua"/>
            <w:i/>
            <w:sz w:val="21"/>
            <w:rPrChange w:id="655" w:author="Pablo Blanco Peris" w:date="2017-05-24T19:07:00Z">
              <w:rPr>
                <w:rFonts w:ascii="Book Antiqua" w:hAnsi="Book Antiqua"/>
              </w:rPr>
            </w:rPrChange>
          </w:rPr>
          <w:t>(</w:t>
        </w:r>
      </w:ins>
      <w:r w:rsidR="00484217" w:rsidRPr="00DE0197">
        <w:rPr>
          <w:rFonts w:ascii="Book Antiqua" w:hAnsi="Book Antiqua"/>
          <w:i/>
          <w:sz w:val="21"/>
          <w:rPrChange w:id="656" w:author="Pablo Blanco Peris" w:date="2017-05-24T19:07:00Z">
            <w:rPr>
              <w:rFonts w:ascii="Book Antiqua" w:hAnsi="Book Antiqua"/>
            </w:rPr>
          </w:rPrChange>
        </w:rPr>
        <w:t>a</w:t>
      </w:r>
      <w:ins w:id="657" w:author="Pablo Blanco Peris" w:date="2017-05-24T16:49:00Z">
        <w:r w:rsidRPr="00DE0197">
          <w:rPr>
            <w:rFonts w:ascii="Book Antiqua" w:hAnsi="Book Antiqua"/>
            <w:i/>
            <w:sz w:val="21"/>
            <w:rPrChange w:id="658"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659" w:author="Pablo Blanco Peris" w:date="2017-05-24T19:07:00Z">
            <w:rPr>
              <w:rFonts w:ascii="Book Antiqua" w:hAnsi="Book Antiqua"/>
            </w:rPr>
          </w:rPrChange>
        </w:rPr>
      </w:pPr>
      <w:r w:rsidRPr="00F4745A">
        <w:rPr>
          <w:rFonts w:ascii="Book Antiqua" w:hAnsi="Book Antiqua"/>
        </w:rPr>
        <w:tab/>
      </w:r>
      <w:ins w:id="660" w:author="Pablo Blanco Peris" w:date="2017-05-24T16:49:00Z">
        <w:r w:rsidR="00E96B03" w:rsidRPr="00DE0197">
          <w:rPr>
            <w:rFonts w:ascii="Book Antiqua" w:hAnsi="Book Antiqua"/>
            <w:i/>
            <w:sz w:val="20"/>
            <w:rPrChange w:id="661" w:author="Pablo Blanco Peris" w:date="2017-05-24T19:07:00Z">
              <w:rPr>
                <w:rFonts w:ascii="Book Antiqua" w:hAnsi="Book Antiqua"/>
              </w:rPr>
            </w:rPrChange>
          </w:rPr>
          <w:t>(</w:t>
        </w:r>
      </w:ins>
      <w:r w:rsidR="00484217" w:rsidRPr="00DE0197">
        <w:rPr>
          <w:rFonts w:ascii="Book Antiqua" w:hAnsi="Book Antiqua"/>
          <w:i/>
          <w:sz w:val="20"/>
          <w:rPrChange w:id="662" w:author="Pablo Blanco Peris" w:date="2017-05-24T19:07:00Z">
            <w:rPr>
              <w:rFonts w:ascii="Book Antiqua" w:hAnsi="Book Antiqua"/>
            </w:rPr>
          </w:rPrChange>
        </w:rPr>
        <w:t>b</w:t>
      </w:r>
      <w:ins w:id="663" w:author="Pablo Blanco Peris" w:date="2017-05-24T16:49:00Z">
        <w:r w:rsidR="00E96B03" w:rsidRPr="00DE0197">
          <w:rPr>
            <w:rFonts w:ascii="Book Antiqua" w:hAnsi="Book Antiqua"/>
            <w:i/>
            <w:sz w:val="20"/>
            <w:rPrChange w:id="664" w:author="Pablo Blanco Peris" w:date="2017-05-24T19:07:00Z">
              <w:rPr>
                <w:rFonts w:ascii="Book Antiqua" w:hAnsi="Book Antiqua"/>
              </w:rPr>
            </w:rPrChange>
          </w:rPr>
          <w:t>)</w:t>
        </w:r>
      </w:ins>
      <w:r w:rsidRPr="00DE0197">
        <w:rPr>
          <w:rFonts w:ascii="Book Antiqua" w:hAnsi="Book Antiqua"/>
          <w:i/>
          <w:sz w:val="20"/>
          <w:rPrChange w:id="665" w:author="Pablo Blanco Peris" w:date="2017-05-24T19:07:00Z">
            <w:rPr>
              <w:rFonts w:ascii="Book Antiqua" w:hAnsi="Book Antiqua"/>
            </w:rPr>
          </w:rPrChange>
        </w:rPr>
        <w:tab/>
      </w:r>
      <w:ins w:id="666" w:author="Pablo Blanco Peris" w:date="2017-05-24T16:49:00Z">
        <w:r w:rsidR="00E96B03" w:rsidRPr="00DE0197">
          <w:rPr>
            <w:rFonts w:ascii="Book Antiqua" w:hAnsi="Book Antiqua"/>
            <w:i/>
            <w:sz w:val="20"/>
            <w:rPrChange w:id="667" w:author="Pablo Blanco Peris" w:date="2017-05-24T19:07:00Z">
              <w:rPr>
                <w:rFonts w:ascii="Book Antiqua" w:hAnsi="Book Antiqua"/>
              </w:rPr>
            </w:rPrChange>
          </w:rPr>
          <w:t>(</w:t>
        </w:r>
      </w:ins>
      <w:r w:rsidR="00484217" w:rsidRPr="00DE0197">
        <w:rPr>
          <w:rFonts w:ascii="Book Antiqua" w:hAnsi="Book Antiqua"/>
          <w:i/>
          <w:sz w:val="20"/>
          <w:rPrChange w:id="668" w:author="Pablo Blanco Peris" w:date="2017-05-24T19:07:00Z">
            <w:rPr>
              <w:rFonts w:ascii="Book Antiqua" w:hAnsi="Book Antiqua"/>
            </w:rPr>
          </w:rPrChange>
        </w:rPr>
        <w:t>c</w:t>
      </w:r>
      <w:ins w:id="669" w:author="Pablo Blanco Peris" w:date="2017-05-24T16:49:00Z">
        <w:r w:rsidR="00E96B03" w:rsidRPr="00DE0197">
          <w:rPr>
            <w:rFonts w:ascii="Book Antiqua" w:hAnsi="Book Antiqua"/>
            <w:i/>
            <w:sz w:val="20"/>
            <w:rPrChange w:id="670"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671" w:author="Pablo Blanco Peris" w:date="2017-05-24T19:07:00Z">
            <w:rPr>
              <w:rStyle w:val="nfasis"/>
              <w:rFonts w:ascii="Book Antiqua" w:hAnsi="Book Antiqua"/>
            </w:rPr>
          </w:rPrChange>
        </w:rPr>
        <w:pPrChange w:id="672" w:author="Pablo Blanco Peris" w:date="2017-05-24T19:07:00Z">
          <w:pPr>
            <w:tabs>
              <w:tab w:val="left" w:pos="504"/>
              <w:tab w:val="left" w:pos="1278"/>
            </w:tabs>
          </w:pPr>
        </w:pPrChange>
      </w:pPr>
      <w:del w:id="673" w:author="Pablo Blanco Peris" w:date="2017-05-24T19:07:00Z">
        <w:r w:rsidRPr="00DE0197" w:rsidDel="00DE0197">
          <w:rPr>
            <w:rStyle w:val="nfasis"/>
            <w:rFonts w:ascii="Book Antiqua" w:hAnsi="Book Antiqua"/>
            <w:sz w:val="20"/>
            <w:rPrChange w:id="674" w:author="Pablo Blanco Peris" w:date="2017-05-24T19:07:00Z">
              <w:rPr>
                <w:rStyle w:val="nfasis"/>
                <w:rFonts w:ascii="Book Antiqua" w:hAnsi="Book Antiqua"/>
              </w:rPr>
            </w:rPrChange>
          </w:rPr>
          <w:delText xml:space="preserve">Imagen </w:delText>
        </w:r>
      </w:del>
      <w:ins w:id="675"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676"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677" w:author="Pablo Blanco Peris" w:date="2017-05-24T19:07:00Z">
            <w:rPr>
              <w:rStyle w:val="nfasis"/>
              <w:rFonts w:ascii="Book Antiqua" w:hAnsi="Book Antiqua"/>
            </w:rPr>
          </w:rPrChange>
        </w:rPr>
        <w:t>3.2: Imagen</w:t>
      </w:r>
      <w:ins w:id="678" w:author="Pablo Blanco Peris" w:date="2017-05-24T18:56:00Z">
        <w:r w:rsidR="008F6738" w:rsidRPr="00DE0197">
          <w:rPr>
            <w:rStyle w:val="nfasis"/>
            <w:rFonts w:ascii="Book Antiqua" w:hAnsi="Book Antiqua"/>
            <w:sz w:val="20"/>
            <w:rPrChange w:id="679" w:author="Pablo Blanco Peris" w:date="2017-05-24T19:07:00Z">
              <w:rPr>
                <w:rStyle w:val="nfasis"/>
                <w:rFonts w:ascii="Book Antiqua" w:hAnsi="Book Antiqua"/>
              </w:rPr>
            </w:rPrChange>
          </w:rPr>
          <w:t xml:space="preserve"> (</w:t>
        </w:r>
      </w:ins>
      <w:del w:id="680" w:author="Pablo Blanco Peris" w:date="2017-05-24T18:56:00Z">
        <w:r w:rsidRPr="00DE0197" w:rsidDel="008F6738">
          <w:rPr>
            <w:rStyle w:val="nfasis"/>
            <w:rFonts w:ascii="Book Antiqua" w:hAnsi="Book Antiqua"/>
            <w:sz w:val="20"/>
            <w:rPrChange w:id="681"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682" w:author="Pablo Blanco Peris" w:date="2017-05-24T19:07:00Z">
            <w:rPr>
              <w:rStyle w:val="nfasis"/>
              <w:rFonts w:ascii="Book Antiqua" w:hAnsi="Book Antiqua"/>
            </w:rPr>
          </w:rPrChange>
        </w:rPr>
        <w:t>a</w:t>
      </w:r>
      <w:ins w:id="683" w:author="Pablo Blanco Peris" w:date="2017-05-24T18:56:00Z">
        <w:r w:rsidR="008F6738" w:rsidRPr="00DE0197">
          <w:rPr>
            <w:rStyle w:val="nfasis"/>
            <w:rFonts w:ascii="Book Antiqua" w:hAnsi="Book Antiqua"/>
            <w:sz w:val="20"/>
            <w:rPrChange w:id="684" w:author="Pablo Blanco Peris" w:date="2017-05-24T19:07:00Z">
              <w:rPr>
                <w:rStyle w:val="nfasis"/>
                <w:rFonts w:ascii="Book Antiqua" w:hAnsi="Book Antiqua"/>
              </w:rPr>
            </w:rPrChange>
          </w:rPr>
          <w:t>)</w:t>
        </w:r>
      </w:ins>
      <w:r w:rsidRPr="00DE0197">
        <w:rPr>
          <w:rStyle w:val="nfasis"/>
          <w:rFonts w:ascii="Book Antiqua" w:hAnsi="Book Antiqua"/>
          <w:sz w:val="20"/>
          <w:rPrChange w:id="685"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686" w:author="Pablo Blanco Peris" w:date="2017-05-24T19:07:00Z">
          <w:pPr>
            <w:tabs>
              <w:tab w:val="left" w:pos="504"/>
              <w:tab w:val="left" w:pos="1278"/>
            </w:tabs>
          </w:pPr>
        </w:pPrChange>
      </w:pPr>
      <w:r w:rsidRPr="00DE0197">
        <w:rPr>
          <w:rStyle w:val="nfasis"/>
          <w:rFonts w:ascii="Book Antiqua" w:hAnsi="Book Antiqua"/>
          <w:sz w:val="20"/>
          <w:rPrChange w:id="687" w:author="Pablo Blanco Peris" w:date="2017-05-24T19:07:00Z">
            <w:rPr>
              <w:rStyle w:val="nfasis"/>
              <w:rFonts w:ascii="Book Antiqua" w:hAnsi="Book Antiqua"/>
            </w:rPr>
          </w:rPrChange>
        </w:rPr>
        <w:t xml:space="preserve">del </w:t>
      </w:r>
      <w:ins w:id="688" w:author="Pablo Blanco Peris" w:date="2017-05-24T18:56:00Z">
        <w:r w:rsidR="008F6738" w:rsidRPr="00DE0197">
          <w:rPr>
            <w:rStyle w:val="nfasis"/>
            <w:rFonts w:ascii="Book Antiqua" w:hAnsi="Book Antiqua"/>
            <w:sz w:val="20"/>
            <w:rPrChange w:id="689" w:author="Pablo Blanco Peris" w:date="2017-05-24T19:07:00Z">
              <w:rPr>
                <w:rStyle w:val="nfasis"/>
                <w:rFonts w:ascii="Book Antiqua" w:hAnsi="Book Antiqua"/>
              </w:rPr>
            </w:rPrChange>
          </w:rPr>
          <w:t>empalme de imágenes</w:t>
        </w:r>
      </w:ins>
      <w:del w:id="690" w:author="Pablo Blanco Peris" w:date="2017-05-24T18:56:00Z">
        <w:r w:rsidRPr="00DE0197" w:rsidDel="008F6738">
          <w:rPr>
            <w:rStyle w:val="nfasis"/>
            <w:rFonts w:ascii="Book Antiqua" w:hAnsi="Book Antiqua"/>
            <w:sz w:val="20"/>
            <w:rPrChange w:id="691"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692" w:author="Pablo Blanco Peris" w:date="2017-05-24T19:07:00Z">
            <w:rPr>
              <w:rStyle w:val="nfasis"/>
              <w:rFonts w:ascii="Book Antiqua" w:hAnsi="Book Antiqua"/>
            </w:rPr>
          </w:rPrChange>
        </w:rPr>
        <w:t xml:space="preserve">, entre las imágenes </w:t>
      </w:r>
      <w:ins w:id="693" w:author="Pablo Blanco Peris" w:date="2017-05-24T18:56:00Z">
        <w:r w:rsidR="008F6738" w:rsidRPr="00DE0197">
          <w:rPr>
            <w:rStyle w:val="nfasis"/>
            <w:rFonts w:ascii="Book Antiqua" w:hAnsi="Book Antiqua"/>
            <w:sz w:val="20"/>
            <w:rPrChange w:id="694"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695" w:author="Pablo Blanco Peris" w:date="2017-05-24T19:07:00Z">
            <w:rPr>
              <w:rStyle w:val="nfasis"/>
              <w:rFonts w:ascii="Book Antiqua" w:hAnsi="Book Antiqua"/>
            </w:rPr>
          </w:rPrChange>
        </w:rPr>
        <w:t>b</w:t>
      </w:r>
      <w:ins w:id="696" w:author="Pablo Blanco Peris" w:date="2017-05-24T18:56:00Z">
        <w:r w:rsidR="008F6738" w:rsidRPr="00DE0197">
          <w:rPr>
            <w:rStyle w:val="nfasis"/>
            <w:rFonts w:ascii="Book Antiqua" w:hAnsi="Book Antiqua"/>
            <w:sz w:val="20"/>
            <w:rPrChange w:id="697" w:author="Pablo Blanco Peris" w:date="2017-05-24T19:07:00Z">
              <w:rPr>
                <w:rStyle w:val="nfasis"/>
                <w:rFonts w:ascii="Book Antiqua" w:hAnsi="Book Antiqua"/>
              </w:rPr>
            </w:rPrChange>
          </w:rPr>
          <w:t>)</w:t>
        </w:r>
      </w:ins>
      <w:r w:rsidRPr="00DE0197">
        <w:rPr>
          <w:rStyle w:val="nfasis"/>
          <w:rFonts w:ascii="Book Antiqua" w:hAnsi="Book Antiqua"/>
          <w:sz w:val="20"/>
          <w:rPrChange w:id="698" w:author="Pablo Blanco Peris" w:date="2017-05-24T19:07:00Z">
            <w:rPr>
              <w:rStyle w:val="nfasis"/>
              <w:rFonts w:ascii="Book Antiqua" w:hAnsi="Book Antiqua"/>
            </w:rPr>
          </w:rPrChange>
        </w:rPr>
        <w:t xml:space="preserve"> y </w:t>
      </w:r>
      <w:ins w:id="699" w:author="Pablo Blanco Peris" w:date="2017-05-24T18:56:00Z">
        <w:r w:rsidR="008F6738" w:rsidRPr="00DE0197">
          <w:rPr>
            <w:rStyle w:val="nfasis"/>
            <w:rFonts w:ascii="Book Antiqua" w:hAnsi="Book Antiqua"/>
            <w:sz w:val="20"/>
            <w:rPrChange w:id="700"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701" w:author="Pablo Blanco Peris" w:date="2017-05-24T19:07:00Z">
            <w:rPr>
              <w:rStyle w:val="nfasis"/>
              <w:rFonts w:ascii="Book Antiqua" w:hAnsi="Book Antiqua"/>
            </w:rPr>
          </w:rPrChange>
        </w:rPr>
        <w:t>c</w:t>
      </w:r>
      <w:ins w:id="702" w:author="Pablo Blanco Peris" w:date="2017-05-24T18:57:00Z">
        <w:r w:rsidR="008F6738" w:rsidRPr="00DE0197">
          <w:rPr>
            <w:rStyle w:val="nfasis"/>
            <w:rFonts w:ascii="Book Antiqua" w:hAnsi="Book Antiqua"/>
            <w:sz w:val="20"/>
            <w:rPrChange w:id="703" w:author="Pablo Blanco Peris" w:date="2017-05-24T19:07:00Z">
              <w:rPr>
                <w:rStyle w:val="nfasis"/>
                <w:rFonts w:ascii="Book Antiqua" w:hAnsi="Book Antiqua"/>
              </w:rPr>
            </w:rPrChange>
          </w:rPr>
          <w:t>)</w:t>
        </w:r>
      </w:ins>
      <w:r w:rsidRPr="00DE0197">
        <w:rPr>
          <w:rStyle w:val="nfasis"/>
          <w:rFonts w:ascii="Book Antiqua" w:hAnsi="Book Antiqua"/>
          <w:sz w:val="20"/>
          <w:rPrChange w:id="704"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705" w:author="Pablo Blanco Peris" w:date="2017-05-24T19:06:00Z"/>
          <w:rFonts w:ascii="Book Antiqua" w:hAnsi="Book Antiqua" w:cs="Courier New"/>
          <w:color w:val="212121"/>
          <w:lang w:eastAsia="es-ES_tradnl"/>
        </w:rPr>
        <w:pPrChange w:id="706"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707"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708" w:author="Pablo Blanco Peris" w:date="2017-05-24T19:14:00Z">
        <w:r>
          <w:rPr>
            <w:rFonts w:ascii="Book Antiqua" w:hAnsi="Book Antiqua" w:cs="Courier New"/>
            <w:color w:val="212121"/>
            <w:lang w:eastAsia="es-ES_tradnl"/>
          </w:rPr>
          <w:t>, falsificación mediante empalme de imágenes.</w:t>
        </w:r>
      </w:ins>
      <w:del w:id="709"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710"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711" w:author="Pablo Blanco Peris" w:date="2017-05-24T19:06:00Z"/>
          <w:rFonts w:ascii="Book Antiqua" w:hAnsi="Book Antiqua" w:cs="Courier New"/>
          <w:color w:val="212121"/>
          <w:lang w:eastAsia="es-ES_tradnl"/>
        </w:rPr>
        <w:pPrChange w:id="71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713" w:author="Pablo Blanco Peris" w:date="2017-05-24T19:06:00Z">
          <w:pPr/>
        </w:pPrChange>
      </w:pPr>
      <w:del w:id="714"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715"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716" w:name="_Toc477877523"/>
      <w:r w:rsidRPr="00F4745A">
        <w:t xml:space="preserve"> </w:t>
      </w:r>
      <w:bookmarkStart w:id="717" w:name="_Toc483414156"/>
      <w:r w:rsidRPr="005907EE">
        <w:rPr>
          <w:bCs/>
          <w:sz w:val="30"/>
          <w:szCs w:val="28"/>
        </w:rPr>
        <w:t>Retoque de imágenes</w:t>
      </w:r>
      <w:bookmarkEnd w:id="716"/>
      <w:bookmarkEnd w:id="717"/>
    </w:p>
    <w:p w14:paraId="75940454" w14:textId="77777777" w:rsidR="000E5722" w:rsidRPr="00F4745A" w:rsidRDefault="000E5722">
      <w:pPr>
        <w:jc w:val="both"/>
        <w:rPr>
          <w:rFonts w:ascii="Book Antiqua" w:hAnsi="Book Antiqua"/>
        </w:rPr>
        <w:pPrChange w:id="718" w:author="Pablo Blanco Peris" w:date="2017-05-24T17:59:00Z">
          <w:pPr/>
        </w:pPrChange>
      </w:pPr>
    </w:p>
    <w:p w14:paraId="354A6CDD" w14:textId="4A2D88CF" w:rsidR="00F4745A" w:rsidRPr="00F4745A" w:rsidRDefault="00F4745A">
      <w:pPr>
        <w:widowControl w:val="0"/>
        <w:autoSpaceDE w:val="0"/>
        <w:autoSpaceDN w:val="0"/>
        <w:adjustRightInd w:val="0"/>
        <w:jc w:val="both"/>
        <w:rPr>
          <w:rFonts w:ascii="Book Antiqua" w:hAnsi="Book Antiqua" w:cs="Times"/>
        </w:rPr>
        <w:pPrChange w:id="719" w:author="Pablo Blanco Peris" w:date="2017-05-24T17:59:00Z">
          <w:pPr>
            <w:widowControl w:val="0"/>
            <w:autoSpaceDE w:val="0"/>
            <w:autoSpaceDN w:val="0"/>
            <w:adjustRightInd w:val="0"/>
          </w:pPr>
        </w:pPrChange>
      </w:pPr>
      <w:r w:rsidRPr="00F4745A">
        <w:rPr>
          <w:rFonts w:ascii="Book Antiqua" w:hAnsi="Book Antiqua" w:cs="Times"/>
        </w:rPr>
        <w:t>Técnica comúnmente usada en la industria de los medios de comunicación. Está aceptada y es un método de manipulación de imágenes muy atractivo.</w:t>
      </w:r>
    </w:p>
    <w:p w14:paraId="033F3733" w14:textId="77777777" w:rsidR="00F4745A" w:rsidRPr="00F4745A" w:rsidRDefault="00F4745A">
      <w:pPr>
        <w:jc w:val="both"/>
        <w:rPr>
          <w:rFonts w:ascii="Book Antiqua" w:hAnsi="Book Antiqua" w:cs="Times"/>
        </w:rPr>
        <w:pPrChange w:id="720" w:author="Pablo Blanco Peris" w:date="2017-05-24T17:59:00Z">
          <w:pPr/>
        </w:pPrChange>
      </w:pPr>
      <w:r w:rsidRPr="00F4745A">
        <w:rPr>
          <w:rFonts w:ascii="Book Antiqua" w:hAnsi="Book Antiqua" w:cs="Times"/>
        </w:rPr>
        <w:t xml:space="preserve">Técnica popularmente usada en revistas de fotos y películas. La imagen es alterada para hacerla más atractiva, y en ocasiones algunas regiones de dicha </w:t>
      </w:r>
      <w:r w:rsidRPr="00F4745A">
        <w:rPr>
          <w:rFonts w:ascii="Book Antiqua" w:hAnsi="Book Antiqua" w:cs="Times"/>
        </w:rPr>
        <w:lastRenderedPageBreak/>
        <w:t>imagen son transformada para obtener el resultado final. No está considerada una técnica de falsificación, pero está incluida porque incluye manipulación de la imagen original.</w:t>
      </w:r>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721" w:name="_Toc477877524"/>
      <w:r w:rsidRPr="00DE7EEA">
        <w:rPr>
          <w:bCs/>
          <w:sz w:val="30"/>
          <w:szCs w:val="28"/>
        </w:rPr>
        <w:t xml:space="preserve"> </w:t>
      </w:r>
      <w:bookmarkStart w:id="722" w:name="_Toc483414157"/>
      <w:r w:rsidRPr="005907EE">
        <w:rPr>
          <w:bCs/>
          <w:sz w:val="30"/>
          <w:szCs w:val="28"/>
        </w:rPr>
        <w:t>Copia-pega</w:t>
      </w:r>
      <w:bookmarkEnd w:id="721"/>
      <w:bookmarkEnd w:id="722"/>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723"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724"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725"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726"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727"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728"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729" w:author="Pablo Blanco Peris" w:date="2017-05-27T11:13:00Z">
        <w:r w:rsidR="00317B23">
          <w:rPr>
            <w:rFonts w:ascii="Book Antiqua" w:hAnsi="Book Antiqua" w:cs="Times"/>
          </w:rPr>
          <w:fldChar w:fldCharType="begin"/>
        </w:r>
      </w:ins>
      <w:ins w:id="730"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731"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732"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733"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734"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735" w:author="Pablo Blanco Peris" w:date="2017-05-27T12:01:00Z"/>
          <w:rFonts w:ascii="Book Antiqua" w:hAnsi="Book Antiqua" w:cs="Times"/>
          <w:i/>
          <w:sz w:val="20"/>
          <w:szCs w:val="20"/>
          <w:rPrChange w:id="736" w:author="Pablo Blanco Peris" w:date="2017-05-27T12:02:00Z">
            <w:rPr>
              <w:ins w:id="737" w:author="Pablo Blanco Peris" w:date="2017-05-27T12:01:00Z"/>
            </w:rPr>
          </w:rPrChange>
        </w:rPr>
        <w:pPrChange w:id="738" w:author="Pablo Blanco Peris" w:date="2017-05-27T12:01:00Z">
          <w:pPr>
            <w:widowControl w:val="0"/>
            <w:tabs>
              <w:tab w:val="left" w:pos="2600"/>
              <w:tab w:val="left" w:pos="5620"/>
            </w:tabs>
            <w:autoSpaceDE w:val="0"/>
            <w:autoSpaceDN w:val="0"/>
            <w:adjustRightInd w:val="0"/>
          </w:pPr>
        </w:pPrChange>
      </w:pPr>
      <w:del w:id="739" w:author="Pablo Blanco Peris" w:date="2017-05-27T12:01:00Z">
        <w:r w:rsidRPr="00B608AF" w:rsidDel="00B608AF">
          <w:rPr>
            <w:rFonts w:ascii="Book Antiqua" w:hAnsi="Book Antiqua" w:cs="Times"/>
            <w:i/>
            <w:sz w:val="20"/>
            <w:szCs w:val="20"/>
            <w:rPrChange w:id="740" w:author="Pablo Blanco Peris" w:date="2017-05-27T12:02:00Z">
              <w:rPr/>
            </w:rPrChange>
          </w:rPr>
          <w:lastRenderedPageBreak/>
          <w:tab/>
          <w:delText>a</w:delText>
        </w:r>
        <w:r w:rsidRPr="00B608AF" w:rsidDel="00B608AF">
          <w:rPr>
            <w:rFonts w:ascii="Book Antiqua" w:hAnsi="Book Antiqua" w:cs="Times"/>
            <w:i/>
            <w:sz w:val="20"/>
            <w:szCs w:val="20"/>
            <w:rPrChange w:id="741" w:author="Pablo Blanco Peris" w:date="2017-05-27T12:02:00Z">
              <w:rPr/>
            </w:rPrChange>
          </w:rPr>
          <w:tab/>
        </w:r>
      </w:del>
      <w:ins w:id="742" w:author="Pablo Blanco Peris" w:date="2017-05-24T16:49:00Z">
        <w:r w:rsidR="00E96B03" w:rsidRPr="00B608AF">
          <w:rPr>
            <w:rFonts w:ascii="Book Antiqua" w:hAnsi="Book Antiqua" w:cs="Times"/>
            <w:i/>
            <w:sz w:val="20"/>
            <w:szCs w:val="20"/>
            <w:rPrChange w:id="743" w:author="Pablo Blanco Peris" w:date="2017-05-27T12:02:00Z">
              <w:rPr/>
            </w:rPrChange>
          </w:rPr>
          <w:t>(</w:t>
        </w:r>
      </w:ins>
      <w:r w:rsidRPr="00B608AF">
        <w:rPr>
          <w:rFonts w:ascii="Book Antiqua" w:hAnsi="Book Antiqua" w:cs="Times"/>
          <w:i/>
          <w:sz w:val="20"/>
          <w:szCs w:val="20"/>
          <w:rPrChange w:id="744" w:author="Pablo Blanco Peris" w:date="2017-05-27T12:02:00Z">
            <w:rPr/>
          </w:rPrChange>
        </w:rPr>
        <w:t>b</w:t>
      </w:r>
      <w:ins w:id="745" w:author="Pablo Blanco Peris" w:date="2017-05-24T16:48:00Z">
        <w:r w:rsidR="00E96B03" w:rsidRPr="00B608AF">
          <w:rPr>
            <w:rFonts w:ascii="Book Antiqua" w:hAnsi="Book Antiqua" w:cs="Times"/>
            <w:i/>
            <w:sz w:val="20"/>
            <w:szCs w:val="20"/>
            <w:rPrChange w:id="746"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747" w:author="Pablo Blanco Peris" w:date="2017-05-27T12:02:00Z">
            <w:rPr/>
          </w:rPrChange>
        </w:rPr>
        <w:pPrChange w:id="748"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749" w:author="Pablo Blanco Peris" w:date="2017-05-27T12:02:00Z">
            <w:rPr>
              <w:rFonts w:ascii="Book Antiqua" w:hAnsi="Book Antiqua" w:cs="Times"/>
            </w:rPr>
          </w:rPrChange>
        </w:rPr>
        <w:pPrChange w:id="750"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751" w:author="Pablo Blanco Peris" w:date="2017-05-27T12:02:00Z">
            <w:rPr>
              <w:rFonts w:ascii="Book Antiqua" w:hAnsi="Book Antiqua" w:cs="Times"/>
            </w:rPr>
          </w:rPrChange>
        </w:rPr>
        <w:t xml:space="preserve">Figura </w:t>
      </w:r>
      <w:ins w:id="752"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753" w:author="Pablo Blanco Peris" w:date="2017-05-27T12:02:00Z">
              <w:rPr>
                <w:rFonts w:ascii="Book Antiqua" w:hAnsi="Book Antiqua" w:cs="Times"/>
              </w:rPr>
            </w:rPrChange>
          </w:rPr>
          <w:t>: Ejemplo de</w:t>
        </w:r>
      </w:ins>
      <w:ins w:id="754" w:author="Pablo Blanco Peris" w:date="2017-05-27T12:04:00Z">
        <w:r w:rsidR="00B608AF">
          <w:rPr>
            <w:rFonts w:ascii="Book Antiqua" w:hAnsi="Book Antiqua" w:cs="Times"/>
            <w:i/>
            <w:sz w:val="20"/>
            <w:szCs w:val="20"/>
          </w:rPr>
          <w:t xml:space="preserve"> duplicación por técnica de </w:t>
        </w:r>
      </w:ins>
      <w:ins w:id="755" w:author="Pablo Blanco Peris" w:date="2017-05-27T12:01:00Z">
        <w:r w:rsidR="00B608AF" w:rsidRPr="00B608AF">
          <w:rPr>
            <w:rFonts w:ascii="Book Antiqua" w:hAnsi="Book Antiqua" w:cs="Times"/>
            <w:i/>
            <w:sz w:val="20"/>
            <w:szCs w:val="20"/>
            <w:rPrChange w:id="756" w:author="Pablo Blanco Peris" w:date="2017-05-27T12:02:00Z">
              <w:rPr>
                <w:rFonts w:ascii="Book Antiqua" w:hAnsi="Book Antiqua" w:cs="Times"/>
              </w:rPr>
            </w:rPrChange>
          </w:rPr>
          <w:t>copia-pega.</w:t>
        </w:r>
      </w:ins>
      <w:del w:id="757" w:author="Pablo Blanco Peris" w:date="2017-05-27T12:01:00Z">
        <w:r w:rsidRPr="00B608AF" w:rsidDel="008562B6">
          <w:rPr>
            <w:rFonts w:ascii="Book Antiqua" w:hAnsi="Book Antiqua" w:cs="Times"/>
            <w:i/>
            <w:sz w:val="20"/>
            <w:szCs w:val="20"/>
            <w:rPrChange w:id="758"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759" w:author="Pablo Blanco Peris" w:date="2017-05-27T12:05:00Z"/>
          <w:rFonts w:ascii="Book Antiqua" w:hAnsi="Book Antiqua" w:cs="Times"/>
        </w:rPr>
      </w:pPr>
    </w:p>
    <w:p w14:paraId="29D9F877" w14:textId="77777777" w:rsidR="00A35FB0" w:rsidDel="000E7F8E" w:rsidRDefault="00A35FB0" w:rsidP="00F4745A">
      <w:pPr>
        <w:rPr>
          <w:del w:id="760"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761"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762" w:author="Pablo Blanco Peris" w:date="2017-05-27T11:13:00Z" w:name="move483646922"/>
    </w:p>
    <w:p w14:paraId="5C9132DE" w14:textId="0795D463" w:rsidR="00165D1E" w:rsidRPr="00B9729B" w:rsidDel="00165D1E" w:rsidRDefault="00165D1E" w:rsidP="00165D1E">
      <w:pPr>
        <w:rPr>
          <w:del w:id="763" w:author="Pablo Blanco Peris" w:date="2017-05-27T11:13:00Z"/>
          <w:lang w:val="es-ES_tradnl" w:eastAsia="es-ES_tradnl"/>
        </w:rPr>
      </w:pPr>
      <w:moveTo w:id="764" w:author="Pablo Blanco Peris" w:date="2017-05-27T11:13:00Z">
        <w:r>
          <w:rPr>
            <w:lang w:val="es-ES_tradnl" w:eastAsia="es-ES_tradnl"/>
          </w:rPr>
          <w:fldChar w:fldCharType="begin"/>
        </w:r>
      </w:moveTo>
      <w:ins w:id="765"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766" w:author="Pablo Blanco Peris" w:date="2017-05-27T11:13:00Z">
        <w:del w:id="767"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768" w:author="Pablo Blanco Peris" w:date="2017-05-28T12:46:00Z">
        <w:r w:rsidR="00207E44">
          <w:rPr>
            <w:noProof/>
            <w:lang w:val="es-ES_tradnl" w:eastAsia="es-ES_tradnl"/>
          </w:rPr>
          <w:t>[7]</w:t>
        </w:r>
      </w:ins>
      <w:moveTo w:id="769" w:author="Pablo Blanco Peris" w:date="2017-05-27T11:13:00Z">
        <w:del w:id="770" w:author="Pablo Blanco Peris" w:date="2017-05-28T12:46:00Z">
          <w:r w:rsidRPr="00207E44" w:rsidDel="00207E44">
            <w:rPr>
              <w:noProof/>
              <w:lang w:val="es-ES_tradnl" w:eastAsia="es-ES_tradnl"/>
              <w:rPrChange w:id="771" w:author="Pablo Blanco Peris" w:date="2017-05-28T12:46:00Z">
                <w:rPr>
                  <w:noProof/>
                  <w:lang w:val="es-ES_tradnl" w:eastAsia="es-ES_tradnl"/>
                </w:rPr>
              </w:rPrChange>
            </w:rPr>
            <w:delText>[6]</w:delText>
          </w:r>
        </w:del>
        <w:r>
          <w:rPr>
            <w:lang w:val="es-ES_tradnl" w:eastAsia="es-ES_tradnl"/>
          </w:rPr>
          <w:fldChar w:fldCharType="end"/>
        </w:r>
      </w:moveTo>
    </w:p>
    <w:p w14:paraId="49594E55" w14:textId="77777777" w:rsidR="00165D1E" w:rsidDel="00165D1E" w:rsidRDefault="00165D1E" w:rsidP="00165D1E">
      <w:pPr>
        <w:rPr>
          <w:del w:id="772" w:author="Pablo Blanco Peris" w:date="2017-05-27T11:13:00Z"/>
          <w:rFonts w:ascii="Book Antiqua" w:hAnsi="Book Antiqua" w:cs="Times"/>
        </w:rPr>
      </w:pPr>
    </w:p>
    <w:moveToRangeEnd w:id="762"/>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773" w:author="Pablo Blanco Peris" w:date="2017-05-27T12:02:00Z">
        <w:r w:rsidDel="00B608AF">
          <w:rPr>
            <w:rFonts w:ascii="Book Antiqua" w:hAnsi="Book Antiqua" w:cs="Times"/>
          </w:rPr>
          <w:delText>“b</w:delText>
        </w:r>
      </w:del>
      <w:ins w:id="774" w:author="Pablo Blanco Peris" w:date="2017-05-27T12:02:00Z">
        <w:r w:rsidR="00B608AF">
          <w:rPr>
            <w:rFonts w:ascii="Book Antiqua" w:hAnsi="Book Antiqua" w:cs="Times"/>
          </w:rPr>
          <w:t>(b)</w:t>
        </w:r>
      </w:ins>
      <w:del w:id="775"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776" w:author="Pablo Blanco Peris" w:date="2017-05-27T12:03:00Z">
        <w:r w:rsidR="00B608AF">
          <w:rPr>
            <w:rFonts w:ascii="Book Antiqua" w:hAnsi="Book Antiqua" w:cs="Times"/>
          </w:rPr>
          <w:t>(a)</w:t>
        </w:r>
      </w:ins>
      <w:del w:id="777"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778" w:author="Pablo Blanco Peris" w:date="2017-05-27T12:03:00Z">
            <w:rPr>
              <w:rFonts w:ascii="Book Antiqua" w:hAnsi="Book Antiqua" w:cs="Times"/>
            </w:rPr>
          </w:rPrChange>
        </w:rPr>
      </w:pPr>
      <w:ins w:id="779" w:author="Pablo Blanco Peris" w:date="2017-05-24T16:49:00Z">
        <w:r w:rsidRPr="00B608AF">
          <w:rPr>
            <w:rFonts w:ascii="Book Antiqua" w:hAnsi="Book Antiqua" w:cs="Times"/>
            <w:i/>
            <w:sz w:val="20"/>
            <w:rPrChange w:id="780" w:author="Pablo Blanco Peris" w:date="2017-05-27T12:03:00Z">
              <w:rPr>
                <w:rFonts w:ascii="Book Antiqua" w:hAnsi="Book Antiqua" w:cs="Times"/>
              </w:rPr>
            </w:rPrChange>
          </w:rPr>
          <w:t>(</w:t>
        </w:r>
      </w:ins>
      <w:r w:rsidR="00A35FB0" w:rsidRPr="00B608AF">
        <w:rPr>
          <w:rFonts w:ascii="Book Antiqua" w:hAnsi="Book Antiqua" w:cs="Times"/>
          <w:i/>
          <w:sz w:val="20"/>
          <w:rPrChange w:id="781" w:author="Pablo Blanco Peris" w:date="2017-05-27T12:03:00Z">
            <w:rPr>
              <w:rFonts w:ascii="Book Antiqua" w:hAnsi="Book Antiqua" w:cs="Times"/>
            </w:rPr>
          </w:rPrChange>
        </w:rPr>
        <w:t>a</w:t>
      </w:r>
      <w:ins w:id="782" w:author="Pablo Blanco Peris" w:date="2017-05-24T16:49:00Z">
        <w:r w:rsidRPr="00B608AF">
          <w:rPr>
            <w:rFonts w:ascii="Book Antiqua" w:hAnsi="Book Antiqua" w:cs="Times"/>
            <w:i/>
            <w:sz w:val="20"/>
            <w:rPrChange w:id="783"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784" w:author="Pablo Blanco Peris" w:date="2017-05-27T12:03:00Z">
            <w:rPr>
              <w:rFonts w:ascii="Book Antiqua" w:hAnsi="Book Antiqua" w:cs="Times"/>
            </w:rPr>
          </w:rPrChange>
        </w:rPr>
      </w:pPr>
      <w:ins w:id="785" w:author="Pablo Blanco Peris" w:date="2017-05-24T16:49:00Z">
        <w:r w:rsidRPr="00B608AF">
          <w:rPr>
            <w:rFonts w:ascii="Book Antiqua" w:hAnsi="Book Antiqua" w:cs="Times"/>
            <w:i/>
            <w:sz w:val="20"/>
            <w:rPrChange w:id="786" w:author="Pablo Blanco Peris" w:date="2017-05-27T12:03:00Z">
              <w:rPr>
                <w:rFonts w:ascii="Book Antiqua" w:hAnsi="Book Antiqua" w:cs="Times"/>
              </w:rPr>
            </w:rPrChange>
          </w:rPr>
          <w:lastRenderedPageBreak/>
          <w:t>(</w:t>
        </w:r>
      </w:ins>
      <w:r w:rsidR="00A35FB0" w:rsidRPr="00B608AF">
        <w:rPr>
          <w:rFonts w:ascii="Book Antiqua" w:hAnsi="Book Antiqua" w:cs="Times"/>
          <w:i/>
          <w:sz w:val="20"/>
          <w:rPrChange w:id="787" w:author="Pablo Blanco Peris" w:date="2017-05-27T12:03:00Z">
            <w:rPr>
              <w:rFonts w:ascii="Book Antiqua" w:hAnsi="Book Antiqua" w:cs="Times"/>
            </w:rPr>
          </w:rPrChange>
        </w:rPr>
        <w:t>b</w:t>
      </w:r>
      <w:ins w:id="788" w:author="Pablo Blanco Peris" w:date="2017-05-24T16:49:00Z">
        <w:r w:rsidRPr="00B608AF">
          <w:rPr>
            <w:rFonts w:ascii="Book Antiqua" w:hAnsi="Book Antiqua" w:cs="Times"/>
            <w:i/>
            <w:sz w:val="20"/>
            <w:rPrChange w:id="789"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790" w:author="Pablo Blanco Peris" w:date="2017-05-27T12:03:00Z">
            <w:rPr>
              <w:rFonts w:ascii="Book Antiqua" w:hAnsi="Book Antiqua" w:cs="Times"/>
            </w:rPr>
          </w:rPrChange>
        </w:rPr>
        <w:pPrChange w:id="791" w:author="Pablo Blanco Peris" w:date="2017-05-27T12:05:00Z">
          <w:pPr/>
        </w:pPrChange>
      </w:pPr>
      <w:r w:rsidRPr="00B608AF">
        <w:rPr>
          <w:rFonts w:ascii="Book Antiqua" w:hAnsi="Book Antiqua" w:cs="Times"/>
          <w:i/>
          <w:sz w:val="20"/>
          <w:rPrChange w:id="792" w:author="Pablo Blanco Peris" w:date="2017-05-27T12:03:00Z">
            <w:rPr>
              <w:rFonts w:ascii="Book Antiqua" w:hAnsi="Book Antiqua" w:cs="Times"/>
            </w:rPr>
          </w:rPrChange>
        </w:rPr>
        <w:t xml:space="preserve">Figura </w:t>
      </w:r>
      <w:ins w:id="793" w:author="Pablo Blanco Peris" w:date="2017-05-27T12:03:00Z">
        <w:r w:rsidR="00B608AF">
          <w:rPr>
            <w:rFonts w:ascii="Book Antiqua" w:hAnsi="Book Antiqua" w:cs="Times"/>
            <w:i/>
            <w:sz w:val="20"/>
          </w:rPr>
          <w:t>3.4: Ejemplo de ocultaci</w:t>
        </w:r>
      </w:ins>
      <w:ins w:id="794" w:author="Pablo Blanco Peris" w:date="2017-05-27T12:04:00Z">
        <w:r w:rsidR="00B608AF">
          <w:rPr>
            <w:rFonts w:ascii="Book Antiqua" w:hAnsi="Book Antiqua" w:cs="Times"/>
            <w:i/>
            <w:sz w:val="20"/>
          </w:rPr>
          <w:t>ón de información mediante copia-pega</w:t>
        </w:r>
      </w:ins>
      <w:del w:id="795" w:author="Pablo Blanco Peris" w:date="2017-05-27T12:03:00Z">
        <w:r w:rsidRPr="00B608AF" w:rsidDel="00B608AF">
          <w:rPr>
            <w:rFonts w:ascii="Book Antiqua" w:hAnsi="Book Antiqua" w:cs="Times"/>
            <w:i/>
            <w:sz w:val="20"/>
            <w:rPrChange w:id="796"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797" w:author="Pablo Blanco Peris" w:date="2017-05-27T11:13:00Z" w:name="move483646922"/>
    </w:p>
    <w:p w14:paraId="52E0771B" w14:textId="61286B18" w:rsidR="00A35FB0" w:rsidRPr="00FF3E46" w:rsidDel="00165D1E" w:rsidRDefault="00FF3E46" w:rsidP="00FF3E46">
      <w:pPr>
        <w:jc w:val="both"/>
        <w:rPr>
          <w:rFonts w:ascii="Book Antiqua" w:hAnsi="Book Antiqua"/>
          <w:lang w:val="es-ES_tradnl" w:eastAsia="es-ES_tradnl"/>
          <w:rPrChange w:id="798" w:author="Pablo Blanco Peris" w:date="2017-05-28T13:08:00Z">
            <w:rPr>
              <w:lang w:val="es-ES_tradnl" w:eastAsia="es-ES_tradnl"/>
            </w:rPr>
          </w:rPrChange>
        </w:rPr>
        <w:pPrChange w:id="799" w:author="Pablo Blanco Peris" w:date="2017-05-28T13:10:00Z">
          <w:pPr/>
        </w:pPrChange>
      </w:pPr>
      <w:ins w:id="800" w:author="Pablo Blanco Peris" w:date="2017-05-28T13:09:00Z">
        <w:r>
          <w:rPr>
            <w:rFonts w:ascii="Book Antiqua" w:hAnsi="Book Antiqua"/>
            <w:lang w:val="es-ES_tradnl" w:eastAsia="es-ES_tradnl"/>
          </w:rPr>
          <w:t>A pesar de observar detenidamente</w:t>
        </w:r>
      </w:ins>
      <w:ins w:id="801" w:author="Pablo Blanco Peris" w:date="2017-05-28T13:08:00Z">
        <w:r>
          <w:rPr>
            <w:rFonts w:ascii="Book Antiqua" w:hAnsi="Book Antiqua"/>
            <w:lang w:val="es-ES_tradnl" w:eastAsia="es-ES_tradnl"/>
            <w:rPrChange w:id="802" w:author="Pablo Blanco Peris" w:date="2017-05-28T13:08:00Z">
              <w:rPr>
                <w:rFonts w:ascii="Book Antiqua" w:hAnsi="Book Antiqua"/>
                <w:lang w:val="es-ES_tradnl" w:eastAsia="es-ES_tradnl"/>
              </w:rPr>
            </w:rPrChange>
          </w:rPr>
          <w:t xml:space="preserve"> la</w:t>
        </w:r>
        <w:r>
          <w:rPr>
            <w:rFonts w:ascii="Book Antiqua" w:hAnsi="Book Antiqua"/>
            <w:lang w:val="es-ES_tradnl" w:eastAsia="es-ES_tradnl"/>
          </w:rPr>
          <w:t xml:space="preserve"> imagen (b) de la Figura 3.4</w:t>
        </w:r>
      </w:ins>
      <w:ins w:id="803"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804" w:author="Pablo Blanco Peris" w:date="2017-05-28T13:10:00Z">
        <w:r>
          <w:rPr>
            <w:rFonts w:ascii="Book Antiqua" w:hAnsi="Book Antiqua"/>
            <w:lang w:val="es-ES_tradnl" w:eastAsia="es-ES_tradnl"/>
          </w:rPr>
          <w:t>fácil</w:t>
        </w:r>
      </w:ins>
      <w:ins w:id="805" w:author="Pablo Blanco Peris" w:date="2017-05-28T13:09:00Z">
        <w:r>
          <w:rPr>
            <w:rFonts w:ascii="Book Antiqua" w:hAnsi="Book Antiqua"/>
            <w:lang w:val="es-ES_tradnl" w:eastAsia="es-ES_tradnl"/>
          </w:rPr>
          <w:t xml:space="preserve"> </w:t>
        </w:r>
      </w:ins>
      <w:ins w:id="806" w:author="Pablo Blanco Peris" w:date="2017-05-28T13:10:00Z">
        <w:r>
          <w:rPr>
            <w:rFonts w:ascii="Book Antiqua" w:hAnsi="Book Antiqua"/>
            <w:lang w:val="es-ES_tradnl" w:eastAsia="es-ES_tradnl"/>
          </w:rPr>
          <w:t>que es modificar el contenido de una imagen sin generar dudas sobre ello.</w:t>
        </w:r>
      </w:ins>
      <w:moveFrom w:id="807" w:author="Pablo Blanco Peris" w:date="2017-05-27T11:13:00Z">
        <w:r w:rsidR="00A900D0" w:rsidRPr="00FF3E46" w:rsidDel="00165D1E">
          <w:rPr>
            <w:rFonts w:ascii="Book Antiqua" w:hAnsi="Book Antiqua"/>
            <w:lang w:val="es-ES_tradnl" w:eastAsia="es-ES_tradnl"/>
            <w:rPrChange w:id="808"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809"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810"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811"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812" w:author="Pablo Blanco Peris" w:date="2017-05-28T13:08:00Z">
              <w:rPr>
                <w:lang w:val="es-ES_tradnl" w:eastAsia="es-ES_tradnl"/>
              </w:rPr>
            </w:rPrChange>
          </w:rPr>
          <w:fldChar w:fldCharType="end"/>
        </w:r>
      </w:moveFrom>
    </w:p>
    <w:moveFromRangeEnd w:id="797"/>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813" w:author="Pablo Blanco Peris" w:date="2017-05-27T11:13:00Z"/>
          <w:rFonts w:ascii="Book Antiqua" w:hAnsi="Book Antiqua" w:cs="Times"/>
        </w:rPr>
      </w:pPr>
      <w:del w:id="814"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815" w:author="Pablo Blanco Peris" w:date="2017-05-24T17:19:00Z">
        <w:r w:rsidDel="00AE5C11">
          <w:rPr>
            <w:rFonts w:ascii="Book Antiqua" w:hAnsi="Book Antiqua" w:cs="Times"/>
            <w:noProof/>
          </w:rPr>
          <w:delText>, p.</w:delText>
        </w:r>
      </w:del>
      <w:del w:id="816"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817" w:name="_Toc477877525"/>
      <w:r w:rsidRPr="00DE7EEA">
        <w:rPr>
          <w:bCs/>
          <w:sz w:val="30"/>
          <w:szCs w:val="28"/>
        </w:rPr>
        <w:t xml:space="preserve"> </w:t>
      </w:r>
      <w:bookmarkStart w:id="818" w:name="_Toc483414158"/>
      <w:r w:rsidRPr="00DE7EEA">
        <w:rPr>
          <w:bCs/>
          <w:sz w:val="30"/>
          <w:szCs w:val="28"/>
        </w:rPr>
        <w:t>Falsificación mediante empalme</w:t>
      </w:r>
      <w:bookmarkEnd w:id="817"/>
      <w:bookmarkEnd w:id="818"/>
    </w:p>
    <w:p w14:paraId="75C6A5BE" w14:textId="2501CE65" w:rsidR="00E24D15" w:rsidRDefault="00F4745A">
      <w:pPr>
        <w:jc w:val="both"/>
        <w:rPr>
          <w:ins w:id="819" w:author="Pablo Blanco Peris" w:date="2017-05-28T12:57:00Z"/>
          <w:rFonts w:ascii="Book Antiqua" w:hAnsi="Book Antiqua" w:cs="Times"/>
        </w:rPr>
        <w:pPrChange w:id="820" w:author="Pablo Blanco Peris" w:date="2017-05-24T17:59:00Z">
          <w:pPr/>
        </w:pPrChange>
      </w:pPr>
      <w:del w:id="821"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822" w:author="Pablo Blanco Peris" w:date="2017-05-28T12:54:00Z">
        <w:r w:rsidR="00E24D15">
          <w:rPr>
            <w:rFonts w:ascii="Book Antiqua" w:hAnsi="Book Antiqua" w:cs="Times"/>
          </w:rPr>
          <w:t xml:space="preserve">La técnica de manipulación de imágenes mediante empalme es una de las </w:t>
        </w:r>
      </w:ins>
      <w:ins w:id="823" w:author="Pablo Blanco Peris" w:date="2017-05-28T12:55:00Z">
        <w:r w:rsidR="00E24D15">
          <w:rPr>
            <w:rFonts w:ascii="Book Antiqua" w:hAnsi="Book Antiqua" w:cs="Times"/>
          </w:rPr>
          <w:t>más</w:t>
        </w:r>
      </w:ins>
      <w:ins w:id="824" w:author="Pablo Blanco Peris" w:date="2017-05-28T12:54:00Z">
        <w:r w:rsidR="00E24D15">
          <w:rPr>
            <w:rFonts w:ascii="Book Antiqua" w:hAnsi="Book Antiqua" w:cs="Times"/>
          </w:rPr>
          <w:t xml:space="preserve"> empleadas hoy en d</w:t>
        </w:r>
      </w:ins>
      <w:ins w:id="825" w:author="Pablo Blanco Peris" w:date="2017-05-28T12:55:00Z">
        <w:r w:rsidR="00E24D15">
          <w:rPr>
            <w:rFonts w:ascii="Book Antiqua" w:hAnsi="Book Antiqua" w:cs="Times"/>
          </w:rPr>
          <w:t>ía, este método consiste en cortar cierto contenido de una imagen y pegarlo en otra.</w:t>
        </w:r>
      </w:ins>
      <w:ins w:id="826"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827" w:author="Pablo Blanco Peris" w:date="2017-05-28T13:03:00Z"/>
          <w:rFonts w:ascii="Book Antiqua" w:hAnsi="Book Antiqua" w:cs="Times"/>
        </w:rPr>
        <w:pPrChange w:id="828" w:author="Pablo Blanco Peris" w:date="2017-05-24T17:59:00Z">
          <w:pPr/>
        </w:pPrChange>
      </w:pPr>
      <w:ins w:id="829"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830" w:author="Pablo Blanco Peris" w:date="2017-05-28T12:58:00Z">
        <w:r w:rsidR="007D0F91">
          <w:rPr>
            <w:rFonts w:ascii="Book Antiqua" w:hAnsi="Book Antiqua" w:cs="Times"/>
          </w:rPr>
          <w:t>información</w:t>
        </w:r>
      </w:ins>
      <w:ins w:id="831" w:author="Pablo Blanco Peris" w:date="2017-05-28T12:57:00Z">
        <w:r w:rsidR="007D0F91">
          <w:rPr>
            <w:rFonts w:ascii="Book Antiqua" w:hAnsi="Book Antiqua" w:cs="Times"/>
          </w:rPr>
          <w:t xml:space="preserve"> </w:t>
        </w:r>
      </w:ins>
      <w:ins w:id="832" w:author="Pablo Blanco Peris" w:date="2017-05-28T12:58:00Z">
        <w:r w:rsidR="007D0F91">
          <w:rPr>
            <w:rFonts w:ascii="Book Antiqua" w:hAnsi="Book Antiqua" w:cs="Times"/>
          </w:rPr>
          <w:t>las intentan vender como contenido original y verdadero</w:t>
        </w:r>
      </w:ins>
      <w:ins w:id="833" w:author="Pablo Blanco Peris" w:date="2017-05-28T13:03:00Z">
        <w:r w:rsidR="00BC4248">
          <w:rPr>
            <w:rFonts w:ascii="Book Antiqua" w:hAnsi="Book Antiqua" w:cs="Times"/>
          </w:rPr>
          <w:t>, tanto en revistas o televisión, por ejemplo</w:t>
        </w:r>
      </w:ins>
      <w:ins w:id="834" w:author="Pablo Blanco Peris" w:date="2017-05-28T12:59:00Z">
        <w:r w:rsidR="007D0F91">
          <w:rPr>
            <w:rFonts w:ascii="Book Antiqua" w:hAnsi="Book Antiqua" w:cs="Times"/>
          </w:rPr>
          <w:t>.</w:t>
        </w:r>
      </w:ins>
    </w:p>
    <w:p w14:paraId="4FB97F5E" w14:textId="77777777" w:rsidR="00BC4248" w:rsidRDefault="00BC4248">
      <w:pPr>
        <w:jc w:val="both"/>
        <w:rPr>
          <w:ins w:id="835" w:author="Pablo Blanco Peris" w:date="2017-05-28T12:59:00Z"/>
          <w:rFonts w:ascii="Book Antiqua" w:hAnsi="Book Antiqua" w:cs="Times"/>
        </w:rPr>
        <w:pPrChange w:id="836" w:author="Pablo Blanco Peris" w:date="2017-05-24T17:59:00Z">
          <w:pPr/>
        </w:pPrChange>
      </w:pPr>
    </w:p>
    <w:p w14:paraId="457E84D6" w14:textId="23FFF056" w:rsidR="00BC4248" w:rsidRDefault="007D0F91">
      <w:pPr>
        <w:jc w:val="both"/>
        <w:rPr>
          <w:ins w:id="837" w:author="Pablo Blanco Peris" w:date="2017-05-28T13:32:00Z"/>
          <w:rFonts w:ascii="Book Antiqua" w:hAnsi="Book Antiqua" w:cs="Times"/>
        </w:rPr>
        <w:pPrChange w:id="838" w:author="Pablo Blanco Peris" w:date="2017-05-24T17:59:00Z">
          <w:pPr/>
        </w:pPrChange>
      </w:pPr>
      <w:ins w:id="839" w:author="Pablo Blanco Peris" w:date="2017-05-28T12:59:00Z">
        <w:r>
          <w:rPr>
            <w:rFonts w:ascii="Book Antiqua" w:hAnsi="Book Antiqua" w:cs="Times"/>
          </w:rPr>
          <w:t xml:space="preserve">La </w:t>
        </w:r>
      </w:ins>
      <w:ins w:id="840" w:author="Pablo Blanco Peris" w:date="2017-05-28T13:00:00Z">
        <w:r w:rsidR="00BC4248">
          <w:rPr>
            <w:rFonts w:ascii="Book Antiqua" w:hAnsi="Book Antiqua" w:cs="Times"/>
          </w:rPr>
          <w:t xml:space="preserve">gran variedad </w:t>
        </w:r>
      </w:ins>
      <w:ins w:id="841" w:author="Pablo Blanco Peris" w:date="2017-05-28T12:59:00Z">
        <w:r>
          <w:rPr>
            <w:rFonts w:ascii="Book Antiqua" w:hAnsi="Book Antiqua" w:cs="Times"/>
          </w:rPr>
          <w:t>de aplicaciones de</w:t>
        </w:r>
      </w:ins>
      <w:ins w:id="842" w:author="Pablo Blanco Peris" w:date="2017-05-28T13:00:00Z">
        <w:r w:rsidR="00BC4248">
          <w:rPr>
            <w:rFonts w:ascii="Book Antiqua" w:hAnsi="Book Antiqua" w:cs="Times"/>
          </w:rPr>
          <w:t xml:space="preserve"> edición de imágenes que existe en esta época facilita de manera exponencial la </w:t>
        </w:r>
      </w:ins>
      <w:ins w:id="843" w:author="Pablo Blanco Peris" w:date="2017-05-28T13:01:00Z">
        <w:r w:rsidR="00BC4248">
          <w:rPr>
            <w:rFonts w:ascii="Book Antiqua" w:hAnsi="Book Antiqua" w:cs="Times"/>
          </w:rPr>
          <w:t>creación</w:t>
        </w:r>
      </w:ins>
      <w:ins w:id="844" w:author="Pablo Blanco Peris" w:date="2017-05-28T13:00:00Z">
        <w:r w:rsidR="00BC4248">
          <w:rPr>
            <w:rFonts w:ascii="Book Antiqua" w:hAnsi="Book Antiqua" w:cs="Times"/>
          </w:rPr>
          <w:t xml:space="preserve"> </w:t>
        </w:r>
      </w:ins>
      <w:ins w:id="845" w:author="Pablo Blanco Peris" w:date="2017-05-28T13:01:00Z">
        <w:r w:rsidR="00BC4248">
          <w:rPr>
            <w:rFonts w:ascii="Book Antiqua" w:hAnsi="Book Antiqua" w:cs="Times"/>
          </w:rPr>
          <w:t>de este tipo de imágenes, ya que</w:t>
        </w:r>
      </w:ins>
      <w:ins w:id="846" w:author="Pablo Blanco Peris" w:date="2017-05-28T13:02:00Z">
        <w:r w:rsidR="00BC4248">
          <w:rPr>
            <w:rFonts w:ascii="Book Antiqua" w:hAnsi="Book Antiqua" w:cs="Times"/>
          </w:rPr>
          <w:t>,</w:t>
        </w:r>
      </w:ins>
      <w:ins w:id="847" w:author="Pablo Blanco Peris" w:date="2017-05-28T13:01:00Z">
        <w:r w:rsidR="00BC4248">
          <w:rPr>
            <w:rFonts w:ascii="Book Antiqua" w:hAnsi="Book Antiqua" w:cs="Times"/>
          </w:rPr>
          <w:t xml:space="preserve"> cualquier persona que sepa manejar una </w:t>
        </w:r>
      </w:ins>
      <w:ins w:id="848" w:author="Pablo Blanco Peris" w:date="2017-05-28T13:02:00Z">
        <w:r w:rsidR="00BC4248">
          <w:rPr>
            <w:rFonts w:ascii="Book Antiqua" w:hAnsi="Book Antiqua" w:cs="Times"/>
          </w:rPr>
          <w:t>aplicación</w:t>
        </w:r>
      </w:ins>
      <w:ins w:id="849" w:author="Pablo Blanco Peris" w:date="2017-05-28T13:01:00Z">
        <w:r w:rsidR="00BC4248">
          <w:rPr>
            <w:rFonts w:ascii="Book Antiqua" w:hAnsi="Book Antiqua" w:cs="Times"/>
          </w:rPr>
          <w:t xml:space="preserve"> </w:t>
        </w:r>
      </w:ins>
      <w:ins w:id="850" w:author="Pablo Blanco Peris" w:date="2017-05-28T13:02:00Z">
        <w:r w:rsidR="00BC4248">
          <w:rPr>
            <w:rFonts w:ascii="Book Antiqua" w:hAnsi="Book Antiqua" w:cs="Times"/>
          </w:rPr>
          <w:t xml:space="preserve">de este estilo, no </w:t>
        </w:r>
      </w:ins>
      <w:ins w:id="851" w:author="Pablo Blanco Peris" w:date="2017-05-28T13:03:00Z">
        <w:r w:rsidR="00BC4248">
          <w:rPr>
            <w:rFonts w:ascii="Book Antiqua" w:hAnsi="Book Antiqua" w:cs="Times"/>
          </w:rPr>
          <w:t xml:space="preserve">necesariamente </w:t>
        </w:r>
      </w:ins>
      <w:ins w:id="852" w:author="Pablo Blanco Peris" w:date="2017-05-28T13:02:00Z">
        <w:r w:rsidR="00BC4248">
          <w:rPr>
            <w:rFonts w:ascii="Book Antiqua" w:hAnsi="Book Antiqua" w:cs="Times"/>
          </w:rPr>
          <w:t>a nivel experto, puede crear contenido de estas características sin ninguna complicación</w:t>
        </w:r>
      </w:ins>
      <w:ins w:id="853" w:author="Pablo Blanco Peris" w:date="2017-05-28T13:03:00Z">
        <w:r w:rsidR="00BC4248">
          <w:rPr>
            <w:rFonts w:ascii="Book Antiqua" w:hAnsi="Book Antiqua" w:cs="Times"/>
          </w:rPr>
          <w:t xml:space="preserve"> sin que </w:t>
        </w:r>
      </w:ins>
      <w:ins w:id="854" w:author="Pablo Blanco Peris" w:date="2017-05-28T13:07:00Z">
        <w:r w:rsidR="006A4CBB">
          <w:rPr>
            <w:rFonts w:ascii="Book Antiqua" w:hAnsi="Book Antiqua" w:cs="Times"/>
          </w:rPr>
          <w:t>la manipulación</w:t>
        </w:r>
        <w:r w:rsidR="006A4CBB">
          <w:rPr>
            <w:rFonts w:ascii="Book Antiqua" w:hAnsi="Book Antiqua" w:cs="Times"/>
          </w:rPr>
          <w:t xml:space="preserve"> </w:t>
        </w:r>
      </w:ins>
      <w:ins w:id="855" w:author="Pablo Blanco Peris" w:date="2017-05-28T13:03:00Z">
        <w:r w:rsidR="00BC4248">
          <w:rPr>
            <w:rFonts w:ascii="Book Antiqua" w:hAnsi="Book Antiqua" w:cs="Times"/>
          </w:rPr>
          <w:t>sea apreciable</w:t>
        </w:r>
      </w:ins>
      <w:ins w:id="856" w:author="Pablo Blanco Peris" w:date="2017-05-28T13:02:00Z">
        <w:r w:rsidR="00BC4248">
          <w:rPr>
            <w:rFonts w:ascii="Book Antiqua" w:hAnsi="Book Antiqua" w:cs="Times"/>
          </w:rPr>
          <w:t>.</w:t>
        </w:r>
      </w:ins>
    </w:p>
    <w:p w14:paraId="716546A6" w14:textId="77777777" w:rsidR="004253C9" w:rsidRDefault="004253C9">
      <w:pPr>
        <w:jc w:val="both"/>
        <w:rPr>
          <w:ins w:id="857" w:author="Pablo Blanco Peris" w:date="2017-05-28T13:32:00Z"/>
          <w:rFonts w:ascii="Book Antiqua" w:hAnsi="Book Antiqua" w:cs="Times"/>
        </w:rPr>
        <w:pPrChange w:id="858" w:author="Pablo Blanco Peris" w:date="2017-05-24T17:59:00Z">
          <w:pPr/>
        </w:pPrChange>
      </w:pPr>
    </w:p>
    <w:p w14:paraId="6CB53486" w14:textId="294B6291" w:rsidR="00E64B63" w:rsidRDefault="004253C9">
      <w:pPr>
        <w:jc w:val="both"/>
        <w:rPr>
          <w:ins w:id="859" w:author="Pablo Blanco Peris" w:date="2017-05-28T13:04:00Z"/>
          <w:rFonts w:ascii="Book Antiqua" w:hAnsi="Book Antiqua" w:cs="Times"/>
        </w:rPr>
        <w:pPrChange w:id="860" w:author="Pablo Blanco Peris" w:date="2017-05-24T17:59:00Z">
          <w:pPr/>
        </w:pPrChange>
      </w:pPr>
      <w:ins w:id="861" w:author="Pablo Blanco Peris" w:date="2017-05-28T13:32:00Z">
        <w:r>
          <w:rPr>
            <w:rFonts w:ascii="Book Antiqua" w:hAnsi="Book Antiqua" w:cs="Times"/>
          </w:rPr>
          <w:t xml:space="preserve">En la figura que se muestra a </w:t>
        </w:r>
      </w:ins>
      <w:ins w:id="862" w:author="Pablo Blanco Peris" w:date="2017-05-28T13:33:00Z">
        <w:r>
          <w:rPr>
            <w:rFonts w:ascii="Book Antiqua" w:hAnsi="Book Antiqua" w:cs="Times"/>
          </w:rPr>
          <w:t>continuación</w:t>
        </w:r>
      </w:ins>
      <w:ins w:id="863" w:author="Pablo Blanco Peris" w:date="2017-05-28T13:37:00Z">
        <w:r w:rsidR="00E64B63">
          <w:rPr>
            <w:rFonts w:ascii="Book Antiqua" w:hAnsi="Book Antiqua" w:cs="Times"/>
          </w:rPr>
          <w:t xml:space="preserve"> </w:t>
        </w:r>
      </w:ins>
      <w:ins w:id="864"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865"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866" w:author="Pablo Blanco Peris" w:date="2017-05-28T13:39:00Z">
        <w:r w:rsidR="00E64B63">
          <w:rPr>
            <w:rFonts w:ascii="Book Antiqua" w:hAnsi="Book Antiqua" w:cs="Times"/>
          </w:rPr>
          <w:t xml:space="preserve"> </w:t>
        </w:r>
      </w:ins>
      <w:bookmarkStart w:id="867" w:name="_GoBack"/>
      <w:bookmarkEnd w:id="867"/>
      <w:ins w:id="868" w:author="Pablo Blanco Peris" w:date="2017-05-28T13:38:00Z">
        <w:r w:rsidR="00E64B63">
          <w:rPr>
            <w:rFonts w:ascii="Book Antiqua" w:hAnsi="Book Antiqua" w:cs="Times"/>
          </w:rPr>
          <w:t xml:space="preserve">Las imágenes de abajo son las resultantes de la mezcla de las dos </w:t>
        </w:r>
      </w:ins>
      <w:ins w:id="869" w:author="Pablo Blanco Peris" w:date="2017-05-28T13:39:00Z">
        <w:r w:rsidR="00E64B63">
          <w:rPr>
            <w:rFonts w:ascii="Book Antiqua" w:hAnsi="Book Antiqua" w:cs="Times"/>
          </w:rPr>
          <w:t>imágenes</w:t>
        </w:r>
      </w:ins>
      <w:ins w:id="870" w:author="Pablo Blanco Peris" w:date="2017-05-28T13:38:00Z">
        <w:r w:rsidR="00E64B63">
          <w:rPr>
            <w:rFonts w:ascii="Book Antiqua" w:hAnsi="Book Antiqua" w:cs="Times"/>
          </w:rPr>
          <w:t xml:space="preserve"> </w:t>
        </w:r>
      </w:ins>
      <w:ins w:id="871" w:author="Pablo Blanco Peris" w:date="2017-05-28T13:39:00Z">
        <w:r w:rsidR="00E64B63">
          <w:rPr>
            <w:rFonts w:ascii="Book Antiqua" w:hAnsi="Book Antiqua" w:cs="Times"/>
          </w:rPr>
          <w:t>superiores.</w:t>
        </w:r>
      </w:ins>
    </w:p>
    <w:p w14:paraId="2DD75A9D" w14:textId="77777777" w:rsidR="00F60594" w:rsidRDefault="00F60594">
      <w:pPr>
        <w:jc w:val="both"/>
        <w:rPr>
          <w:ins w:id="872" w:author="Pablo Blanco Peris" w:date="2017-05-28T13:25:00Z"/>
          <w:rFonts w:ascii="Book Antiqua" w:hAnsi="Book Antiqua" w:cs="Times"/>
        </w:rPr>
        <w:pPrChange w:id="873" w:author="Pablo Blanco Peris" w:date="2017-05-24T17:59:00Z">
          <w:pPr/>
        </w:pPrChange>
      </w:pPr>
    </w:p>
    <w:p w14:paraId="39BC0CCE" w14:textId="77777777" w:rsidR="00F60594" w:rsidRDefault="00F60594">
      <w:pPr>
        <w:jc w:val="both"/>
        <w:rPr>
          <w:ins w:id="874" w:author="Pablo Blanco Peris" w:date="2017-05-28T13:25:00Z"/>
          <w:rFonts w:ascii="Book Antiqua" w:hAnsi="Book Antiqua" w:cs="Times"/>
        </w:rPr>
        <w:pPrChange w:id="875" w:author="Pablo Blanco Peris" w:date="2017-05-24T17:59:00Z">
          <w:pPr/>
        </w:pPrChange>
      </w:pPr>
    </w:p>
    <w:p w14:paraId="1863F737" w14:textId="6B4343AE" w:rsidR="00F4745A" w:rsidRPr="00F4745A" w:rsidRDefault="00AE3628">
      <w:pPr>
        <w:jc w:val="both"/>
        <w:rPr>
          <w:rFonts w:ascii="Book Antiqua" w:hAnsi="Book Antiqua" w:cs="Times"/>
        </w:rPr>
        <w:pPrChange w:id="876" w:author="Pablo Blanco Peris" w:date="2017-05-24T17:59:00Z">
          <w:pPr/>
        </w:pPrChange>
      </w:pPr>
      <w:ins w:id="877" w:author="Pablo Blanco Peris" w:date="2017-05-28T13:26:00Z">
        <w:r w:rsidRPr="00AE3628">
          <w:rPr>
            <w:rFonts w:ascii="Book Antiqua" w:hAnsi="Book Antiqua" w:cs="Times"/>
          </w:rPr>
          <w:lastRenderedPageBreak/>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52520"/>
                      </a:xfrm>
                      <a:prstGeom prst="rect">
                        <a:avLst/>
                      </a:prstGeom>
                    </pic:spPr>
                  </pic:pic>
                </a:graphicData>
              </a:graphic>
            </wp:inline>
          </w:drawing>
        </w:r>
      </w:ins>
      <w:del w:id="878"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879" w:author="Pablo Blanco Peris" w:date="2017-05-28T13:30:00Z"/>
          <w:iCs/>
        </w:rPr>
      </w:pPr>
      <w:ins w:id="880" w:author="Pablo Blanco Peris" w:date="2017-05-28T13:30:00Z">
        <w:r>
          <w:rPr>
            <w:iCs/>
          </w:rPr>
          <w:tab/>
        </w:r>
      </w:ins>
    </w:p>
    <w:p w14:paraId="12B5A4BC" w14:textId="76673B92" w:rsidR="005006D7" w:rsidRPr="008B6AE5" w:rsidRDefault="005006D7" w:rsidP="005006D7">
      <w:pPr>
        <w:jc w:val="center"/>
        <w:rPr>
          <w:ins w:id="881" w:author="Pablo Blanco Peris" w:date="2017-05-28T13:30:00Z"/>
          <w:rFonts w:ascii="Book Antiqua" w:hAnsi="Book Antiqua" w:cs="Times"/>
          <w:i/>
          <w:sz w:val="20"/>
        </w:rPr>
      </w:pPr>
      <w:ins w:id="882" w:author="Pablo Blanco Peris" w:date="2017-05-28T13:30:00Z">
        <w:r w:rsidRPr="008B6AE5">
          <w:rPr>
            <w:rFonts w:ascii="Book Antiqua" w:hAnsi="Book Antiqua" w:cs="Times"/>
            <w:i/>
            <w:sz w:val="20"/>
          </w:rPr>
          <w:t xml:space="preserve">Figura </w:t>
        </w:r>
        <w:r>
          <w:rPr>
            <w:rFonts w:ascii="Book Antiqua" w:hAnsi="Book Antiqua" w:cs="Times"/>
            <w:i/>
            <w:sz w:val="20"/>
          </w:rPr>
          <w:t>3.5</w:t>
        </w:r>
        <w:r>
          <w:rPr>
            <w:rFonts w:ascii="Book Antiqua" w:hAnsi="Book Antiqua" w:cs="Times"/>
            <w:i/>
            <w:sz w:val="20"/>
          </w:rPr>
          <w:t xml:space="preserve">: Ejemplo de </w:t>
        </w:r>
      </w:ins>
      <w:ins w:id="883" w:author="Pablo Blanco Peris" w:date="2017-05-28T13:32:00Z">
        <w:r w:rsidR="004253C9">
          <w:rPr>
            <w:rFonts w:ascii="Book Antiqua" w:hAnsi="Book Antiqua" w:cs="Times"/>
            <w:i/>
            <w:sz w:val="20"/>
          </w:rPr>
          <w:t xml:space="preserve">empalme de imágenes obtenidas del </w:t>
        </w:r>
        <w:proofErr w:type="spellStart"/>
        <w:r w:rsidR="004253C9">
          <w:rPr>
            <w:rFonts w:ascii="Book Antiqua" w:hAnsi="Book Antiqua" w:cs="Times"/>
            <w:i/>
            <w:sz w:val="20"/>
          </w:rPr>
          <w:t>Dataset</w:t>
        </w:r>
        <w:proofErr w:type="spellEnd"/>
        <w:r w:rsidR="004253C9">
          <w:rPr>
            <w:rFonts w:ascii="Book Antiqua" w:hAnsi="Book Antiqua" w:cs="Times"/>
            <w:i/>
            <w:sz w:val="20"/>
          </w:rPr>
          <w:t xml:space="preserve"> CASIA TIDE V2.0.</w:t>
        </w:r>
      </w:ins>
    </w:p>
    <w:p w14:paraId="4E0FAC9B" w14:textId="33C11E56" w:rsidR="00A33B5E" w:rsidRDefault="00A33B5E" w:rsidP="005006D7">
      <w:pPr>
        <w:pStyle w:val="Estilo12ptPrimeralnea05cm"/>
        <w:tabs>
          <w:tab w:val="left" w:pos="1849"/>
        </w:tabs>
        <w:rPr>
          <w:iCs/>
          <w:szCs w:val="24"/>
        </w:rPr>
        <w:pPrChange w:id="884"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885" w:author="Pablo Blanco Peris" w:date="2017-05-24T19:15:00Z"/>
          <w:bCs/>
          <w:smallCaps w:val="0"/>
        </w:rPr>
      </w:pPr>
      <w:bookmarkStart w:id="886" w:name="_Toc483414159"/>
      <w:r>
        <w:rPr>
          <w:bCs/>
          <w:smallCaps w:val="0"/>
        </w:rPr>
        <w:lastRenderedPageBreak/>
        <w:t>TÉCNICAS DE IDENTIFICACIÓN DE MANIPULACIONES DE IMÁGENES DIGITALES</w:t>
      </w:r>
      <w:bookmarkEnd w:id="886"/>
    </w:p>
    <w:p w14:paraId="150F269C" w14:textId="77777777" w:rsidR="001B0516" w:rsidRDefault="001B0516">
      <w:pPr>
        <w:rPr>
          <w:ins w:id="887" w:author="Pablo Blanco Peris" w:date="2017-05-24T19:15:00Z"/>
        </w:rPr>
        <w:pPrChange w:id="888" w:author="Pablo Blanco Peris" w:date="2017-05-24T19:15:00Z">
          <w:pPr>
            <w:pStyle w:val="Ttulo1"/>
            <w:numPr>
              <w:numId w:val="19"/>
            </w:numPr>
            <w:ind w:left="284" w:hanging="284"/>
          </w:pPr>
        </w:pPrChange>
      </w:pPr>
    </w:p>
    <w:p w14:paraId="15722253" w14:textId="4CA9379A" w:rsidR="001B0516" w:rsidRDefault="001B0516">
      <w:pPr>
        <w:jc w:val="both"/>
        <w:rPr>
          <w:ins w:id="889" w:author="Pablo Blanco Peris" w:date="2017-05-24T19:17:00Z"/>
          <w:rFonts w:cs="Times"/>
        </w:rPr>
        <w:pPrChange w:id="890" w:author="Pablo Blanco Peris" w:date="2017-05-24T19:15:00Z">
          <w:pPr>
            <w:pStyle w:val="Ttulo1"/>
            <w:numPr>
              <w:numId w:val="19"/>
            </w:numPr>
            <w:ind w:left="284" w:hanging="284"/>
          </w:pPr>
        </w:pPrChange>
      </w:pPr>
      <w:ins w:id="891" w:author="Pablo Blanco Peris" w:date="2017-05-24T19:15:00Z">
        <w:r>
          <w:rPr>
            <w:rFonts w:ascii="Book Antiqua" w:hAnsi="Book Antiqua" w:cs="Times"/>
          </w:rPr>
          <w:t>Desafortunadamente hoy en día existe mucha facilidad a la hora de manipular contenido multimedia</w:t>
        </w:r>
      </w:ins>
      <w:ins w:id="892"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893" w:author="Pablo Blanco Peris" w:date="2017-05-24T19:19:00Z"/>
          <w:rFonts w:cs="Times"/>
        </w:rPr>
        <w:pPrChange w:id="894" w:author="Pablo Blanco Peris" w:date="2017-05-24T19:15:00Z">
          <w:pPr>
            <w:pStyle w:val="Ttulo1"/>
            <w:numPr>
              <w:numId w:val="19"/>
            </w:numPr>
            <w:ind w:left="284" w:hanging="284"/>
          </w:pPr>
        </w:pPrChange>
      </w:pPr>
      <w:ins w:id="895" w:author="Pablo Blanco Peris" w:date="2017-05-24T19:18:00Z">
        <w:r>
          <w:rPr>
            <w:rFonts w:ascii="Book Antiqua" w:hAnsi="Book Antiqua" w:cs="Times"/>
          </w:rPr>
          <w:t xml:space="preserve">Este hecho tuvo como consecuencia el interés de muchos investigadores </w:t>
        </w:r>
      </w:ins>
      <w:ins w:id="896"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897" w:author="Pablo Blanco Peris" w:date="2017-05-24T19:23:00Z"/>
          <w:rFonts w:cs="Times"/>
        </w:rPr>
        <w:pPrChange w:id="898" w:author="Pablo Blanco Peris" w:date="2017-05-24T19:15:00Z">
          <w:pPr>
            <w:pStyle w:val="Ttulo1"/>
            <w:numPr>
              <w:numId w:val="19"/>
            </w:numPr>
            <w:ind w:left="284" w:hanging="284"/>
          </w:pPr>
        </w:pPrChange>
      </w:pPr>
      <w:ins w:id="899" w:author="Pablo Blanco Peris" w:date="2017-05-24T19:19:00Z">
        <w:r>
          <w:rPr>
            <w:rFonts w:ascii="Book Antiqua" w:hAnsi="Book Antiqua" w:cs="Times"/>
          </w:rPr>
          <w:t xml:space="preserve">Desde entonces, una gran cantidad de algoritmos han sido desarrollados, analizados y probados con </w:t>
        </w:r>
      </w:ins>
      <w:ins w:id="900" w:author="Pablo Blanco Peris" w:date="2017-05-24T19:20:00Z">
        <w:r>
          <w:rPr>
            <w:rFonts w:ascii="Book Antiqua" w:hAnsi="Book Antiqua" w:cs="Times"/>
          </w:rPr>
          <w:t>intención</w:t>
        </w:r>
      </w:ins>
      <w:ins w:id="901" w:author="Pablo Blanco Peris" w:date="2017-05-24T19:19:00Z">
        <w:r>
          <w:rPr>
            <w:rFonts w:ascii="Book Antiqua" w:hAnsi="Book Antiqua" w:cs="Times"/>
          </w:rPr>
          <w:t xml:space="preserve"> </w:t>
        </w:r>
      </w:ins>
      <w:ins w:id="902" w:author="Pablo Blanco Peris" w:date="2017-05-24T19:20:00Z">
        <w:r>
          <w:rPr>
            <w:rFonts w:ascii="Book Antiqua" w:hAnsi="Book Antiqua" w:cs="Times"/>
          </w:rPr>
          <w:t xml:space="preserve">de </w:t>
        </w:r>
      </w:ins>
      <w:ins w:id="903" w:author="Pablo Blanco Peris" w:date="2017-05-24T19:22:00Z">
        <w:r w:rsidR="00352FC9">
          <w:rPr>
            <w:rFonts w:ascii="Book Antiqua" w:hAnsi="Book Antiqua" w:cs="Times"/>
          </w:rPr>
          <w:t xml:space="preserve">verificar la integridad de las </w:t>
        </w:r>
      </w:ins>
      <w:ins w:id="904" w:author="Pablo Blanco Peris" w:date="2017-05-24T19:23:00Z">
        <w:r w:rsidR="00352FC9">
          <w:rPr>
            <w:rFonts w:ascii="Book Antiqua" w:hAnsi="Book Antiqua" w:cs="Times"/>
          </w:rPr>
          <w:t>imágenes</w:t>
        </w:r>
      </w:ins>
      <w:ins w:id="905" w:author="Pablo Blanco Peris" w:date="2017-05-24T19:22:00Z">
        <w:r w:rsidR="00352FC9">
          <w:rPr>
            <w:rFonts w:ascii="Book Antiqua" w:hAnsi="Book Antiqua" w:cs="Times"/>
          </w:rPr>
          <w:t xml:space="preserve"> </w:t>
        </w:r>
      </w:ins>
      <w:ins w:id="906" w:author="Pablo Blanco Peris" w:date="2017-05-24T19:23:00Z">
        <w:r w:rsidR="00352FC9">
          <w:rPr>
            <w:rFonts w:ascii="Book Antiqua" w:hAnsi="Book Antiqua" w:cs="Times"/>
          </w:rPr>
          <w:t>digitales a día de hoy.</w:t>
        </w:r>
      </w:ins>
    </w:p>
    <w:p w14:paraId="0C5DC064" w14:textId="77777777" w:rsidR="00352FC9" w:rsidRDefault="00352FC9">
      <w:pPr>
        <w:jc w:val="both"/>
        <w:rPr>
          <w:ins w:id="907" w:author="Pablo Blanco Peris" w:date="2017-05-24T19:23:00Z"/>
          <w:rFonts w:cs="Times"/>
        </w:rPr>
        <w:pPrChange w:id="908" w:author="Pablo Blanco Peris" w:date="2017-05-24T19:15:00Z">
          <w:pPr>
            <w:pStyle w:val="Ttulo1"/>
            <w:numPr>
              <w:numId w:val="19"/>
            </w:numPr>
            <w:ind w:left="284" w:hanging="284"/>
          </w:pPr>
        </w:pPrChange>
      </w:pPr>
    </w:p>
    <w:p w14:paraId="03AA6EFC" w14:textId="1F09CD0B" w:rsidR="00352FC9" w:rsidRDefault="00352FC9">
      <w:pPr>
        <w:jc w:val="both"/>
        <w:rPr>
          <w:ins w:id="909" w:author="Pablo Blanco Peris" w:date="2017-05-28T12:43:00Z"/>
          <w:rFonts w:ascii="Book Antiqua" w:hAnsi="Book Antiqua" w:cs="Times"/>
        </w:rPr>
        <w:pPrChange w:id="910" w:author="Pablo Blanco Peris" w:date="2017-05-24T19:15:00Z">
          <w:pPr>
            <w:pStyle w:val="Ttulo1"/>
            <w:numPr>
              <w:numId w:val="19"/>
            </w:numPr>
            <w:ind w:left="284" w:hanging="284"/>
          </w:pPr>
        </w:pPrChange>
      </w:pPr>
      <w:ins w:id="911" w:author="Pablo Blanco Peris" w:date="2017-05-24T19:23:00Z">
        <w:r>
          <w:rPr>
            <w:rFonts w:ascii="Book Antiqua" w:hAnsi="Book Antiqua" w:cs="Times"/>
          </w:rPr>
          <w:t xml:space="preserve">Debido a las diferentes técnicas de manipulación de imágenes, se han desarrollado diferentes </w:t>
        </w:r>
      </w:ins>
      <w:ins w:id="912" w:author="Pablo Blanco Peris" w:date="2017-05-24T19:24:00Z">
        <w:r>
          <w:rPr>
            <w:rFonts w:ascii="Book Antiqua" w:hAnsi="Book Antiqua" w:cs="Times"/>
          </w:rPr>
          <w:t>métodos</w:t>
        </w:r>
      </w:ins>
      <w:ins w:id="913" w:author="Pablo Blanco Peris" w:date="2017-05-24T19:23:00Z">
        <w:r>
          <w:rPr>
            <w:rFonts w:ascii="Book Antiqua" w:hAnsi="Book Antiqua" w:cs="Times"/>
          </w:rPr>
          <w:t xml:space="preserve"> </w:t>
        </w:r>
      </w:ins>
      <w:ins w:id="914" w:author="Pablo Blanco Peris" w:date="2017-05-24T19:24:00Z">
        <w:r>
          <w:rPr>
            <w:rFonts w:ascii="Book Antiqua" w:hAnsi="Book Antiqua" w:cs="Times"/>
          </w:rPr>
          <w:t>de detección.</w:t>
        </w:r>
      </w:ins>
    </w:p>
    <w:p w14:paraId="199AF3F3" w14:textId="77777777" w:rsidR="00976DCE" w:rsidRDefault="00976DCE">
      <w:pPr>
        <w:jc w:val="both"/>
        <w:rPr>
          <w:ins w:id="915" w:author="Pablo Blanco Peris" w:date="2017-05-28T12:43:00Z"/>
          <w:rFonts w:ascii="Book Antiqua" w:hAnsi="Book Antiqua" w:cs="Times"/>
        </w:rPr>
        <w:pPrChange w:id="916" w:author="Pablo Blanco Peris" w:date="2017-05-24T19:15:00Z">
          <w:pPr>
            <w:pStyle w:val="Ttulo1"/>
            <w:numPr>
              <w:numId w:val="19"/>
            </w:numPr>
            <w:ind w:left="284" w:hanging="284"/>
          </w:pPr>
        </w:pPrChange>
      </w:pPr>
    </w:p>
    <w:p w14:paraId="688D7A7B" w14:textId="77777777" w:rsidR="00976DCE" w:rsidRDefault="00976DCE">
      <w:pPr>
        <w:jc w:val="both"/>
        <w:rPr>
          <w:ins w:id="917" w:author="Pablo Blanco Peris" w:date="2017-05-28T12:43:00Z"/>
          <w:rFonts w:ascii="Book Antiqua" w:hAnsi="Book Antiqua" w:cs="Times"/>
        </w:rPr>
        <w:pPrChange w:id="918" w:author="Pablo Blanco Peris" w:date="2017-05-24T19:15:00Z">
          <w:pPr>
            <w:pStyle w:val="Ttulo1"/>
            <w:numPr>
              <w:numId w:val="19"/>
            </w:numPr>
            <w:ind w:left="284" w:hanging="284"/>
          </w:pPr>
        </w:pPrChange>
      </w:pPr>
    </w:p>
    <w:p w14:paraId="06BD04E8" w14:textId="1D3D41BF" w:rsidR="00207E44" w:rsidRDefault="00976DCE">
      <w:pPr>
        <w:jc w:val="both"/>
        <w:rPr>
          <w:ins w:id="919" w:author="Pablo Blanco Peris" w:date="2017-05-28T12:44:00Z"/>
          <w:rFonts w:ascii="Book Antiqua" w:hAnsi="Book Antiqua" w:cs="Times"/>
        </w:rPr>
        <w:pPrChange w:id="920" w:author="Pablo Blanco Peris" w:date="2017-05-24T19:15:00Z">
          <w:pPr>
            <w:pStyle w:val="Ttulo1"/>
            <w:numPr>
              <w:numId w:val="19"/>
            </w:numPr>
            <w:ind w:left="284" w:hanging="284"/>
          </w:pPr>
        </w:pPrChange>
      </w:pPr>
      <w:ins w:id="921"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922" w:author="Pablo Blanco Peris" w:date="2017-05-28T12:44:00Z">
        <w:r w:rsidR="00207E44">
          <w:rPr>
            <w:rFonts w:ascii="Book Antiqua" w:hAnsi="Book Antiqua" w:cs="Times"/>
          </w:rPr>
          <w:t xml:space="preserve"> de artículos</w:t>
        </w:r>
      </w:ins>
      <w:ins w:id="923" w:author="Pablo Blanco Peris" w:date="2017-05-28T12:47:00Z">
        <w:r w:rsidR="00207E44">
          <w:rPr>
            <w:rFonts w:ascii="Book Antiqua" w:hAnsi="Book Antiqua" w:cs="Times"/>
          </w:rPr>
          <w:t xml:space="preserve"> basados en</w:t>
        </w:r>
      </w:ins>
      <w:ins w:id="924" w:author="Pablo Blanco Peris" w:date="2017-05-28T12:44:00Z">
        <w:r w:rsidR="00207E44">
          <w:rPr>
            <w:rFonts w:ascii="Book Antiqua" w:hAnsi="Book Antiqua" w:cs="Times"/>
          </w:rPr>
          <w:t xml:space="preserve"> técnicas de identificación de imágenes manipuladas</w:t>
        </w:r>
      </w:ins>
      <w:ins w:id="925" w:author="Pablo Blanco Peris" w:date="2017-05-28T12:45:00Z">
        <w:r w:rsidR="00207E44">
          <w:rPr>
            <w:rFonts w:ascii="Book Antiqua" w:hAnsi="Book Antiqua" w:cs="Times"/>
          </w:rPr>
          <w:t xml:space="preserve"> según </w:t>
        </w:r>
      </w:ins>
      <w:ins w:id="926"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927" w:author="Pablo Blanco Peris" w:date="2017-05-28T12:46:00Z">
        <w:r w:rsidR="00207E44">
          <w:rPr>
            <w:rFonts w:ascii="Book Antiqua" w:hAnsi="Book Antiqua" w:cs="Times"/>
            <w:noProof/>
          </w:rPr>
          <w:t>[5]</w:t>
        </w:r>
        <w:r w:rsidR="00207E44">
          <w:rPr>
            <w:rFonts w:ascii="Book Antiqua" w:hAnsi="Book Antiqua" w:cs="Times"/>
          </w:rPr>
          <w:fldChar w:fldCharType="end"/>
        </w:r>
      </w:ins>
      <w:ins w:id="928" w:author="Pablo Blanco Peris" w:date="2017-05-28T12:44:00Z">
        <w:r w:rsidR="00207E44">
          <w:rPr>
            <w:rFonts w:ascii="Book Antiqua" w:hAnsi="Book Antiqua" w:cs="Times"/>
          </w:rPr>
          <w:t>.</w:t>
        </w:r>
      </w:ins>
    </w:p>
    <w:p w14:paraId="23B18AE8" w14:textId="672F3435" w:rsidR="00207E44" w:rsidRDefault="00207E44" w:rsidP="00E24D15">
      <w:pPr>
        <w:jc w:val="center"/>
        <w:rPr>
          <w:ins w:id="929" w:author="Pablo Blanco Peris" w:date="2017-05-24T19:19:00Z"/>
          <w:rFonts w:cs="Times"/>
        </w:rPr>
        <w:pPrChange w:id="930" w:author="Pablo Blanco Peris" w:date="2017-05-28T12:50:00Z">
          <w:pPr>
            <w:pStyle w:val="Ttulo1"/>
            <w:numPr>
              <w:numId w:val="19"/>
            </w:numPr>
            <w:ind w:left="284" w:hanging="284"/>
          </w:pPr>
        </w:pPrChange>
      </w:pPr>
      <w:ins w:id="931" w:author="Pablo Blanco Peris" w:date="2017-05-28T12:45:00Z">
        <w:r w:rsidRPr="00207E44">
          <w:rPr>
            <w:rFonts w:cs="Times"/>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932" w:author="Pablo Blanco Peris" w:date="2017-05-24T19:15:00Z">
            <w:rPr>
              <w:bCs/>
              <w:smallCaps w:val="0"/>
            </w:rPr>
          </w:rPrChange>
        </w:rPr>
        <w:pPrChange w:id="933"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934" w:name="_Toc483414160"/>
      <w:r>
        <w:rPr>
          <w:bCs/>
          <w:sz w:val="30"/>
          <w:szCs w:val="28"/>
        </w:rPr>
        <w:t>Técnicas de identificación de manipulaciones copia-pega</w:t>
      </w:r>
      <w:bookmarkEnd w:id="934"/>
    </w:p>
    <w:p w14:paraId="61715976" w14:textId="77777777" w:rsidR="00F30566" w:rsidRDefault="00F30566" w:rsidP="00F30566"/>
    <w:p w14:paraId="5A8FCEDB" w14:textId="77777777" w:rsidR="00194F2C" w:rsidRDefault="00194F2C">
      <w:pPr>
        <w:jc w:val="both"/>
        <w:rPr>
          <w:rFonts w:ascii="Book Antiqua" w:hAnsi="Book Antiqua" w:cs="Times"/>
        </w:rPr>
        <w:pPrChange w:id="935"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936"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937"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938"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939" w:author="Pablo Blanco Peris" w:date="2017-05-28T12:46:00Z">
        <w:r w:rsidR="00207E44">
          <w:rPr>
            <w:rFonts w:ascii="Book Antiqua" w:hAnsi="Book Antiqua" w:cs="Times"/>
            <w:noProof/>
          </w:rPr>
          <w:t>[6]</w:t>
        </w:r>
      </w:ins>
      <w:del w:id="940" w:author="Pablo Blanco Peris" w:date="2017-05-28T12:46:00Z">
        <w:r w:rsidR="00843D83" w:rsidRPr="00207E44" w:rsidDel="00207E44">
          <w:rPr>
            <w:rFonts w:ascii="Book Antiqua" w:hAnsi="Book Antiqua" w:cs="Times"/>
            <w:noProof/>
            <w:rPrChange w:id="941" w:author="Pablo Blanco Peris" w:date="2017-05-28T12:46:00Z">
              <w:rPr>
                <w:rFonts w:ascii="Book Antiqua" w:hAnsi="Book Antiqua" w:cs="Times"/>
                <w:noProof/>
              </w:rPr>
            </w:rPrChange>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942"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943"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944"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945"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946" w:author="Pablo Blanco Peris" w:date="2017-05-24T17:58:00Z">
          <w:pPr/>
        </w:pPrChange>
      </w:pPr>
    </w:p>
    <w:p w14:paraId="406AE628" w14:textId="12D112A5" w:rsidR="00557814" w:rsidRDefault="00EF2372">
      <w:pPr>
        <w:jc w:val="both"/>
        <w:rPr>
          <w:rFonts w:ascii="Book Antiqua" w:hAnsi="Book Antiqua" w:cs="Times"/>
        </w:rPr>
        <w:pPrChange w:id="947"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948"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949"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950" w:author="Pablo Blanco Peris" w:date="2017-05-28T12:46:00Z">
        <w:r w:rsidR="00207E44">
          <w:rPr>
            <w:rFonts w:ascii="Book Antiqua" w:hAnsi="Book Antiqua" w:cs="Times"/>
            <w:noProof/>
          </w:rPr>
          <w:t>[7]</w:t>
        </w:r>
      </w:ins>
      <w:del w:id="951" w:author="Pablo Blanco Peris" w:date="2017-05-28T12:46:00Z">
        <w:r w:rsidR="00932CC4" w:rsidRPr="00207E44" w:rsidDel="00207E44">
          <w:rPr>
            <w:rFonts w:ascii="Book Antiqua" w:hAnsi="Book Antiqua" w:cs="Times"/>
            <w:noProof/>
            <w:rPrChange w:id="952" w:author="Pablo Blanco Peris" w:date="2017-05-28T12:46:00Z">
              <w:rPr>
                <w:rFonts w:ascii="Book Antiqua" w:hAnsi="Book Antiqua" w:cs="Times"/>
                <w:noProof/>
              </w:rPr>
            </w:rPrChange>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953"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954"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955"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956"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957" w:author="Pablo Blanco Peris" w:date="2017-05-28T13:38:00Z">
        <w:r w:rsidR="00E64B63">
          <w:rPr>
            <w:rFonts w:ascii="Book Antiqua" w:hAnsi="Book Antiqua" w:cs="Times"/>
            <w:noProof/>
            <w:lang w:val="es-ES_tradnl"/>
          </w:rPr>
          <w:t>[9]</w:t>
        </w:r>
      </w:ins>
      <w:del w:id="958" w:author="Pablo Blanco Peris" w:date="2017-05-28T13:38:00Z">
        <w:r w:rsidR="007A7A34" w:rsidRPr="00E64B63" w:rsidDel="00E64B63">
          <w:rPr>
            <w:rFonts w:ascii="Book Antiqua" w:hAnsi="Book Antiqua" w:cs="Times"/>
            <w:noProof/>
            <w:lang w:val="es-ES_tradnl"/>
            <w:rPrChange w:id="959" w:author="Pablo Blanco Peris" w:date="2017-05-28T13:38:00Z">
              <w:rPr>
                <w:rFonts w:ascii="Book Antiqua" w:hAnsi="Book Antiqua" w:cs="Times"/>
                <w:noProof/>
                <w:lang w:val="es-ES_tradnl"/>
              </w:rPr>
            </w:rPrChange>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960"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961"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962"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963" w:author="Pablo Blanco Peris" w:date="2017-05-28T12:46:00Z">
        <w:r w:rsidR="00207E44">
          <w:rPr>
            <w:rFonts w:ascii="Book Antiqua" w:hAnsi="Book Antiqua"/>
            <w:noProof/>
          </w:rPr>
          <w:t>[7]</w:t>
        </w:r>
      </w:ins>
      <w:del w:id="964" w:author="Pablo Blanco Peris" w:date="2017-05-28T12:46:00Z">
        <w:r w:rsidRPr="00207E44" w:rsidDel="00207E44">
          <w:rPr>
            <w:rFonts w:ascii="Book Antiqua" w:hAnsi="Book Antiqua"/>
            <w:noProof/>
            <w:rPrChange w:id="965" w:author="Pablo Blanco Peris" w:date="2017-05-28T12:46:00Z">
              <w:rPr>
                <w:rFonts w:ascii="Book Antiqua" w:hAnsi="Book Antiqua"/>
                <w:noProof/>
              </w:rPr>
            </w:rPrChange>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966"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967"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968" w:author="Pablo Blanco Peris" w:date="2017-05-24T17:58:00Z">
            <w:rPr>
              <w:lang w:val="es-ES_tradnl" w:eastAsia="es-ES_tradnl"/>
            </w:rPr>
          </w:rPrChange>
        </w:rPr>
        <w:t>ω = 0.6</w:t>
      </w:r>
    </w:p>
    <w:p w14:paraId="244656BC" w14:textId="77777777" w:rsidR="00E24D15" w:rsidRDefault="00E24D15" w:rsidP="00E24D15">
      <w:pPr>
        <w:pStyle w:val="Ttulo2"/>
        <w:rPr>
          <w:ins w:id="969" w:author="Pablo Blanco Peris" w:date="2017-05-28T12:52:00Z"/>
          <w:bCs/>
          <w:sz w:val="30"/>
          <w:szCs w:val="28"/>
        </w:rPr>
        <w:pPrChange w:id="970" w:author="Pablo Blanco Peris" w:date="2017-05-28T12:52:00Z">
          <w:pPr>
            <w:pStyle w:val="Ttulo2"/>
          </w:pPr>
        </w:pPrChange>
      </w:pPr>
      <w:bookmarkStart w:id="971" w:name="_Toc483414161"/>
    </w:p>
    <w:p w14:paraId="23129808" w14:textId="77777777" w:rsidR="00E24D15" w:rsidRPr="00DE7EEA" w:rsidRDefault="00E24D15" w:rsidP="00E24D15">
      <w:pPr>
        <w:pStyle w:val="Ttulo2"/>
        <w:numPr>
          <w:ilvl w:val="1"/>
          <w:numId w:val="19"/>
        </w:numPr>
        <w:rPr>
          <w:ins w:id="972" w:author="Pablo Blanco Peris" w:date="2017-05-28T12:52:00Z"/>
          <w:bCs/>
          <w:sz w:val="30"/>
          <w:szCs w:val="28"/>
        </w:rPr>
        <w:pPrChange w:id="973" w:author="Pablo Blanco Peris" w:date="2017-05-28T12:52:00Z">
          <w:pPr>
            <w:pStyle w:val="Ttulo2"/>
            <w:numPr>
              <w:ilvl w:val="1"/>
              <w:numId w:val="35"/>
            </w:numPr>
            <w:ind w:left="792" w:hanging="432"/>
          </w:pPr>
        </w:pPrChange>
      </w:pPr>
      <w:ins w:id="974" w:author="Pablo Blanco Peris" w:date="2017-05-28T12:52:00Z">
        <w:r>
          <w:rPr>
            <w:bCs/>
            <w:sz w:val="30"/>
            <w:szCs w:val="28"/>
          </w:rPr>
          <w:t>Técnicas de identificación de manipulaciones copia-pega</w:t>
        </w:r>
      </w:ins>
    </w:p>
    <w:p w14:paraId="20342B72" w14:textId="77777777" w:rsidR="00E24D15" w:rsidRDefault="00F30566" w:rsidP="00E24D15">
      <w:pPr>
        <w:pStyle w:val="Ttulo2"/>
        <w:rPr>
          <w:ins w:id="975" w:author="Pablo Blanco Peris" w:date="2017-05-28T12:52:00Z"/>
          <w:bCs/>
          <w:sz w:val="30"/>
          <w:szCs w:val="28"/>
        </w:rPr>
        <w:pPrChange w:id="976" w:author="Pablo Blanco Peris" w:date="2017-05-28T12:52:00Z">
          <w:pPr>
            <w:pStyle w:val="Ttulo2"/>
          </w:pPr>
        </w:pPrChange>
      </w:pPr>
      <w:del w:id="977"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rsidP="00E24D15">
      <w:pPr>
        <w:pStyle w:val="Ttulo2"/>
        <w:rPr>
          <w:ins w:id="978" w:author="Pablo Blanco Peris" w:date="2017-05-28T12:52:00Z"/>
          <w:bCs/>
          <w:sz w:val="30"/>
          <w:szCs w:val="28"/>
        </w:rPr>
        <w:pPrChange w:id="979" w:author="Pablo Blanco Peris" w:date="2017-05-28T12:52:00Z">
          <w:pPr>
            <w:pStyle w:val="Ttulo2"/>
          </w:pPr>
        </w:pPrChange>
      </w:pPr>
    </w:p>
    <w:p w14:paraId="6AF91289" w14:textId="15B776E0" w:rsidR="00F30566" w:rsidRPr="00DE7EEA" w:rsidDel="00E24D15" w:rsidRDefault="00F30566" w:rsidP="00E24D15">
      <w:pPr>
        <w:pStyle w:val="Ttulo2"/>
        <w:rPr>
          <w:del w:id="980" w:author="Pablo Blanco Peris" w:date="2017-05-28T12:53:00Z"/>
          <w:bCs/>
          <w:sz w:val="30"/>
          <w:szCs w:val="28"/>
        </w:rPr>
        <w:pPrChange w:id="981" w:author="Pablo Blanco Peris" w:date="2017-05-28T12:52:00Z">
          <w:pPr>
            <w:pStyle w:val="Ttulo2"/>
          </w:pPr>
        </w:pPrChange>
      </w:pPr>
      <w:del w:id="982" w:author="Pablo Blanco Peris" w:date="2017-05-28T12:53:00Z">
        <w:r w:rsidRPr="00DE7EEA" w:rsidDel="00E24D15">
          <w:rPr>
            <w:bCs/>
            <w:sz w:val="30"/>
            <w:szCs w:val="28"/>
          </w:rPr>
          <w:delText>Integridad de imagen JPEG</w:delText>
        </w:r>
        <w:bookmarkEnd w:id="971"/>
      </w:del>
    </w:p>
    <w:p w14:paraId="7049017C" w14:textId="701DC267" w:rsidR="00F30566" w:rsidRPr="00DE7EEA" w:rsidDel="00E24D15" w:rsidRDefault="00F30566" w:rsidP="00F30566">
      <w:pPr>
        <w:pStyle w:val="Ttulo2"/>
        <w:rPr>
          <w:del w:id="983" w:author="Pablo Blanco Peris" w:date="2017-05-28T12:53:00Z"/>
          <w:bCs/>
          <w:sz w:val="30"/>
          <w:szCs w:val="28"/>
        </w:rPr>
      </w:pPr>
      <w:bookmarkStart w:id="984" w:name="_Toc483414162"/>
      <w:del w:id="985" w:author="Pablo Blanco Peris" w:date="2017-05-28T12:53:00Z">
        <w:r w:rsidRPr="00DE7EEA" w:rsidDel="00E24D15">
          <w:rPr>
            <w:bCs/>
            <w:sz w:val="30"/>
            <w:szCs w:val="28"/>
          </w:rPr>
          <w:delText>4.3 Otros formatos</w:delText>
        </w:r>
        <w:bookmarkEnd w:id="984"/>
      </w:del>
    </w:p>
    <w:p w14:paraId="034D2986" w14:textId="6D521E8F" w:rsidR="005907EE" w:rsidDel="00E24D15" w:rsidRDefault="00F30566" w:rsidP="00F30566">
      <w:pPr>
        <w:rPr>
          <w:del w:id="986" w:author="Pablo Blanco Peris" w:date="2017-05-28T12:53:00Z"/>
        </w:rPr>
      </w:pPr>
      <w:del w:id="987" w:author="Pablo Blanco Peris" w:date="2017-05-28T12:53:00Z">
        <w:r w:rsidRPr="00DE7EEA" w:rsidDel="00E24D15">
          <w:rPr>
            <w:bCs/>
            <w:sz w:val="30"/>
            <w:szCs w:val="28"/>
          </w:rPr>
          <w:delText>4.4 Técnicas que emplean formato JPEG</w:delText>
        </w:r>
      </w:del>
    </w:p>
    <w:p w14:paraId="430CE745" w14:textId="37F573C6" w:rsidR="00F30566" w:rsidRPr="005907EE" w:rsidRDefault="00F30566" w:rsidP="00E24D15">
      <w:pPr>
        <w:pStyle w:val="Ttulo1"/>
        <w:numPr>
          <w:ilvl w:val="0"/>
          <w:numId w:val="35"/>
        </w:numPr>
        <w:ind w:left="284" w:hanging="284"/>
        <w:rPr>
          <w:bCs/>
          <w:smallCaps w:val="0"/>
        </w:rPr>
      </w:pPr>
      <w:bookmarkStart w:id="988" w:name="_Toc483414163"/>
      <w:r w:rsidRPr="005907EE">
        <w:rPr>
          <w:bCs/>
          <w:smallCaps w:val="0"/>
        </w:rPr>
        <w:lastRenderedPageBreak/>
        <w:t>FORMATO COMPRESIÓN JPG</w:t>
      </w:r>
      <w:bookmarkEnd w:id="988"/>
    </w:p>
    <w:p w14:paraId="61111097" w14:textId="77777777" w:rsidR="00F30566" w:rsidRDefault="00F30566" w:rsidP="00F30566"/>
    <w:p w14:paraId="66B6587B" w14:textId="77777777" w:rsidR="00F30566" w:rsidRPr="00DE7EEA" w:rsidRDefault="00F30566" w:rsidP="00F30566">
      <w:pPr>
        <w:pStyle w:val="Ttulo2"/>
        <w:rPr>
          <w:bCs/>
          <w:sz w:val="30"/>
          <w:szCs w:val="28"/>
        </w:rPr>
      </w:pPr>
      <w:bookmarkStart w:id="989" w:name="_Toc483414164"/>
      <w:r w:rsidRPr="00DE7EEA">
        <w:rPr>
          <w:bCs/>
          <w:sz w:val="30"/>
          <w:szCs w:val="28"/>
        </w:rPr>
        <w:t>4.1 Estándar JPEG</w:t>
      </w:r>
      <w:bookmarkEnd w:id="989"/>
    </w:p>
    <w:p w14:paraId="7C6D4889" w14:textId="77777777" w:rsidR="00F30566" w:rsidRDefault="00F30566" w:rsidP="00F30566"/>
    <w:p w14:paraId="0784B884"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61293C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1016053"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77777777" w:rsidR="00F30566" w:rsidRPr="00DE7EEA" w:rsidRDefault="00F30566" w:rsidP="00F30566">
      <w:pPr>
        <w:pStyle w:val="Ttulo2"/>
        <w:rPr>
          <w:bCs/>
          <w:sz w:val="30"/>
          <w:szCs w:val="28"/>
        </w:rPr>
      </w:pPr>
      <w:bookmarkStart w:id="990" w:name="_Toc483414165"/>
      <w:r w:rsidRPr="00DE7EEA">
        <w:rPr>
          <w:bCs/>
          <w:sz w:val="30"/>
          <w:szCs w:val="28"/>
        </w:rPr>
        <w:t>4.2 Integridad de imagen JPEG</w:t>
      </w:r>
      <w:bookmarkEnd w:id="990"/>
    </w:p>
    <w:p w14:paraId="3302452A" w14:textId="77777777" w:rsidR="00F30566" w:rsidRPr="00DE7EEA" w:rsidRDefault="00F30566" w:rsidP="00F30566">
      <w:pPr>
        <w:pStyle w:val="Ttulo2"/>
        <w:rPr>
          <w:bCs/>
          <w:sz w:val="30"/>
          <w:szCs w:val="28"/>
        </w:rPr>
      </w:pPr>
      <w:bookmarkStart w:id="991" w:name="_Toc483414166"/>
      <w:r w:rsidRPr="00DE7EEA">
        <w:rPr>
          <w:bCs/>
          <w:sz w:val="30"/>
          <w:szCs w:val="28"/>
        </w:rPr>
        <w:t>4.3 Otros formatos</w:t>
      </w:r>
      <w:bookmarkEnd w:id="991"/>
    </w:p>
    <w:p w14:paraId="7924350B" w14:textId="77777777" w:rsidR="00F30566" w:rsidRPr="00DE7EEA" w:rsidRDefault="00F30566" w:rsidP="00F30566">
      <w:pPr>
        <w:pStyle w:val="Ttulo2"/>
        <w:rPr>
          <w:bCs/>
          <w:sz w:val="30"/>
          <w:szCs w:val="28"/>
        </w:rPr>
      </w:pPr>
      <w:bookmarkStart w:id="992" w:name="_Toc483414167"/>
      <w:r w:rsidRPr="00DE7EEA">
        <w:rPr>
          <w:bCs/>
          <w:sz w:val="30"/>
          <w:szCs w:val="28"/>
        </w:rPr>
        <w:t>4.4 Técnicas que emplean formato JPEG</w:t>
      </w:r>
      <w:bookmarkEnd w:id="992"/>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E64B63" w:rsidDel="00AE5C11" w:rsidRDefault="00156A1D">
      <w:pPr>
        <w:pStyle w:val="Bibliografa1"/>
        <w:rPr>
          <w:del w:id="993" w:author="Pablo Blanco Peris" w:date="2017-05-24T17:20:00Z"/>
          <w:rFonts w:ascii="Book Antiqua" w:hAnsi="Book Antiqua"/>
          <w:rPrChange w:id="994" w:author="Pablo Blanco Peris" w:date="2017-05-28T13:38:00Z">
            <w:rPr>
              <w:del w:id="995" w:author="Pablo Blanco Peris" w:date="2017-05-24T17:20:00Z"/>
            </w:rPr>
          </w:rPrChange>
        </w:rPr>
      </w:pPr>
      <w:r>
        <w:fldChar w:fldCharType="begin"/>
      </w:r>
      <w:r w:rsidR="007A7A34">
        <w:instrText xml:space="preserve"> ADDIN ZOTERO_BIBL {"custom":[]} CSL_BIBLIOGRAPHY </w:instrText>
      </w:r>
      <w:r>
        <w:fldChar w:fldCharType="separate"/>
      </w:r>
      <w:del w:id="996" w:author="Pablo Blanco Peris" w:date="2017-05-24T17:20:00Z">
        <w:r w:rsidR="00843D83" w:rsidRPr="00E64B63" w:rsidDel="00AE5C11">
          <w:rPr>
            <w:rFonts w:ascii="Book Antiqua" w:hAnsi="Book Antiqua"/>
            <w:rPrChange w:id="997" w:author="Pablo Blanco Peris" w:date="2017-05-28T13:38:00Z">
              <w:rPr/>
            </w:rPrChange>
          </w:rPr>
          <w:delText>[1]</w:delText>
        </w:r>
        <w:r w:rsidR="00843D83" w:rsidRPr="00E64B63" w:rsidDel="00AE5C11">
          <w:rPr>
            <w:rFonts w:ascii="Book Antiqua" w:hAnsi="Book Antiqua"/>
            <w:rPrChange w:id="998" w:author="Pablo Blanco Peris" w:date="2017-05-28T13:38:00Z">
              <w:rPr/>
            </w:rPrChange>
          </w:rPr>
          <w:tab/>
          <w:delText>M. A. R. García, «Análisis forense en imágenes digitales», 2009.</w:delText>
        </w:r>
      </w:del>
    </w:p>
    <w:p w14:paraId="58EAD503" w14:textId="2D336475" w:rsidR="00843D83" w:rsidRPr="00E64B63" w:rsidDel="00AE5C11" w:rsidRDefault="00843D83">
      <w:pPr>
        <w:pStyle w:val="Bibliografa1"/>
        <w:rPr>
          <w:del w:id="999" w:author="Pablo Blanco Peris" w:date="2017-05-24T17:20:00Z"/>
          <w:rFonts w:ascii="Book Antiqua" w:hAnsi="Book Antiqua"/>
          <w:rPrChange w:id="1000" w:author="Pablo Blanco Peris" w:date="2017-05-28T13:38:00Z">
            <w:rPr>
              <w:del w:id="1001" w:author="Pablo Blanco Peris" w:date="2017-05-24T17:20:00Z"/>
            </w:rPr>
          </w:rPrChange>
        </w:rPr>
      </w:pPr>
      <w:del w:id="1002" w:author="Pablo Blanco Peris" w:date="2017-05-24T17:20:00Z">
        <w:r w:rsidRPr="00E64B63" w:rsidDel="00AE5C11">
          <w:rPr>
            <w:rFonts w:ascii="Book Antiqua" w:hAnsi="Book Antiqua"/>
            <w:rPrChange w:id="1003" w:author="Pablo Blanco Peris" w:date="2017-05-28T13:38:00Z">
              <w:rPr/>
            </w:rPrChange>
          </w:rPr>
          <w:delText>[2]</w:delText>
        </w:r>
        <w:r w:rsidRPr="00E64B63" w:rsidDel="00AE5C11">
          <w:rPr>
            <w:rFonts w:ascii="Book Antiqua" w:hAnsi="Book Antiqua"/>
            <w:rPrChange w:id="1004" w:author="Pablo Blanco Peris" w:date="2017-05-28T13:38:00Z">
              <w:rPr/>
            </w:rPrChange>
          </w:rPr>
          <w:tab/>
          <w:delText xml:space="preserve">Q. Liu </w:delText>
        </w:r>
        <w:r w:rsidRPr="00E64B63" w:rsidDel="00AE5C11">
          <w:rPr>
            <w:rFonts w:ascii="Book Antiqua" w:hAnsi="Book Antiqua"/>
            <w:i/>
            <w:rPrChange w:id="1005" w:author="Pablo Blanco Peris" w:date="2017-05-28T13:38:00Z">
              <w:rPr>
                <w:i/>
              </w:rPr>
            </w:rPrChange>
          </w:rPr>
          <w:delText>et al.</w:delText>
        </w:r>
        <w:r w:rsidRPr="00E64B63" w:rsidDel="00AE5C11">
          <w:rPr>
            <w:rFonts w:ascii="Book Antiqua" w:hAnsi="Book Antiqua"/>
            <w:rPrChange w:id="1006" w:author="Pablo Blanco Peris" w:date="2017-05-28T13:38:00Z">
              <w:rPr/>
            </w:rPrChange>
          </w:rPr>
          <w:delText xml:space="preserve">, «Detection of JPEG double compression and identification of smartphone image source and post-capture manipulation», </w:delText>
        </w:r>
        <w:r w:rsidRPr="00E64B63" w:rsidDel="00AE5C11">
          <w:rPr>
            <w:rFonts w:ascii="Book Antiqua" w:hAnsi="Book Antiqua"/>
            <w:i/>
            <w:rPrChange w:id="1007" w:author="Pablo Blanco Peris" w:date="2017-05-28T13:38:00Z">
              <w:rPr>
                <w:i/>
              </w:rPr>
            </w:rPrChange>
          </w:rPr>
          <w:delText>Appl. Intell.</w:delText>
        </w:r>
        <w:r w:rsidRPr="00E64B63" w:rsidDel="00AE5C11">
          <w:rPr>
            <w:rFonts w:ascii="Book Antiqua" w:hAnsi="Book Antiqua"/>
            <w:rPrChange w:id="1008" w:author="Pablo Blanco Peris" w:date="2017-05-28T13:38:00Z">
              <w:rPr/>
            </w:rPrChange>
          </w:rPr>
          <w:delText>, vol. 39, n.</w:delText>
        </w:r>
        <w:r w:rsidRPr="00E64B63" w:rsidDel="00AE5C11">
          <w:rPr>
            <w:rFonts w:ascii="Book Antiqua" w:hAnsi="Book Antiqua"/>
            <w:vertAlign w:val="superscript"/>
            <w:rPrChange w:id="1009" w:author="Pablo Blanco Peris" w:date="2017-05-28T13:38:00Z">
              <w:rPr>
                <w:vertAlign w:val="superscript"/>
              </w:rPr>
            </w:rPrChange>
          </w:rPr>
          <w:delText>o</w:delText>
        </w:r>
        <w:r w:rsidRPr="00E64B63" w:rsidDel="00AE5C11">
          <w:rPr>
            <w:rFonts w:ascii="Book Antiqua" w:hAnsi="Book Antiqua"/>
            <w:rPrChange w:id="1010" w:author="Pablo Blanco Peris" w:date="2017-05-28T13:38:00Z">
              <w:rPr/>
            </w:rPrChange>
          </w:rPr>
          <w:delText xml:space="preserve"> 4, pp. 705-726, 2013.</w:delText>
        </w:r>
      </w:del>
    </w:p>
    <w:p w14:paraId="43FAB0C7" w14:textId="1241C3FA" w:rsidR="00843D83" w:rsidRPr="00E64B63" w:rsidDel="00AE5C11" w:rsidRDefault="00843D83">
      <w:pPr>
        <w:pStyle w:val="Bibliografa1"/>
        <w:rPr>
          <w:del w:id="1011" w:author="Pablo Blanco Peris" w:date="2017-05-24T17:20:00Z"/>
          <w:rFonts w:ascii="Book Antiqua" w:hAnsi="Book Antiqua"/>
          <w:rPrChange w:id="1012" w:author="Pablo Blanco Peris" w:date="2017-05-28T13:38:00Z">
            <w:rPr>
              <w:del w:id="1013" w:author="Pablo Blanco Peris" w:date="2017-05-24T17:20:00Z"/>
            </w:rPr>
          </w:rPrChange>
        </w:rPr>
      </w:pPr>
      <w:del w:id="1014" w:author="Pablo Blanco Peris" w:date="2017-05-24T17:20:00Z">
        <w:r w:rsidRPr="00E64B63" w:rsidDel="00AE5C11">
          <w:rPr>
            <w:rFonts w:ascii="Book Antiqua" w:hAnsi="Book Antiqua"/>
            <w:rPrChange w:id="1015" w:author="Pablo Blanco Peris" w:date="2017-05-28T13:38:00Z">
              <w:rPr/>
            </w:rPrChange>
          </w:rPr>
          <w:delText>[3]</w:delText>
        </w:r>
        <w:r w:rsidRPr="00E64B63" w:rsidDel="00AE5C11">
          <w:rPr>
            <w:rFonts w:ascii="Book Antiqua" w:hAnsi="Book Antiqua"/>
            <w:rPrChange w:id="1016" w:author="Pablo Blanco Peris" w:date="2017-05-28T13:38:00Z">
              <w:rPr/>
            </w:rPrChange>
          </w:rPr>
          <w:tab/>
          <w:delText xml:space="preserve">M. Boutell y J. Luo, «Beyond Pixels: Exploiting Camera Metadata for Photo Classification», </w:delText>
        </w:r>
        <w:r w:rsidRPr="00E64B63" w:rsidDel="00AE5C11">
          <w:rPr>
            <w:rFonts w:ascii="Book Antiqua" w:hAnsi="Book Antiqua"/>
            <w:i/>
            <w:rPrChange w:id="1017" w:author="Pablo Blanco Peris" w:date="2017-05-28T13:38:00Z">
              <w:rPr>
                <w:i/>
              </w:rPr>
            </w:rPrChange>
          </w:rPr>
          <w:delText>Pattern Recogn</w:delText>
        </w:r>
        <w:r w:rsidRPr="00E64B63" w:rsidDel="00AE5C11">
          <w:rPr>
            <w:rFonts w:ascii="Book Antiqua" w:hAnsi="Book Antiqua"/>
            <w:rPrChange w:id="1018" w:author="Pablo Blanco Peris" w:date="2017-05-28T13:38:00Z">
              <w:rPr/>
            </w:rPrChange>
          </w:rPr>
          <w:delText>, vol. 38, n.</w:delText>
        </w:r>
        <w:r w:rsidRPr="00E64B63" w:rsidDel="00AE5C11">
          <w:rPr>
            <w:rFonts w:ascii="Book Antiqua" w:hAnsi="Book Antiqua"/>
            <w:vertAlign w:val="superscript"/>
            <w:rPrChange w:id="1019" w:author="Pablo Blanco Peris" w:date="2017-05-28T13:38:00Z">
              <w:rPr>
                <w:vertAlign w:val="superscript"/>
              </w:rPr>
            </w:rPrChange>
          </w:rPr>
          <w:delText>o</w:delText>
        </w:r>
        <w:r w:rsidRPr="00E64B63" w:rsidDel="00AE5C11">
          <w:rPr>
            <w:rFonts w:ascii="Book Antiqua" w:hAnsi="Book Antiqua"/>
            <w:rPrChange w:id="1020" w:author="Pablo Blanco Peris" w:date="2017-05-28T13:38:00Z">
              <w:rPr/>
            </w:rPrChange>
          </w:rPr>
          <w:delText xml:space="preserve"> 6, pp. 935–946, jun. 2005.</w:delText>
        </w:r>
      </w:del>
    </w:p>
    <w:p w14:paraId="035C9039" w14:textId="706DCB42" w:rsidR="00843D83" w:rsidRPr="00E64B63" w:rsidDel="00AE5C11" w:rsidRDefault="00843D83">
      <w:pPr>
        <w:pStyle w:val="Bibliografa1"/>
        <w:rPr>
          <w:del w:id="1021" w:author="Pablo Blanco Peris" w:date="2017-05-24T17:20:00Z"/>
          <w:rFonts w:ascii="Book Antiqua" w:hAnsi="Book Antiqua"/>
          <w:rPrChange w:id="1022" w:author="Pablo Blanco Peris" w:date="2017-05-28T13:38:00Z">
            <w:rPr>
              <w:del w:id="1023" w:author="Pablo Blanco Peris" w:date="2017-05-24T17:20:00Z"/>
            </w:rPr>
          </w:rPrChange>
        </w:rPr>
      </w:pPr>
      <w:del w:id="1024" w:author="Pablo Blanco Peris" w:date="2017-05-24T17:20:00Z">
        <w:r w:rsidRPr="00E64B63" w:rsidDel="00AE5C11">
          <w:rPr>
            <w:rFonts w:ascii="Book Antiqua" w:hAnsi="Book Antiqua"/>
            <w:rPrChange w:id="1025" w:author="Pablo Blanco Peris" w:date="2017-05-28T13:38:00Z">
              <w:rPr/>
            </w:rPrChange>
          </w:rPr>
          <w:delText>[4]</w:delText>
        </w:r>
        <w:r w:rsidRPr="00E64B63" w:rsidDel="00AE5C11">
          <w:rPr>
            <w:rFonts w:ascii="Book Antiqua" w:hAnsi="Book Antiqua"/>
            <w:rPrChange w:id="1026" w:author="Pablo Blanco Peris" w:date="2017-05-28T13:38:00Z">
              <w:rPr/>
            </w:rPrChange>
          </w:rPr>
          <w:tab/>
          <w:delText xml:space="preserve">C. L. Lai y Y. S. Chen, </w:delText>
        </w:r>
        <w:r w:rsidRPr="00E64B63" w:rsidDel="00AE5C11">
          <w:rPr>
            <w:rFonts w:ascii="Book Antiqua" w:hAnsi="Book Antiqua"/>
            <w:i/>
            <w:rPrChange w:id="1027" w:author="Pablo Blanco Peris" w:date="2017-05-28T13:38:00Z">
              <w:rPr>
                <w:i/>
              </w:rPr>
            </w:rPrChange>
          </w:rPr>
          <w:delText>2009 Int. Conf. Mach. Learn. Cybern.</w:delText>
        </w:r>
        <w:r w:rsidRPr="00E64B63" w:rsidDel="00AE5C11">
          <w:rPr>
            <w:rFonts w:ascii="Book Antiqua" w:hAnsi="Book Antiqua"/>
            <w:rPrChange w:id="1028" w:author="Pablo Blanco Peris" w:date="2017-05-28T13:38:00Z">
              <w:rPr/>
            </w:rPrChange>
          </w:rPr>
          <w:delText>, vol. 5, pp. 2991–2998, jul. 2009.</w:delText>
        </w:r>
      </w:del>
    </w:p>
    <w:p w14:paraId="11158A97" w14:textId="2EA04A0C" w:rsidR="00843D83" w:rsidRPr="00E64B63" w:rsidDel="00AE5C11" w:rsidRDefault="00843D83">
      <w:pPr>
        <w:pStyle w:val="Bibliografa1"/>
        <w:rPr>
          <w:del w:id="1029" w:author="Pablo Blanco Peris" w:date="2017-05-24T17:20:00Z"/>
          <w:rFonts w:ascii="Book Antiqua" w:hAnsi="Book Antiqua"/>
          <w:rPrChange w:id="1030" w:author="Pablo Blanco Peris" w:date="2017-05-28T13:38:00Z">
            <w:rPr>
              <w:del w:id="1031" w:author="Pablo Blanco Peris" w:date="2017-05-24T17:20:00Z"/>
            </w:rPr>
          </w:rPrChange>
        </w:rPr>
      </w:pPr>
      <w:del w:id="1032" w:author="Pablo Blanco Peris" w:date="2017-05-24T17:20:00Z">
        <w:r w:rsidRPr="00E64B63" w:rsidDel="00AE5C11">
          <w:rPr>
            <w:rFonts w:ascii="Book Antiqua" w:hAnsi="Book Antiqua"/>
            <w:rPrChange w:id="1033" w:author="Pablo Blanco Peris" w:date="2017-05-28T13:38:00Z">
              <w:rPr/>
            </w:rPrChange>
          </w:rPr>
          <w:delText>[5]</w:delText>
        </w:r>
        <w:r w:rsidRPr="00E64B63" w:rsidDel="00AE5C11">
          <w:rPr>
            <w:rFonts w:ascii="Book Antiqua" w:hAnsi="Book Antiqua"/>
            <w:rPrChange w:id="1034" w:author="Pablo Blanco Peris" w:date="2017-05-28T13:38:00Z">
              <w:rPr/>
            </w:rPrChange>
          </w:rPr>
          <w:tab/>
          <w:delText xml:space="preserve">M. A. Qureshi y M. Deriche, «A bibliography of pixel-based blind image forgery detection techniques», </w:delText>
        </w:r>
        <w:r w:rsidRPr="00E64B63" w:rsidDel="00AE5C11">
          <w:rPr>
            <w:rFonts w:ascii="Book Antiqua" w:hAnsi="Book Antiqua"/>
            <w:i/>
            <w:rPrChange w:id="1035" w:author="Pablo Blanco Peris" w:date="2017-05-28T13:38:00Z">
              <w:rPr>
                <w:i/>
              </w:rPr>
            </w:rPrChange>
          </w:rPr>
          <w:delText>Signal Process. Image Commun.</w:delText>
        </w:r>
        <w:r w:rsidRPr="00E64B63" w:rsidDel="00AE5C11">
          <w:rPr>
            <w:rFonts w:ascii="Book Antiqua" w:hAnsi="Book Antiqua"/>
            <w:rPrChange w:id="1036" w:author="Pablo Blanco Peris" w:date="2017-05-28T13:38:00Z">
              <w:rPr/>
            </w:rPrChange>
          </w:rPr>
          <w:delText>, vol. 39, Part A, pp. 46-74, nov. 2015.</w:delText>
        </w:r>
      </w:del>
    </w:p>
    <w:p w14:paraId="027278F5" w14:textId="596883C9" w:rsidR="00843D83" w:rsidRPr="00E64B63" w:rsidDel="00AE5C11" w:rsidRDefault="00843D83">
      <w:pPr>
        <w:pStyle w:val="Bibliografa1"/>
        <w:rPr>
          <w:del w:id="1037" w:author="Pablo Blanco Peris" w:date="2017-05-24T17:20:00Z"/>
          <w:rFonts w:ascii="Book Antiqua" w:hAnsi="Book Antiqua"/>
          <w:rPrChange w:id="1038" w:author="Pablo Blanco Peris" w:date="2017-05-28T13:38:00Z">
            <w:rPr>
              <w:del w:id="1039" w:author="Pablo Blanco Peris" w:date="2017-05-24T17:20:00Z"/>
            </w:rPr>
          </w:rPrChange>
        </w:rPr>
      </w:pPr>
      <w:del w:id="1040" w:author="Pablo Blanco Peris" w:date="2017-05-24T17:20:00Z">
        <w:r w:rsidRPr="00E64B63" w:rsidDel="00AE5C11">
          <w:rPr>
            <w:rFonts w:ascii="Book Antiqua" w:hAnsi="Book Antiqua"/>
            <w:rPrChange w:id="1041" w:author="Pablo Blanco Peris" w:date="2017-05-28T13:38:00Z">
              <w:rPr/>
            </w:rPrChange>
          </w:rPr>
          <w:delText>[6]</w:delText>
        </w:r>
        <w:r w:rsidRPr="00E64B63" w:rsidDel="00AE5C11">
          <w:rPr>
            <w:rFonts w:ascii="Book Antiqua" w:hAnsi="Book Antiqua"/>
            <w:rPrChange w:id="1042" w:author="Pablo Blanco Peris" w:date="2017-05-28T13:38:00Z">
              <w:rPr/>
            </w:rPrChange>
          </w:rPr>
          <w:tab/>
          <w:delText xml:space="preserve">H. Huang, W. Guo, y Y. Zhang, «Detection of Copy-Move Forgery in Digital Images Using SIFT Algorithm», en </w:delText>
        </w:r>
        <w:r w:rsidRPr="00E64B63" w:rsidDel="00AE5C11">
          <w:rPr>
            <w:rFonts w:ascii="Book Antiqua" w:hAnsi="Book Antiqua"/>
            <w:i/>
            <w:rPrChange w:id="1043" w:author="Pablo Blanco Peris" w:date="2017-05-28T13:38:00Z">
              <w:rPr>
                <w:i/>
              </w:rPr>
            </w:rPrChange>
          </w:rPr>
          <w:delText>2008 IEEE Pacific-Asia Workshop on Computational Intelligence and Industrial Application</w:delText>
        </w:r>
        <w:r w:rsidRPr="00E64B63" w:rsidDel="00AE5C11">
          <w:rPr>
            <w:rFonts w:ascii="Book Antiqua" w:hAnsi="Book Antiqua"/>
            <w:rPrChange w:id="1044" w:author="Pablo Blanco Peris" w:date="2017-05-28T13:38:00Z">
              <w:rPr/>
            </w:rPrChange>
          </w:rPr>
          <w:delText>, 2008, vol. 2, pp. 272-276.</w:delText>
        </w:r>
      </w:del>
    </w:p>
    <w:p w14:paraId="7C970805" w14:textId="3A5A3A59" w:rsidR="00843D83" w:rsidRPr="00E64B63" w:rsidDel="00AE5C11" w:rsidRDefault="00843D83">
      <w:pPr>
        <w:pStyle w:val="Bibliografa1"/>
        <w:rPr>
          <w:del w:id="1045" w:author="Pablo Blanco Peris" w:date="2017-05-24T17:20:00Z"/>
          <w:rFonts w:ascii="Book Antiqua" w:hAnsi="Book Antiqua"/>
          <w:rPrChange w:id="1046" w:author="Pablo Blanco Peris" w:date="2017-05-28T13:38:00Z">
            <w:rPr>
              <w:del w:id="1047" w:author="Pablo Blanco Peris" w:date="2017-05-24T17:20:00Z"/>
            </w:rPr>
          </w:rPrChange>
        </w:rPr>
      </w:pPr>
      <w:del w:id="1048" w:author="Pablo Blanco Peris" w:date="2017-05-24T17:20:00Z">
        <w:r w:rsidRPr="00E64B63" w:rsidDel="00AE5C11">
          <w:rPr>
            <w:rFonts w:ascii="Book Antiqua" w:hAnsi="Book Antiqua"/>
            <w:rPrChange w:id="1049" w:author="Pablo Blanco Peris" w:date="2017-05-28T13:38:00Z">
              <w:rPr/>
            </w:rPrChange>
          </w:rPr>
          <w:delText>[7]</w:delText>
        </w:r>
        <w:r w:rsidRPr="00E64B63" w:rsidDel="00AE5C11">
          <w:rPr>
            <w:rFonts w:ascii="Book Antiqua" w:hAnsi="Book Antiqua"/>
            <w:rPrChange w:id="1050" w:author="Pablo Blanco Peris" w:date="2017-05-28T13:38:00Z">
              <w:rPr/>
            </w:rPrChange>
          </w:rPr>
          <w:tab/>
          <w:delText xml:space="preserve">J.-C. Lee, «Copy-move image forgery detection based on Gabor magnitude», </w:delText>
        </w:r>
        <w:r w:rsidRPr="00E64B63" w:rsidDel="00AE5C11">
          <w:rPr>
            <w:rFonts w:ascii="Book Antiqua" w:hAnsi="Book Antiqua"/>
            <w:i/>
            <w:rPrChange w:id="1051" w:author="Pablo Blanco Peris" w:date="2017-05-28T13:38:00Z">
              <w:rPr>
                <w:i/>
              </w:rPr>
            </w:rPrChange>
          </w:rPr>
          <w:delText>J. Vis. Commun. Image Represent.</w:delText>
        </w:r>
        <w:r w:rsidRPr="00E64B63" w:rsidDel="00AE5C11">
          <w:rPr>
            <w:rFonts w:ascii="Book Antiqua" w:hAnsi="Book Antiqua"/>
            <w:rPrChange w:id="1052" w:author="Pablo Blanco Peris" w:date="2017-05-28T13:38:00Z">
              <w:rPr/>
            </w:rPrChange>
          </w:rPr>
          <w:delText>, vol. 31, pp. 320-334, 2015.</w:delText>
        </w:r>
      </w:del>
    </w:p>
    <w:p w14:paraId="491BB0CA" w14:textId="327D28EC" w:rsidR="00843D83" w:rsidRPr="00E64B63" w:rsidDel="00AE5C11" w:rsidRDefault="00843D83">
      <w:pPr>
        <w:pStyle w:val="Bibliografa1"/>
        <w:rPr>
          <w:del w:id="1053" w:author="Pablo Blanco Peris" w:date="2017-05-24T17:20:00Z"/>
          <w:rFonts w:ascii="Book Antiqua" w:hAnsi="Book Antiqua"/>
          <w:rPrChange w:id="1054" w:author="Pablo Blanco Peris" w:date="2017-05-28T13:38:00Z">
            <w:rPr>
              <w:del w:id="1055" w:author="Pablo Blanco Peris" w:date="2017-05-24T17:20:00Z"/>
            </w:rPr>
          </w:rPrChange>
        </w:rPr>
      </w:pPr>
      <w:del w:id="1056" w:author="Pablo Blanco Peris" w:date="2017-05-24T17:20:00Z">
        <w:r w:rsidRPr="00E64B63" w:rsidDel="00AE5C11">
          <w:rPr>
            <w:rFonts w:ascii="Book Antiqua" w:hAnsi="Book Antiqua"/>
            <w:rPrChange w:id="1057" w:author="Pablo Blanco Peris" w:date="2017-05-28T13:38:00Z">
              <w:rPr/>
            </w:rPrChange>
          </w:rPr>
          <w:delText>[8]</w:delText>
        </w:r>
        <w:r w:rsidRPr="00E64B63" w:rsidDel="00AE5C11">
          <w:rPr>
            <w:rFonts w:ascii="Book Antiqua" w:hAnsi="Book Antiqua"/>
            <w:rPrChange w:id="1058" w:author="Pablo Blanco Peris" w:date="2017-05-28T13:38:00Z">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059" w:author="Pablo Blanco Peris" w:date="2017-05-28T13:38:00Z"/>
          <w:rFonts w:ascii="Book Antiqua" w:hAnsi="Book Antiqua"/>
          <w:rPrChange w:id="1060" w:author="Pablo Blanco Peris" w:date="2017-05-28T13:38:00Z">
            <w:rPr>
              <w:ins w:id="1061" w:author="Pablo Blanco Peris" w:date="2017-05-28T13:38:00Z"/>
            </w:rPr>
          </w:rPrChange>
        </w:rPr>
      </w:pPr>
      <w:ins w:id="1062" w:author="Pablo Blanco Peris" w:date="2017-05-28T13:38:00Z">
        <w:r w:rsidRPr="00E64B63">
          <w:rPr>
            <w:rFonts w:ascii="Book Antiqua" w:hAnsi="Book Antiqua"/>
            <w:rPrChange w:id="1063" w:author="Pablo Blanco Peris" w:date="2017-05-28T13:38:00Z">
              <w:rPr/>
            </w:rPrChange>
          </w:rPr>
          <w:t>[1]</w:t>
        </w:r>
        <w:r w:rsidRPr="00E64B63">
          <w:rPr>
            <w:rFonts w:ascii="Book Antiqua" w:hAnsi="Book Antiqua"/>
            <w:rPrChange w:id="1064"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065" w:author="Pablo Blanco Peris" w:date="2017-05-28T13:38:00Z"/>
          <w:rFonts w:ascii="Book Antiqua" w:hAnsi="Book Antiqua"/>
          <w:rPrChange w:id="1066" w:author="Pablo Blanco Peris" w:date="2017-05-28T13:38:00Z">
            <w:rPr>
              <w:ins w:id="1067" w:author="Pablo Blanco Peris" w:date="2017-05-28T13:38:00Z"/>
            </w:rPr>
          </w:rPrChange>
        </w:rPr>
      </w:pPr>
      <w:ins w:id="1068" w:author="Pablo Blanco Peris" w:date="2017-05-28T13:38:00Z">
        <w:r w:rsidRPr="00E64B63">
          <w:rPr>
            <w:rFonts w:ascii="Book Antiqua" w:hAnsi="Book Antiqua"/>
            <w:rPrChange w:id="1069" w:author="Pablo Blanco Peris" w:date="2017-05-28T13:38:00Z">
              <w:rPr/>
            </w:rPrChange>
          </w:rPr>
          <w:t>[2]</w:t>
        </w:r>
        <w:r w:rsidRPr="00E64B63">
          <w:rPr>
            <w:rFonts w:ascii="Book Antiqua" w:hAnsi="Book Antiqua"/>
            <w:rPrChange w:id="1070" w:author="Pablo Blanco Peris" w:date="2017-05-28T13:38:00Z">
              <w:rPr/>
            </w:rPrChange>
          </w:rPr>
          <w:tab/>
          <w:t xml:space="preserve">Q. </w:t>
        </w:r>
        <w:proofErr w:type="spellStart"/>
        <w:r w:rsidRPr="00E64B63">
          <w:rPr>
            <w:rFonts w:ascii="Book Antiqua" w:hAnsi="Book Antiqua"/>
            <w:rPrChange w:id="1071" w:author="Pablo Blanco Peris" w:date="2017-05-28T13:38:00Z">
              <w:rPr/>
            </w:rPrChange>
          </w:rPr>
          <w:t>Liu</w:t>
        </w:r>
        <w:proofErr w:type="spellEnd"/>
        <w:r w:rsidRPr="00E64B63">
          <w:rPr>
            <w:rFonts w:ascii="Book Antiqua" w:hAnsi="Book Antiqua"/>
            <w:rPrChange w:id="1072" w:author="Pablo Blanco Peris" w:date="2017-05-28T13:38:00Z">
              <w:rPr/>
            </w:rPrChange>
          </w:rPr>
          <w:t xml:space="preserve"> </w:t>
        </w:r>
        <w:r w:rsidRPr="00E64B63">
          <w:rPr>
            <w:rFonts w:ascii="Book Antiqua" w:hAnsi="Book Antiqua"/>
            <w:i/>
            <w:iCs/>
            <w:rPrChange w:id="1073" w:author="Pablo Blanco Peris" w:date="2017-05-28T13:38:00Z">
              <w:rPr>
                <w:i/>
                <w:iCs/>
              </w:rPr>
            </w:rPrChange>
          </w:rPr>
          <w:t>et al.</w:t>
        </w:r>
        <w:r w:rsidRPr="00E64B63">
          <w:rPr>
            <w:rFonts w:ascii="Book Antiqua" w:hAnsi="Book Antiqua"/>
            <w:rPrChange w:id="1074" w:author="Pablo Blanco Peris" w:date="2017-05-28T13:38:00Z">
              <w:rPr/>
            </w:rPrChange>
          </w:rPr>
          <w:t>, «</w:t>
        </w:r>
        <w:proofErr w:type="spellStart"/>
        <w:r w:rsidRPr="00E64B63">
          <w:rPr>
            <w:rFonts w:ascii="Book Antiqua" w:hAnsi="Book Antiqua"/>
            <w:rPrChange w:id="1075" w:author="Pablo Blanco Peris" w:date="2017-05-28T13:38:00Z">
              <w:rPr/>
            </w:rPrChange>
          </w:rPr>
          <w:t>Detection</w:t>
        </w:r>
        <w:proofErr w:type="spellEnd"/>
        <w:r w:rsidRPr="00E64B63">
          <w:rPr>
            <w:rFonts w:ascii="Book Antiqua" w:hAnsi="Book Antiqua"/>
            <w:rPrChange w:id="1076" w:author="Pablo Blanco Peris" w:date="2017-05-28T13:38:00Z">
              <w:rPr/>
            </w:rPrChange>
          </w:rPr>
          <w:t xml:space="preserve"> of JPEG </w:t>
        </w:r>
        <w:proofErr w:type="spellStart"/>
        <w:r w:rsidRPr="00E64B63">
          <w:rPr>
            <w:rFonts w:ascii="Book Antiqua" w:hAnsi="Book Antiqua"/>
            <w:rPrChange w:id="1077" w:author="Pablo Blanco Peris" w:date="2017-05-28T13:38:00Z">
              <w:rPr/>
            </w:rPrChange>
          </w:rPr>
          <w:t>double</w:t>
        </w:r>
        <w:proofErr w:type="spellEnd"/>
        <w:r w:rsidRPr="00E64B63">
          <w:rPr>
            <w:rFonts w:ascii="Book Antiqua" w:hAnsi="Book Antiqua"/>
            <w:rPrChange w:id="1078" w:author="Pablo Blanco Peris" w:date="2017-05-28T13:38:00Z">
              <w:rPr/>
            </w:rPrChange>
          </w:rPr>
          <w:t xml:space="preserve"> </w:t>
        </w:r>
        <w:proofErr w:type="spellStart"/>
        <w:r w:rsidRPr="00E64B63">
          <w:rPr>
            <w:rFonts w:ascii="Book Antiqua" w:hAnsi="Book Antiqua"/>
            <w:rPrChange w:id="1079" w:author="Pablo Blanco Peris" w:date="2017-05-28T13:38:00Z">
              <w:rPr/>
            </w:rPrChange>
          </w:rPr>
          <w:t>compression</w:t>
        </w:r>
        <w:proofErr w:type="spellEnd"/>
        <w:r w:rsidRPr="00E64B63">
          <w:rPr>
            <w:rFonts w:ascii="Book Antiqua" w:hAnsi="Book Antiqua"/>
            <w:rPrChange w:id="1080" w:author="Pablo Blanco Peris" w:date="2017-05-28T13:38:00Z">
              <w:rPr/>
            </w:rPrChange>
          </w:rPr>
          <w:t xml:space="preserve"> and </w:t>
        </w:r>
        <w:proofErr w:type="spellStart"/>
        <w:r w:rsidRPr="00E64B63">
          <w:rPr>
            <w:rFonts w:ascii="Book Antiqua" w:hAnsi="Book Antiqua"/>
            <w:rPrChange w:id="1081" w:author="Pablo Blanco Peris" w:date="2017-05-28T13:38:00Z">
              <w:rPr/>
            </w:rPrChange>
          </w:rPr>
          <w:t>identification</w:t>
        </w:r>
        <w:proofErr w:type="spellEnd"/>
        <w:r w:rsidRPr="00E64B63">
          <w:rPr>
            <w:rFonts w:ascii="Book Antiqua" w:hAnsi="Book Antiqua"/>
            <w:rPrChange w:id="1082" w:author="Pablo Blanco Peris" w:date="2017-05-28T13:38:00Z">
              <w:rPr/>
            </w:rPrChange>
          </w:rPr>
          <w:t xml:space="preserve"> of </w:t>
        </w:r>
        <w:proofErr w:type="spellStart"/>
        <w:r w:rsidRPr="00E64B63">
          <w:rPr>
            <w:rFonts w:ascii="Book Antiqua" w:hAnsi="Book Antiqua"/>
            <w:rPrChange w:id="1083" w:author="Pablo Blanco Peris" w:date="2017-05-28T13:38:00Z">
              <w:rPr/>
            </w:rPrChange>
          </w:rPr>
          <w:t>smartphone</w:t>
        </w:r>
        <w:proofErr w:type="spellEnd"/>
        <w:r w:rsidRPr="00E64B63">
          <w:rPr>
            <w:rFonts w:ascii="Book Antiqua" w:hAnsi="Book Antiqua"/>
            <w:rPrChange w:id="1084" w:author="Pablo Blanco Peris" w:date="2017-05-28T13:38:00Z">
              <w:rPr/>
            </w:rPrChange>
          </w:rPr>
          <w:t xml:space="preserve"> </w:t>
        </w:r>
        <w:proofErr w:type="spellStart"/>
        <w:r w:rsidRPr="00E64B63">
          <w:rPr>
            <w:rFonts w:ascii="Book Antiqua" w:hAnsi="Book Antiqua"/>
            <w:rPrChange w:id="1085" w:author="Pablo Blanco Peris" w:date="2017-05-28T13:38:00Z">
              <w:rPr/>
            </w:rPrChange>
          </w:rPr>
          <w:t>image</w:t>
        </w:r>
        <w:proofErr w:type="spellEnd"/>
        <w:r w:rsidRPr="00E64B63">
          <w:rPr>
            <w:rFonts w:ascii="Book Antiqua" w:hAnsi="Book Antiqua"/>
            <w:rPrChange w:id="1086" w:author="Pablo Blanco Peris" w:date="2017-05-28T13:38:00Z">
              <w:rPr/>
            </w:rPrChange>
          </w:rPr>
          <w:t xml:space="preserve"> </w:t>
        </w:r>
        <w:proofErr w:type="spellStart"/>
        <w:r w:rsidRPr="00E64B63">
          <w:rPr>
            <w:rFonts w:ascii="Book Antiqua" w:hAnsi="Book Antiqua"/>
            <w:rPrChange w:id="1087" w:author="Pablo Blanco Peris" w:date="2017-05-28T13:38:00Z">
              <w:rPr/>
            </w:rPrChange>
          </w:rPr>
          <w:t>source</w:t>
        </w:r>
        <w:proofErr w:type="spellEnd"/>
        <w:r w:rsidRPr="00E64B63">
          <w:rPr>
            <w:rFonts w:ascii="Book Antiqua" w:hAnsi="Book Antiqua"/>
            <w:rPrChange w:id="1088" w:author="Pablo Blanco Peris" w:date="2017-05-28T13:38:00Z">
              <w:rPr/>
            </w:rPrChange>
          </w:rPr>
          <w:t xml:space="preserve"> and post-capture </w:t>
        </w:r>
        <w:proofErr w:type="spellStart"/>
        <w:r w:rsidRPr="00E64B63">
          <w:rPr>
            <w:rFonts w:ascii="Book Antiqua" w:hAnsi="Book Antiqua"/>
            <w:rPrChange w:id="1089" w:author="Pablo Blanco Peris" w:date="2017-05-28T13:38:00Z">
              <w:rPr/>
            </w:rPrChange>
          </w:rPr>
          <w:t>manipulation</w:t>
        </w:r>
        <w:proofErr w:type="spellEnd"/>
        <w:r w:rsidRPr="00E64B63">
          <w:rPr>
            <w:rFonts w:ascii="Book Antiqua" w:hAnsi="Book Antiqua"/>
            <w:rPrChange w:id="1090" w:author="Pablo Blanco Peris" w:date="2017-05-28T13:38:00Z">
              <w:rPr/>
            </w:rPrChange>
          </w:rPr>
          <w:t xml:space="preserve">», </w:t>
        </w:r>
        <w:proofErr w:type="spellStart"/>
        <w:r w:rsidRPr="00E64B63">
          <w:rPr>
            <w:rFonts w:ascii="Book Antiqua" w:hAnsi="Book Antiqua"/>
            <w:i/>
            <w:iCs/>
            <w:rPrChange w:id="1091" w:author="Pablo Blanco Peris" w:date="2017-05-28T13:38:00Z">
              <w:rPr>
                <w:i/>
                <w:iCs/>
              </w:rPr>
            </w:rPrChange>
          </w:rPr>
          <w:t>Appl</w:t>
        </w:r>
        <w:proofErr w:type="spellEnd"/>
        <w:r w:rsidRPr="00E64B63">
          <w:rPr>
            <w:rFonts w:ascii="Book Antiqua" w:hAnsi="Book Antiqua"/>
            <w:i/>
            <w:iCs/>
            <w:rPrChange w:id="1092" w:author="Pablo Blanco Peris" w:date="2017-05-28T13:38:00Z">
              <w:rPr>
                <w:i/>
                <w:iCs/>
              </w:rPr>
            </w:rPrChange>
          </w:rPr>
          <w:t xml:space="preserve">. </w:t>
        </w:r>
        <w:proofErr w:type="spellStart"/>
        <w:r w:rsidRPr="00E64B63">
          <w:rPr>
            <w:rFonts w:ascii="Book Antiqua" w:hAnsi="Book Antiqua"/>
            <w:i/>
            <w:iCs/>
            <w:rPrChange w:id="1093" w:author="Pablo Blanco Peris" w:date="2017-05-28T13:38:00Z">
              <w:rPr>
                <w:i/>
                <w:iCs/>
              </w:rPr>
            </w:rPrChange>
          </w:rPr>
          <w:t>Intell</w:t>
        </w:r>
        <w:proofErr w:type="spellEnd"/>
        <w:r w:rsidRPr="00E64B63">
          <w:rPr>
            <w:rFonts w:ascii="Book Antiqua" w:hAnsi="Book Antiqua"/>
            <w:i/>
            <w:iCs/>
            <w:rPrChange w:id="1094" w:author="Pablo Blanco Peris" w:date="2017-05-28T13:38:00Z">
              <w:rPr>
                <w:i/>
                <w:iCs/>
              </w:rPr>
            </w:rPrChange>
          </w:rPr>
          <w:t>.</w:t>
        </w:r>
        <w:r w:rsidRPr="00E64B63">
          <w:rPr>
            <w:rFonts w:ascii="Book Antiqua" w:hAnsi="Book Antiqua"/>
            <w:rPrChange w:id="1095" w:author="Pablo Blanco Peris" w:date="2017-05-28T13:38:00Z">
              <w:rPr/>
            </w:rPrChange>
          </w:rPr>
          <w:t xml:space="preserve">, vol. 39, </w:t>
        </w:r>
        <w:proofErr w:type="spellStart"/>
        <w:r w:rsidRPr="00E64B63">
          <w:rPr>
            <w:rFonts w:ascii="Book Antiqua" w:hAnsi="Book Antiqua"/>
            <w:rPrChange w:id="1096" w:author="Pablo Blanco Peris" w:date="2017-05-28T13:38:00Z">
              <w:rPr/>
            </w:rPrChange>
          </w:rPr>
          <w:t>n.</w:t>
        </w:r>
        <w:r w:rsidRPr="00E64B63">
          <w:rPr>
            <w:rFonts w:ascii="Book Antiqua" w:hAnsi="Book Antiqua"/>
            <w:vertAlign w:val="superscript"/>
            <w:rPrChange w:id="1097" w:author="Pablo Blanco Peris" w:date="2017-05-28T13:38:00Z">
              <w:rPr>
                <w:vertAlign w:val="superscript"/>
              </w:rPr>
            </w:rPrChange>
          </w:rPr>
          <w:t>o</w:t>
        </w:r>
        <w:proofErr w:type="spellEnd"/>
        <w:r w:rsidRPr="00E64B63">
          <w:rPr>
            <w:rFonts w:ascii="Book Antiqua" w:hAnsi="Book Antiqua"/>
            <w:rPrChange w:id="1098"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099" w:author="Pablo Blanco Peris" w:date="2017-05-28T13:38:00Z"/>
          <w:rFonts w:ascii="Book Antiqua" w:hAnsi="Book Antiqua"/>
          <w:rPrChange w:id="1100" w:author="Pablo Blanco Peris" w:date="2017-05-28T13:38:00Z">
            <w:rPr>
              <w:ins w:id="1101" w:author="Pablo Blanco Peris" w:date="2017-05-28T13:38:00Z"/>
            </w:rPr>
          </w:rPrChange>
        </w:rPr>
      </w:pPr>
      <w:ins w:id="1102" w:author="Pablo Blanco Peris" w:date="2017-05-28T13:38:00Z">
        <w:r w:rsidRPr="00E64B63">
          <w:rPr>
            <w:rFonts w:ascii="Book Antiqua" w:hAnsi="Book Antiqua"/>
            <w:rPrChange w:id="1103" w:author="Pablo Blanco Peris" w:date="2017-05-28T13:38:00Z">
              <w:rPr/>
            </w:rPrChange>
          </w:rPr>
          <w:t>[3]</w:t>
        </w:r>
        <w:r w:rsidRPr="00E64B63">
          <w:rPr>
            <w:rFonts w:ascii="Book Antiqua" w:hAnsi="Book Antiqua"/>
            <w:rPrChange w:id="1104" w:author="Pablo Blanco Peris" w:date="2017-05-28T13:38:00Z">
              <w:rPr/>
            </w:rPrChange>
          </w:rPr>
          <w:tab/>
          <w:t xml:space="preserve">M. </w:t>
        </w:r>
        <w:proofErr w:type="spellStart"/>
        <w:r w:rsidRPr="00E64B63">
          <w:rPr>
            <w:rFonts w:ascii="Book Antiqua" w:hAnsi="Book Antiqua"/>
            <w:rPrChange w:id="1105" w:author="Pablo Blanco Peris" w:date="2017-05-28T13:38:00Z">
              <w:rPr/>
            </w:rPrChange>
          </w:rPr>
          <w:t>Boutell</w:t>
        </w:r>
        <w:proofErr w:type="spellEnd"/>
        <w:r w:rsidRPr="00E64B63">
          <w:rPr>
            <w:rFonts w:ascii="Book Antiqua" w:hAnsi="Book Antiqua"/>
            <w:rPrChange w:id="1106" w:author="Pablo Blanco Peris" w:date="2017-05-28T13:38:00Z">
              <w:rPr/>
            </w:rPrChange>
          </w:rPr>
          <w:t xml:space="preserve"> y J. </w:t>
        </w:r>
        <w:proofErr w:type="spellStart"/>
        <w:r w:rsidRPr="00E64B63">
          <w:rPr>
            <w:rFonts w:ascii="Book Antiqua" w:hAnsi="Book Antiqua"/>
            <w:rPrChange w:id="1107" w:author="Pablo Blanco Peris" w:date="2017-05-28T13:38:00Z">
              <w:rPr/>
            </w:rPrChange>
          </w:rPr>
          <w:t>Luo</w:t>
        </w:r>
        <w:proofErr w:type="spellEnd"/>
        <w:r w:rsidRPr="00E64B63">
          <w:rPr>
            <w:rFonts w:ascii="Book Antiqua" w:hAnsi="Book Antiqua"/>
            <w:rPrChange w:id="1108" w:author="Pablo Blanco Peris" w:date="2017-05-28T13:38:00Z">
              <w:rPr/>
            </w:rPrChange>
          </w:rPr>
          <w:t>, «</w:t>
        </w:r>
        <w:proofErr w:type="spellStart"/>
        <w:r w:rsidRPr="00E64B63">
          <w:rPr>
            <w:rFonts w:ascii="Book Antiqua" w:hAnsi="Book Antiqua"/>
            <w:rPrChange w:id="1109" w:author="Pablo Blanco Peris" w:date="2017-05-28T13:38:00Z">
              <w:rPr/>
            </w:rPrChange>
          </w:rPr>
          <w:t>Beyond</w:t>
        </w:r>
        <w:proofErr w:type="spellEnd"/>
        <w:r w:rsidRPr="00E64B63">
          <w:rPr>
            <w:rFonts w:ascii="Book Antiqua" w:hAnsi="Book Antiqua"/>
            <w:rPrChange w:id="1110" w:author="Pablo Blanco Peris" w:date="2017-05-28T13:38:00Z">
              <w:rPr/>
            </w:rPrChange>
          </w:rPr>
          <w:t xml:space="preserve"> </w:t>
        </w:r>
        <w:proofErr w:type="spellStart"/>
        <w:r w:rsidRPr="00E64B63">
          <w:rPr>
            <w:rFonts w:ascii="Book Antiqua" w:hAnsi="Book Antiqua"/>
            <w:rPrChange w:id="1111" w:author="Pablo Blanco Peris" w:date="2017-05-28T13:38:00Z">
              <w:rPr/>
            </w:rPrChange>
          </w:rPr>
          <w:t>Pixels</w:t>
        </w:r>
        <w:proofErr w:type="spellEnd"/>
        <w:r w:rsidRPr="00E64B63">
          <w:rPr>
            <w:rFonts w:ascii="Book Antiqua" w:hAnsi="Book Antiqua"/>
            <w:rPrChange w:id="1112" w:author="Pablo Blanco Peris" w:date="2017-05-28T13:38:00Z">
              <w:rPr/>
            </w:rPrChange>
          </w:rPr>
          <w:t xml:space="preserve">: </w:t>
        </w:r>
        <w:proofErr w:type="spellStart"/>
        <w:r w:rsidRPr="00E64B63">
          <w:rPr>
            <w:rFonts w:ascii="Book Antiqua" w:hAnsi="Book Antiqua"/>
            <w:rPrChange w:id="1113" w:author="Pablo Blanco Peris" w:date="2017-05-28T13:38:00Z">
              <w:rPr/>
            </w:rPrChange>
          </w:rPr>
          <w:t>Exploiting</w:t>
        </w:r>
        <w:proofErr w:type="spellEnd"/>
        <w:r w:rsidRPr="00E64B63">
          <w:rPr>
            <w:rFonts w:ascii="Book Antiqua" w:hAnsi="Book Antiqua"/>
            <w:rPrChange w:id="1114" w:author="Pablo Blanco Peris" w:date="2017-05-28T13:38:00Z">
              <w:rPr/>
            </w:rPrChange>
          </w:rPr>
          <w:t xml:space="preserve"> Camera </w:t>
        </w:r>
        <w:proofErr w:type="spellStart"/>
        <w:r w:rsidRPr="00E64B63">
          <w:rPr>
            <w:rFonts w:ascii="Book Antiqua" w:hAnsi="Book Antiqua"/>
            <w:rPrChange w:id="1115" w:author="Pablo Blanco Peris" w:date="2017-05-28T13:38:00Z">
              <w:rPr/>
            </w:rPrChange>
          </w:rPr>
          <w:t>Metadata</w:t>
        </w:r>
        <w:proofErr w:type="spellEnd"/>
        <w:r w:rsidRPr="00E64B63">
          <w:rPr>
            <w:rFonts w:ascii="Book Antiqua" w:hAnsi="Book Antiqua"/>
            <w:rPrChange w:id="1116" w:author="Pablo Blanco Peris" w:date="2017-05-28T13:38:00Z">
              <w:rPr/>
            </w:rPrChange>
          </w:rPr>
          <w:t xml:space="preserve"> </w:t>
        </w:r>
        <w:proofErr w:type="spellStart"/>
        <w:r w:rsidRPr="00E64B63">
          <w:rPr>
            <w:rFonts w:ascii="Book Antiqua" w:hAnsi="Book Antiqua"/>
            <w:rPrChange w:id="1117" w:author="Pablo Blanco Peris" w:date="2017-05-28T13:38:00Z">
              <w:rPr/>
            </w:rPrChange>
          </w:rPr>
          <w:t>for</w:t>
        </w:r>
        <w:proofErr w:type="spellEnd"/>
        <w:r w:rsidRPr="00E64B63">
          <w:rPr>
            <w:rFonts w:ascii="Book Antiqua" w:hAnsi="Book Antiqua"/>
            <w:rPrChange w:id="1118" w:author="Pablo Blanco Peris" w:date="2017-05-28T13:38:00Z">
              <w:rPr/>
            </w:rPrChange>
          </w:rPr>
          <w:t xml:space="preserve"> </w:t>
        </w:r>
        <w:proofErr w:type="spellStart"/>
        <w:r w:rsidRPr="00E64B63">
          <w:rPr>
            <w:rFonts w:ascii="Book Antiqua" w:hAnsi="Book Antiqua"/>
            <w:rPrChange w:id="1119" w:author="Pablo Blanco Peris" w:date="2017-05-28T13:38:00Z">
              <w:rPr/>
            </w:rPrChange>
          </w:rPr>
          <w:lastRenderedPageBreak/>
          <w:t>Photo</w:t>
        </w:r>
        <w:proofErr w:type="spellEnd"/>
        <w:r w:rsidRPr="00E64B63">
          <w:rPr>
            <w:rFonts w:ascii="Book Antiqua" w:hAnsi="Book Antiqua"/>
            <w:rPrChange w:id="1120" w:author="Pablo Blanco Peris" w:date="2017-05-28T13:38:00Z">
              <w:rPr/>
            </w:rPrChange>
          </w:rPr>
          <w:t xml:space="preserve"> </w:t>
        </w:r>
        <w:proofErr w:type="spellStart"/>
        <w:r w:rsidRPr="00E64B63">
          <w:rPr>
            <w:rFonts w:ascii="Book Antiqua" w:hAnsi="Book Antiqua"/>
            <w:rPrChange w:id="1121" w:author="Pablo Blanco Peris" w:date="2017-05-28T13:38:00Z">
              <w:rPr/>
            </w:rPrChange>
          </w:rPr>
          <w:t>Classification</w:t>
        </w:r>
        <w:proofErr w:type="spellEnd"/>
        <w:r w:rsidRPr="00E64B63">
          <w:rPr>
            <w:rFonts w:ascii="Book Antiqua" w:hAnsi="Book Antiqua"/>
            <w:rPrChange w:id="1122" w:author="Pablo Blanco Peris" w:date="2017-05-28T13:38:00Z">
              <w:rPr/>
            </w:rPrChange>
          </w:rPr>
          <w:t xml:space="preserve">», </w:t>
        </w:r>
        <w:proofErr w:type="spellStart"/>
        <w:r w:rsidRPr="00E64B63">
          <w:rPr>
            <w:rFonts w:ascii="Book Antiqua" w:hAnsi="Book Antiqua"/>
            <w:i/>
            <w:iCs/>
            <w:rPrChange w:id="1123" w:author="Pablo Blanco Peris" w:date="2017-05-28T13:38:00Z">
              <w:rPr>
                <w:i/>
                <w:iCs/>
              </w:rPr>
            </w:rPrChange>
          </w:rPr>
          <w:t>Pattern</w:t>
        </w:r>
        <w:proofErr w:type="spellEnd"/>
        <w:r w:rsidRPr="00E64B63">
          <w:rPr>
            <w:rFonts w:ascii="Book Antiqua" w:hAnsi="Book Antiqua"/>
            <w:i/>
            <w:iCs/>
            <w:rPrChange w:id="1124" w:author="Pablo Blanco Peris" w:date="2017-05-28T13:38:00Z">
              <w:rPr>
                <w:i/>
                <w:iCs/>
              </w:rPr>
            </w:rPrChange>
          </w:rPr>
          <w:t xml:space="preserve"> </w:t>
        </w:r>
        <w:proofErr w:type="spellStart"/>
        <w:r w:rsidRPr="00E64B63">
          <w:rPr>
            <w:rFonts w:ascii="Book Antiqua" w:hAnsi="Book Antiqua"/>
            <w:i/>
            <w:iCs/>
            <w:rPrChange w:id="1125" w:author="Pablo Blanco Peris" w:date="2017-05-28T13:38:00Z">
              <w:rPr>
                <w:i/>
                <w:iCs/>
              </w:rPr>
            </w:rPrChange>
          </w:rPr>
          <w:t>Recogn</w:t>
        </w:r>
        <w:proofErr w:type="spellEnd"/>
        <w:r w:rsidRPr="00E64B63">
          <w:rPr>
            <w:rFonts w:ascii="Book Antiqua" w:hAnsi="Book Antiqua"/>
            <w:rPrChange w:id="1126" w:author="Pablo Blanco Peris" w:date="2017-05-28T13:38:00Z">
              <w:rPr/>
            </w:rPrChange>
          </w:rPr>
          <w:t xml:space="preserve">, vol. 38, </w:t>
        </w:r>
        <w:proofErr w:type="spellStart"/>
        <w:r w:rsidRPr="00E64B63">
          <w:rPr>
            <w:rFonts w:ascii="Book Antiqua" w:hAnsi="Book Antiqua"/>
            <w:rPrChange w:id="1127" w:author="Pablo Blanco Peris" w:date="2017-05-28T13:38:00Z">
              <w:rPr/>
            </w:rPrChange>
          </w:rPr>
          <w:t>n.</w:t>
        </w:r>
        <w:r w:rsidRPr="00E64B63">
          <w:rPr>
            <w:rFonts w:ascii="Book Antiqua" w:hAnsi="Book Antiqua"/>
            <w:vertAlign w:val="superscript"/>
            <w:rPrChange w:id="1128" w:author="Pablo Blanco Peris" w:date="2017-05-28T13:38:00Z">
              <w:rPr>
                <w:vertAlign w:val="superscript"/>
              </w:rPr>
            </w:rPrChange>
          </w:rPr>
          <w:t>o</w:t>
        </w:r>
        <w:proofErr w:type="spellEnd"/>
        <w:r w:rsidRPr="00E64B63">
          <w:rPr>
            <w:rFonts w:ascii="Book Antiqua" w:hAnsi="Book Antiqua"/>
            <w:rPrChange w:id="1129"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130" w:author="Pablo Blanco Peris" w:date="2017-05-28T13:38:00Z"/>
          <w:rFonts w:ascii="Book Antiqua" w:hAnsi="Book Antiqua"/>
          <w:rPrChange w:id="1131" w:author="Pablo Blanco Peris" w:date="2017-05-28T13:38:00Z">
            <w:rPr>
              <w:ins w:id="1132" w:author="Pablo Blanco Peris" w:date="2017-05-28T13:38:00Z"/>
            </w:rPr>
          </w:rPrChange>
        </w:rPr>
      </w:pPr>
      <w:ins w:id="1133" w:author="Pablo Blanco Peris" w:date="2017-05-28T13:38:00Z">
        <w:r w:rsidRPr="00E64B63">
          <w:rPr>
            <w:rFonts w:ascii="Book Antiqua" w:hAnsi="Book Antiqua"/>
            <w:rPrChange w:id="1134" w:author="Pablo Blanco Peris" w:date="2017-05-28T13:38:00Z">
              <w:rPr/>
            </w:rPrChange>
          </w:rPr>
          <w:t>[4]</w:t>
        </w:r>
        <w:r w:rsidRPr="00E64B63">
          <w:rPr>
            <w:rFonts w:ascii="Book Antiqua" w:hAnsi="Book Antiqua"/>
            <w:rPrChange w:id="1135" w:author="Pablo Blanco Peris" w:date="2017-05-28T13:38:00Z">
              <w:rPr/>
            </w:rPrChange>
          </w:rPr>
          <w:tab/>
          <w:t xml:space="preserve">C. L. </w:t>
        </w:r>
        <w:proofErr w:type="spellStart"/>
        <w:r w:rsidRPr="00E64B63">
          <w:rPr>
            <w:rFonts w:ascii="Book Antiqua" w:hAnsi="Book Antiqua"/>
            <w:rPrChange w:id="1136" w:author="Pablo Blanco Peris" w:date="2017-05-28T13:38:00Z">
              <w:rPr/>
            </w:rPrChange>
          </w:rPr>
          <w:t>Lai</w:t>
        </w:r>
        <w:proofErr w:type="spellEnd"/>
        <w:r w:rsidRPr="00E64B63">
          <w:rPr>
            <w:rFonts w:ascii="Book Antiqua" w:hAnsi="Book Antiqua"/>
            <w:rPrChange w:id="1137" w:author="Pablo Blanco Peris" w:date="2017-05-28T13:38:00Z">
              <w:rPr/>
            </w:rPrChange>
          </w:rPr>
          <w:t xml:space="preserve"> y </w:t>
        </w:r>
        <w:proofErr w:type="spellStart"/>
        <w:r w:rsidRPr="00E64B63">
          <w:rPr>
            <w:rFonts w:ascii="Book Antiqua" w:hAnsi="Book Antiqua"/>
            <w:rPrChange w:id="1138" w:author="Pablo Blanco Peris" w:date="2017-05-28T13:38:00Z">
              <w:rPr/>
            </w:rPrChange>
          </w:rPr>
          <w:t>Y</w:t>
        </w:r>
        <w:proofErr w:type="spellEnd"/>
        <w:r w:rsidRPr="00E64B63">
          <w:rPr>
            <w:rFonts w:ascii="Book Antiqua" w:hAnsi="Book Antiqua"/>
            <w:rPrChange w:id="1139" w:author="Pablo Blanco Peris" w:date="2017-05-28T13:38:00Z">
              <w:rPr/>
            </w:rPrChange>
          </w:rPr>
          <w:t xml:space="preserve">. S. </w:t>
        </w:r>
        <w:proofErr w:type="spellStart"/>
        <w:r w:rsidRPr="00E64B63">
          <w:rPr>
            <w:rFonts w:ascii="Book Antiqua" w:hAnsi="Book Antiqua"/>
            <w:rPrChange w:id="1140" w:author="Pablo Blanco Peris" w:date="2017-05-28T13:38:00Z">
              <w:rPr/>
            </w:rPrChange>
          </w:rPr>
          <w:t>Chen</w:t>
        </w:r>
        <w:proofErr w:type="spellEnd"/>
        <w:r w:rsidRPr="00E64B63">
          <w:rPr>
            <w:rFonts w:ascii="Book Antiqua" w:hAnsi="Book Antiqua"/>
            <w:rPrChange w:id="1141" w:author="Pablo Blanco Peris" w:date="2017-05-28T13:38:00Z">
              <w:rPr/>
            </w:rPrChange>
          </w:rPr>
          <w:t xml:space="preserve">, </w:t>
        </w:r>
        <w:r w:rsidRPr="00E64B63">
          <w:rPr>
            <w:rFonts w:ascii="Book Antiqua" w:hAnsi="Book Antiqua"/>
            <w:i/>
            <w:iCs/>
            <w:rPrChange w:id="1142" w:author="Pablo Blanco Peris" w:date="2017-05-28T13:38:00Z">
              <w:rPr>
                <w:i/>
                <w:iCs/>
              </w:rPr>
            </w:rPrChange>
          </w:rPr>
          <w:t xml:space="preserve">2009 </w:t>
        </w:r>
        <w:proofErr w:type="spellStart"/>
        <w:r w:rsidRPr="00E64B63">
          <w:rPr>
            <w:rFonts w:ascii="Book Antiqua" w:hAnsi="Book Antiqua"/>
            <w:i/>
            <w:iCs/>
            <w:rPrChange w:id="1143" w:author="Pablo Blanco Peris" w:date="2017-05-28T13:38:00Z">
              <w:rPr>
                <w:i/>
                <w:iCs/>
              </w:rPr>
            </w:rPrChange>
          </w:rPr>
          <w:t>Int</w:t>
        </w:r>
        <w:proofErr w:type="spellEnd"/>
        <w:r w:rsidRPr="00E64B63">
          <w:rPr>
            <w:rFonts w:ascii="Book Antiqua" w:hAnsi="Book Antiqua"/>
            <w:i/>
            <w:iCs/>
            <w:rPrChange w:id="1144" w:author="Pablo Blanco Peris" w:date="2017-05-28T13:38:00Z">
              <w:rPr>
                <w:i/>
                <w:iCs/>
              </w:rPr>
            </w:rPrChange>
          </w:rPr>
          <w:t xml:space="preserve">. Conf. Mach. </w:t>
        </w:r>
        <w:proofErr w:type="spellStart"/>
        <w:r w:rsidRPr="00E64B63">
          <w:rPr>
            <w:rFonts w:ascii="Book Antiqua" w:hAnsi="Book Antiqua"/>
            <w:i/>
            <w:iCs/>
            <w:rPrChange w:id="1145" w:author="Pablo Blanco Peris" w:date="2017-05-28T13:38:00Z">
              <w:rPr>
                <w:i/>
                <w:iCs/>
              </w:rPr>
            </w:rPrChange>
          </w:rPr>
          <w:t>Learn</w:t>
        </w:r>
        <w:proofErr w:type="spellEnd"/>
        <w:r w:rsidRPr="00E64B63">
          <w:rPr>
            <w:rFonts w:ascii="Book Antiqua" w:hAnsi="Book Antiqua"/>
            <w:i/>
            <w:iCs/>
            <w:rPrChange w:id="1146" w:author="Pablo Blanco Peris" w:date="2017-05-28T13:38:00Z">
              <w:rPr>
                <w:i/>
                <w:iCs/>
              </w:rPr>
            </w:rPrChange>
          </w:rPr>
          <w:t xml:space="preserve">. </w:t>
        </w:r>
        <w:proofErr w:type="spellStart"/>
        <w:r w:rsidRPr="00E64B63">
          <w:rPr>
            <w:rFonts w:ascii="Book Antiqua" w:hAnsi="Book Antiqua"/>
            <w:i/>
            <w:iCs/>
            <w:rPrChange w:id="1147" w:author="Pablo Blanco Peris" w:date="2017-05-28T13:38:00Z">
              <w:rPr>
                <w:i/>
                <w:iCs/>
              </w:rPr>
            </w:rPrChange>
          </w:rPr>
          <w:t>Cybern</w:t>
        </w:r>
        <w:proofErr w:type="spellEnd"/>
        <w:r w:rsidRPr="00E64B63">
          <w:rPr>
            <w:rFonts w:ascii="Book Antiqua" w:hAnsi="Book Antiqua"/>
            <w:i/>
            <w:iCs/>
            <w:rPrChange w:id="1148" w:author="Pablo Blanco Peris" w:date="2017-05-28T13:38:00Z">
              <w:rPr>
                <w:i/>
                <w:iCs/>
              </w:rPr>
            </w:rPrChange>
          </w:rPr>
          <w:t>.</w:t>
        </w:r>
        <w:r w:rsidRPr="00E64B63">
          <w:rPr>
            <w:rFonts w:ascii="Book Antiqua" w:hAnsi="Book Antiqua"/>
            <w:rPrChange w:id="1149"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150" w:author="Pablo Blanco Peris" w:date="2017-05-28T13:38:00Z"/>
          <w:rFonts w:ascii="Book Antiqua" w:hAnsi="Book Antiqua"/>
          <w:rPrChange w:id="1151" w:author="Pablo Blanco Peris" w:date="2017-05-28T13:38:00Z">
            <w:rPr>
              <w:ins w:id="1152" w:author="Pablo Blanco Peris" w:date="2017-05-28T13:38:00Z"/>
            </w:rPr>
          </w:rPrChange>
        </w:rPr>
      </w:pPr>
      <w:ins w:id="1153" w:author="Pablo Blanco Peris" w:date="2017-05-28T13:38:00Z">
        <w:r w:rsidRPr="00E64B63">
          <w:rPr>
            <w:rFonts w:ascii="Book Antiqua" w:hAnsi="Book Antiqua"/>
            <w:rPrChange w:id="1154" w:author="Pablo Blanco Peris" w:date="2017-05-28T13:38:00Z">
              <w:rPr/>
            </w:rPrChange>
          </w:rPr>
          <w:t>[5]</w:t>
        </w:r>
        <w:r w:rsidRPr="00E64B63">
          <w:rPr>
            <w:rFonts w:ascii="Book Antiqua" w:hAnsi="Book Antiqua"/>
            <w:rPrChange w:id="1155" w:author="Pablo Blanco Peris" w:date="2017-05-28T13:38:00Z">
              <w:rPr/>
            </w:rPrChange>
          </w:rPr>
          <w:tab/>
          <w:t xml:space="preserve">M. A. </w:t>
        </w:r>
        <w:proofErr w:type="spellStart"/>
        <w:r w:rsidRPr="00E64B63">
          <w:rPr>
            <w:rFonts w:ascii="Book Antiqua" w:hAnsi="Book Antiqua"/>
            <w:rPrChange w:id="1156" w:author="Pablo Blanco Peris" w:date="2017-05-28T13:38:00Z">
              <w:rPr/>
            </w:rPrChange>
          </w:rPr>
          <w:t>Qureshi</w:t>
        </w:r>
        <w:proofErr w:type="spellEnd"/>
        <w:r w:rsidRPr="00E64B63">
          <w:rPr>
            <w:rFonts w:ascii="Book Antiqua" w:hAnsi="Book Antiqua"/>
            <w:rPrChange w:id="1157" w:author="Pablo Blanco Peris" w:date="2017-05-28T13:38:00Z">
              <w:rPr/>
            </w:rPrChange>
          </w:rPr>
          <w:t xml:space="preserve"> y M. </w:t>
        </w:r>
        <w:proofErr w:type="spellStart"/>
        <w:r w:rsidRPr="00E64B63">
          <w:rPr>
            <w:rFonts w:ascii="Book Antiqua" w:hAnsi="Book Antiqua"/>
            <w:rPrChange w:id="1158" w:author="Pablo Blanco Peris" w:date="2017-05-28T13:38:00Z">
              <w:rPr/>
            </w:rPrChange>
          </w:rPr>
          <w:t>Deriche</w:t>
        </w:r>
        <w:proofErr w:type="spellEnd"/>
        <w:r w:rsidRPr="00E64B63">
          <w:rPr>
            <w:rFonts w:ascii="Book Antiqua" w:hAnsi="Book Antiqua"/>
            <w:rPrChange w:id="1159" w:author="Pablo Blanco Peris" w:date="2017-05-28T13:38:00Z">
              <w:rPr/>
            </w:rPrChange>
          </w:rPr>
          <w:t xml:space="preserve">, «A </w:t>
        </w:r>
        <w:proofErr w:type="spellStart"/>
        <w:r w:rsidRPr="00E64B63">
          <w:rPr>
            <w:rFonts w:ascii="Book Antiqua" w:hAnsi="Book Antiqua"/>
            <w:rPrChange w:id="1160" w:author="Pablo Blanco Peris" w:date="2017-05-28T13:38:00Z">
              <w:rPr/>
            </w:rPrChange>
          </w:rPr>
          <w:t>bibliography</w:t>
        </w:r>
        <w:proofErr w:type="spellEnd"/>
        <w:r w:rsidRPr="00E64B63">
          <w:rPr>
            <w:rFonts w:ascii="Book Antiqua" w:hAnsi="Book Antiqua"/>
            <w:rPrChange w:id="1161" w:author="Pablo Blanco Peris" w:date="2017-05-28T13:38:00Z">
              <w:rPr/>
            </w:rPrChange>
          </w:rPr>
          <w:t xml:space="preserve"> of pixel-</w:t>
        </w:r>
        <w:proofErr w:type="spellStart"/>
        <w:r w:rsidRPr="00E64B63">
          <w:rPr>
            <w:rFonts w:ascii="Book Antiqua" w:hAnsi="Book Antiqua"/>
            <w:rPrChange w:id="1162" w:author="Pablo Blanco Peris" w:date="2017-05-28T13:38:00Z">
              <w:rPr/>
            </w:rPrChange>
          </w:rPr>
          <w:t>based</w:t>
        </w:r>
        <w:proofErr w:type="spellEnd"/>
        <w:r w:rsidRPr="00E64B63">
          <w:rPr>
            <w:rFonts w:ascii="Book Antiqua" w:hAnsi="Book Antiqua"/>
            <w:rPrChange w:id="1163" w:author="Pablo Blanco Peris" w:date="2017-05-28T13:38:00Z">
              <w:rPr/>
            </w:rPrChange>
          </w:rPr>
          <w:t xml:space="preserve"> </w:t>
        </w:r>
        <w:proofErr w:type="spellStart"/>
        <w:r w:rsidRPr="00E64B63">
          <w:rPr>
            <w:rFonts w:ascii="Book Antiqua" w:hAnsi="Book Antiqua"/>
            <w:rPrChange w:id="1164" w:author="Pablo Blanco Peris" w:date="2017-05-28T13:38:00Z">
              <w:rPr/>
            </w:rPrChange>
          </w:rPr>
          <w:t>blind</w:t>
        </w:r>
        <w:proofErr w:type="spellEnd"/>
        <w:r w:rsidRPr="00E64B63">
          <w:rPr>
            <w:rFonts w:ascii="Book Antiqua" w:hAnsi="Book Antiqua"/>
            <w:rPrChange w:id="1165" w:author="Pablo Blanco Peris" w:date="2017-05-28T13:38:00Z">
              <w:rPr/>
            </w:rPrChange>
          </w:rPr>
          <w:t xml:space="preserve"> </w:t>
        </w:r>
        <w:proofErr w:type="spellStart"/>
        <w:r w:rsidRPr="00E64B63">
          <w:rPr>
            <w:rFonts w:ascii="Book Antiqua" w:hAnsi="Book Antiqua"/>
            <w:rPrChange w:id="1166" w:author="Pablo Blanco Peris" w:date="2017-05-28T13:38:00Z">
              <w:rPr/>
            </w:rPrChange>
          </w:rPr>
          <w:t>image</w:t>
        </w:r>
        <w:proofErr w:type="spellEnd"/>
        <w:r w:rsidRPr="00E64B63">
          <w:rPr>
            <w:rFonts w:ascii="Book Antiqua" w:hAnsi="Book Antiqua"/>
            <w:rPrChange w:id="1167" w:author="Pablo Blanco Peris" w:date="2017-05-28T13:38:00Z">
              <w:rPr/>
            </w:rPrChange>
          </w:rPr>
          <w:t xml:space="preserve"> </w:t>
        </w:r>
        <w:proofErr w:type="spellStart"/>
        <w:r w:rsidRPr="00E64B63">
          <w:rPr>
            <w:rFonts w:ascii="Book Antiqua" w:hAnsi="Book Antiqua"/>
            <w:rPrChange w:id="1168" w:author="Pablo Blanco Peris" w:date="2017-05-28T13:38:00Z">
              <w:rPr/>
            </w:rPrChange>
          </w:rPr>
          <w:t>forgery</w:t>
        </w:r>
        <w:proofErr w:type="spellEnd"/>
        <w:r w:rsidRPr="00E64B63">
          <w:rPr>
            <w:rFonts w:ascii="Book Antiqua" w:hAnsi="Book Antiqua"/>
            <w:rPrChange w:id="1169" w:author="Pablo Blanco Peris" w:date="2017-05-28T13:38:00Z">
              <w:rPr/>
            </w:rPrChange>
          </w:rPr>
          <w:t xml:space="preserve"> </w:t>
        </w:r>
        <w:proofErr w:type="spellStart"/>
        <w:r w:rsidRPr="00E64B63">
          <w:rPr>
            <w:rFonts w:ascii="Book Antiqua" w:hAnsi="Book Antiqua"/>
            <w:rPrChange w:id="1170" w:author="Pablo Blanco Peris" w:date="2017-05-28T13:38:00Z">
              <w:rPr/>
            </w:rPrChange>
          </w:rPr>
          <w:t>detection</w:t>
        </w:r>
        <w:proofErr w:type="spellEnd"/>
        <w:r w:rsidRPr="00E64B63">
          <w:rPr>
            <w:rFonts w:ascii="Book Antiqua" w:hAnsi="Book Antiqua"/>
            <w:rPrChange w:id="1171" w:author="Pablo Blanco Peris" w:date="2017-05-28T13:38:00Z">
              <w:rPr/>
            </w:rPrChange>
          </w:rPr>
          <w:t xml:space="preserve"> </w:t>
        </w:r>
        <w:proofErr w:type="spellStart"/>
        <w:r w:rsidRPr="00E64B63">
          <w:rPr>
            <w:rFonts w:ascii="Book Antiqua" w:hAnsi="Book Antiqua"/>
            <w:rPrChange w:id="1172" w:author="Pablo Blanco Peris" w:date="2017-05-28T13:38:00Z">
              <w:rPr/>
            </w:rPrChange>
          </w:rPr>
          <w:t>techniques</w:t>
        </w:r>
        <w:proofErr w:type="spellEnd"/>
        <w:r w:rsidRPr="00E64B63">
          <w:rPr>
            <w:rFonts w:ascii="Book Antiqua" w:hAnsi="Book Antiqua"/>
            <w:rPrChange w:id="1173" w:author="Pablo Blanco Peris" w:date="2017-05-28T13:38:00Z">
              <w:rPr/>
            </w:rPrChange>
          </w:rPr>
          <w:t xml:space="preserve">», </w:t>
        </w:r>
        <w:proofErr w:type="spellStart"/>
        <w:r w:rsidRPr="00E64B63">
          <w:rPr>
            <w:rFonts w:ascii="Book Antiqua" w:hAnsi="Book Antiqua"/>
            <w:i/>
            <w:iCs/>
            <w:rPrChange w:id="1174" w:author="Pablo Blanco Peris" w:date="2017-05-28T13:38:00Z">
              <w:rPr>
                <w:i/>
                <w:iCs/>
              </w:rPr>
            </w:rPrChange>
          </w:rPr>
          <w:t>Signal</w:t>
        </w:r>
        <w:proofErr w:type="spellEnd"/>
        <w:r w:rsidRPr="00E64B63">
          <w:rPr>
            <w:rFonts w:ascii="Book Antiqua" w:hAnsi="Book Antiqua"/>
            <w:i/>
            <w:iCs/>
            <w:rPrChange w:id="1175" w:author="Pablo Blanco Peris" w:date="2017-05-28T13:38:00Z">
              <w:rPr>
                <w:i/>
                <w:iCs/>
              </w:rPr>
            </w:rPrChange>
          </w:rPr>
          <w:t xml:space="preserve"> </w:t>
        </w:r>
        <w:proofErr w:type="spellStart"/>
        <w:r w:rsidRPr="00E64B63">
          <w:rPr>
            <w:rFonts w:ascii="Book Antiqua" w:hAnsi="Book Antiqua"/>
            <w:i/>
            <w:iCs/>
            <w:rPrChange w:id="1176" w:author="Pablo Blanco Peris" w:date="2017-05-28T13:38:00Z">
              <w:rPr>
                <w:i/>
                <w:iCs/>
              </w:rPr>
            </w:rPrChange>
          </w:rPr>
          <w:t>Process</w:t>
        </w:r>
        <w:proofErr w:type="spellEnd"/>
        <w:r w:rsidRPr="00E64B63">
          <w:rPr>
            <w:rFonts w:ascii="Book Antiqua" w:hAnsi="Book Antiqua"/>
            <w:i/>
            <w:iCs/>
            <w:rPrChange w:id="1177" w:author="Pablo Blanco Peris" w:date="2017-05-28T13:38:00Z">
              <w:rPr>
                <w:i/>
                <w:iCs/>
              </w:rPr>
            </w:rPrChange>
          </w:rPr>
          <w:t xml:space="preserve">. </w:t>
        </w:r>
        <w:proofErr w:type="spellStart"/>
        <w:r w:rsidRPr="00E64B63">
          <w:rPr>
            <w:rFonts w:ascii="Book Antiqua" w:hAnsi="Book Antiqua"/>
            <w:i/>
            <w:iCs/>
            <w:rPrChange w:id="1178" w:author="Pablo Blanco Peris" w:date="2017-05-28T13:38:00Z">
              <w:rPr>
                <w:i/>
                <w:iCs/>
              </w:rPr>
            </w:rPrChange>
          </w:rPr>
          <w:t>Image</w:t>
        </w:r>
        <w:proofErr w:type="spellEnd"/>
        <w:r w:rsidRPr="00E64B63">
          <w:rPr>
            <w:rFonts w:ascii="Book Antiqua" w:hAnsi="Book Antiqua"/>
            <w:i/>
            <w:iCs/>
            <w:rPrChange w:id="1179" w:author="Pablo Blanco Peris" w:date="2017-05-28T13:38:00Z">
              <w:rPr>
                <w:i/>
                <w:iCs/>
              </w:rPr>
            </w:rPrChange>
          </w:rPr>
          <w:t xml:space="preserve"> </w:t>
        </w:r>
        <w:proofErr w:type="spellStart"/>
        <w:r w:rsidRPr="00E64B63">
          <w:rPr>
            <w:rFonts w:ascii="Book Antiqua" w:hAnsi="Book Antiqua"/>
            <w:i/>
            <w:iCs/>
            <w:rPrChange w:id="1180" w:author="Pablo Blanco Peris" w:date="2017-05-28T13:38:00Z">
              <w:rPr>
                <w:i/>
                <w:iCs/>
              </w:rPr>
            </w:rPrChange>
          </w:rPr>
          <w:t>Commun</w:t>
        </w:r>
        <w:proofErr w:type="spellEnd"/>
        <w:r w:rsidRPr="00E64B63">
          <w:rPr>
            <w:rFonts w:ascii="Book Antiqua" w:hAnsi="Book Antiqua"/>
            <w:i/>
            <w:iCs/>
            <w:rPrChange w:id="1181" w:author="Pablo Blanco Peris" w:date="2017-05-28T13:38:00Z">
              <w:rPr>
                <w:i/>
                <w:iCs/>
              </w:rPr>
            </w:rPrChange>
          </w:rPr>
          <w:t>.</w:t>
        </w:r>
        <w:r w:rsidRPr="00E64B63">
          <w:rPr>
            <w:rFonts w:ascii="Book Antiqua" w:hAnsi="Book Antiqua"/>
            <w:rPrChange w:id="1182" w:author="Pablo Blanco Peris" w:date="2017-05-28T13:38:00Z">
              <w:rPr/>
            </w:rPrChange>
          </w:rPr>
          <w:t xml:space="preserve">, vol. 39, </w:t>
        </w:r>
        <w:proofErr w:type="spellStart"/>
        <w:r w:rsidRPr="00E64B63">
          <w:rPr>
            <w:rFonts w:ascii="Book Antiqua" w:hAnsi="Book Antiqua"/>
            <w:rPrChange w:id="1183" w:author="Pablo Blanco Peris" w:date="2017-05-28T13:38:00Z">
              <w:rPr/>
            </w:rPrChange>
          </w:rPr>
          <w:t>Part</w:t>
        </w:r>
        <w:proofErr w:type="spellEnd"/>
        <w:r w:rsidRPr="00E64B63">
          <w:rPr>
            <w:rFonts w:ascii="Book Antiqua" w:hAnsi="Book Antiqua"/>
            <w:rPrChange w:id="1184" w:author="Pablo Blanco Peris" w:date="2017-05-28T13:38:00Z">
              <w:rPr/>
            </w:rPrChange>
          </w:rPr>
          <w:t xml:space="preserve"> A, pp. 46-74, nov. 2015.</w:t>
        </w:r>
      </w:ins>
    </w:p>
    <w:p w14:paraId="6D6FBE42" w14:textId="77777777" w:rsidR="00E64B63" w:rsidRPr="00E64B63" w:rsidRDefault="00E64B63">
      <w:pPr>
        <w:widowControl w:val="0"/>
        <w:autoSpaceDE w:val="0"/>
        <w:autoSpaceDN w:val="0"/>
        <w:adjustRightInd w:val="0"/>
        <w:rPr>
          <w:ins w:id="1185" w:author="Pablo Blanco Peris" w:date="2017-05-28T13:38:00Z"/>
          <w:rFonts w:ascii="Book Antiqua" w:hAnsi="Book Antiqua"/>
          <w:rPrChange w:id="1186" w:author="Pablo Blanco Peris" w:date="2017-05-28T13:38:00Z">
            <w:rPr>
              <w:ins w:id="1187" w:author="Pablo Blanco Peris" w:date="2017-05-28T13:38:00Z"/>
            </w:rPr>
          </w:rPrChange>
        </w:rPr>
      </w:pPr>
      <w:ins w:id="1188" w:author="Pablo Blanco Peris" w:date="2017-05-28T13:38:00Z">
        <w:r w:rsidRPr="00E64B63">
          <w:rPr>
            <w:rFonts w:ascii="Book Antiqua" w:hAnsi="Book Antiqua"/>
            <w:rPrChange w:id="1189" w:author="Pablo Blanco Peris" w:date="2017-05-28T13:38:00Z">
              <w:rPr/>
            </w:rPrChange>
          </w:rPr>
          <w:t>[6]</w:t>
        </w:r>
        <w:r w:rsidRPr="00E64B63">
          <w:rPr>
            <w:rFonts w:ascii="Book Antiqua" w:hAnsi="Book Antiqua"/>
            <w:rPrChange w:id="1190" w:author="Pablo Blanco Peris" w:date="2017-05-28T13:38:00Z">
              <w:rPr/>
            </w:rPrChange>
          </w:rPr>
          <w:tab/>
          <w:t>J.-C. Lee, «</w:t>
        </w:r>
        <w:proofErr w:type="spellStart"/>
        <w:r w:rsidRPr="00E64B63">
          <w:rPr>
            <w:rFonts w:ascii="Book Antiqua" w:hAnsi="Book Antiqua"/>
            <w:rPrChange w:id="1191" w:author="Pablo Blanco Peris" w:date="2017-05-28T13:38:00Z">
              <w:rPr/>
            </w:rPrChange>
          </w:rPr>
          <w:t>Copy-move</w:t>
        </w:r>
        <w:proofErr w:type="spellEnd"/>
        <w:r w:rsidRPr="00E64B63">
          <w:rPr>
            <w:rFonts w:ascii="Book Antiqua" w:hAnsi="Book Antiqua"/>
            <w:rPrChange w:id="1192" w:author="Pablo Blanco Peris" w:date="2017-05-28T13:38:00Z">
              <w:rPr/>
            </w:rPrChange>
          </w:rPr>
          <w:t xml:space="preserve"> </w:t>
        </w:r>
        <w:proofErr w:type="spellStart"/>
        <w:r w:rsidRPr="00E64B63">
          <w:rPr>
            <w:rFonts w:ascii="Book Antiqua" w:hAnsi="Book Antiqua"/>
            <w:rPrChange w:id="1193" w:author="Pablo Blanco Peris" w:date="2017-05-28T13:38:00Z">
              <w:rPr/>
            </w:rPrChange>
          </w:rPr>
          <w:t>image</w:t>
        </w:r>
        <w:proofErr w:type="spellEnd"/>
        <w:r w:rsidRPr="00E64B63">
          <w:rPr>
            <w:rFonts w:ascii="Book Antiqua" w:hAnsi="Book Antiqua"/>
            <w:rPrChange w:id="1194" w:author="Pablo Blanco Peris" w:date="2017-05-28T13:38:00Z">
              <w:rPr/>
            </w:rPrChange>
          </w:rPr>
          <w:t xml:space="preserve"> </w:t>
        </w:r>
        <w:proofErr w:type="spellStart"/>
        <w:r w:rsidRPr="00E64B63">
          <w:rPr>
            <w:rFonts w:ascii="Book Antiqua" w:hAnsi="Book Antiqua"/>
            <w:rPrChange w:id="1195" w:author="Pablo Blanco Peris" w:date="2017-05-28T13:38:00Z">
              <w:rPr/>
            </w:rPrChange>
          </w:rPr>
          <w:t>forgery</w:t>
        </w:r>
        <w:proofErr w:type="spellEnd"/>
        <w:r w:rsidRPr="00E64B63">
          <w:rPr>
            <w:rFonts w:ascii="Book Antiqua" w:hAnsi="Book Antiqua"/>
            <w:rPrChange w:id="1196" w:author="Pablo Blanco Peris" w:date="2017-05-28T13:38:00Z">
              <w:rPr/>
            </w:rPrChange>
          </w:rPr>
          <w:t xml:space="preserve"> </w:t>
        </w:r>
        <w:proofErr w:type="spellStart"/>
        <w:r w:rsidRPr="00E64B63">
          <w:rPr>
            <w:rFonts w:ascii="Book Antiqua" w:hAnsi="Book Antiqua"/>
            <w:rPrChange w:id="1197" w:author="Pablo Blanco Peris" w:date="2017-05-28T13:38:00Z">
              <w:rPr/>
            </w:rPrChange>
          </w:rPr>
          <w:t>detection</w:t>
        </w:r>
        <w:proofErr w:type="spellEnd"/>
        <w:r w:rsidRPr="00E64B63">
          <w:rPr>
            <w:rFonts w:ascii="Book Antiqua" w:hAnsi="Book Antiqua"/>
            <w:rPrChange w:id="1198" w:author="Pablo Blanco Peris" w:date="2017-05-28T13:38:00Z">
              <w:rPr/>
            </w:rPrChange>
          </w:rPr>
          <w:t xml:space="preserve"> </w:t>
        </w:r>
        <w:proofErr w:type="spellStart"/>
        <w:r w:rsidRPr="00E64B63">
          <w:rPr>
            <w:rFonts w:ascii="Book Antiqua" w:hAnsi="Book Antiqua"/>
            <w:rPrChange w:id="1199" w:author="Pablo Blanco Peris" w:date="2017-05-28T13:38:00Z">
              <w:rPr/>
            </w:rPrChange>
          </w:rPr>
          <w:t>based</w:t>
        </w:r>
        <w:proofErr w:type="spellEnd"/>
        <w:r w:rsidRPr="00E64B63">
          <w:rPr>
            <w:rFonts w:ascii="Book Antiqua" w:hAnsi="Book Antiqua"/>
            <w:rPrChange w:id="1200" w:author="Pablo Blanco Peris" w:date="2017-05-28T13:38:00Z">
              <w:rPr/>
            </w:rPrChange>
          </w:rPr>
          <w:t xml:space="preserve"> </w:t>
        </w:r>
        <w:proofErr w:type="spellStart"/>
        <w:r w:rsidRPr="00E64B63">
          <w:rPr>
            <w:rFonts w:ascii="Book Antiqua" w:hAnsi="Book Antiqua"/>
            <w:rPrChange w:id="1201" w:author="Pablo Blanco Peris" w:date="2017-05-28T13:38:00Z">
              <w:rPr/>
            </w:rPrChange>
          </w:rPr>
          <w:t>on</w:t>
        </w:r>
        <w:proofErr w:type="spellEnd"/>
        <w:r w:rsidRPr="00E64B63">
          <w:rPr>
            <w:rFonts w:ascii="Book Antiqua" w:hAnsi="Book Antiqua"/>
            <w:rPrChange w:id="1202" w:author="Pablo Blanco Peris" w:date="2017-05-28T13:38:00Z">
              <w:rPr/>
            </w:rPrChange>
          </w:rPr>
          <w:t xml:space="preserve"> </w:t>
        </w:r>
        <w:proofErr w:type="spellStart"/>
        <w:r w:rsidRPr="00E64B63">
          <w:rPr>
            <w:rFonts w:ascii="Book Antiqua" w:hAnsi="Book Antiqua"/>
            <w:rPrChange w:id="1203" w:author="Pablo Blanco Peris" w:date="2017-05-28T13:38:00Z">
              <w:rPr/>
            </w:rPrChange>
          </w:rPr>
          <w:t>Gabor</w:t>
        </w:r>
        <w:proofErr w:type="spellEnd"/>
        <w:r w:rsidRPr="00E64B63">
          <w:rPr>
            <w:rFonts w:ascii="Book Antiqua" w:hAnsi="Book Antiqua"/>
            <w:rPrChange w:id="1204" w:author="Pablo Blanco Peris" w:date="2017-05-28T13:38:00Z">
              <w:rPr/>
            </w:rPrChange>
          </w:rPr>
          <w:t xml:space="preserve"> </w:t>
        </w:r>
        <w:proofErr w:type="spellStart"/>
        <w:r w:rsidRPr="00E64B63">
          <w:rPr>
            <w:rFonts w:ascii="Book Antiqua" w:hAnsi="Book Antiqua"/>
            <w:rPrChange w:id="1205" w:author="Pablo Blanco Peris" w:date="2017-05-28T13:38:00Z">
              <w:rPr/>
            </w:rPrChange>
          </w:rPr>
          <w:t>magnitude</w:t>
        </w:r>
        <w:proofErr w:type="spellEnd"/>
        <w:r w:rsidRPr="00E64B63">
          <w:rPr>
            <w:rFonts w:ascii="Book Antiqua" w:hAnsi="Book Antiqua"/>
            <w:rPrChange w:id="1206" w:author="Pablo Blanco Peris" w:date="2017-05-28T13:38:00Z">
              <w:rPr/>
            </w:rPrChange>
          </w:rPr>
          <w:t xml:space="preserve">», </w:t>
        </w:r>
        <w:r w:rsidRPr="00E64B63">
          <w:rPr>
            <w:rFonts w:ascii="Book Antiqua" w:hAnsi="Book Antiqua"/>
            <w:i/>
            <w:iCs/>
            <w:rPrChange w:id="1207" w:author="Pablo Blanco Peris" w:date="2017-05-28T13:38:00Z">
              <w:rPr>
                <w:i/>
                <w:iCs/>
              </w:rPr>
            </w:rPrChange>
          </w:rPr>
          <w:t xml:space="preserve">J. Vis. </w:t>
        </w:r>
        <w:proofErr w:type="spellStart"/>
        <w:r w:rsidRPr="00E64B63">
          <w:rPr>
            <w:rFonts w:ascii="Book Antiqua" w:hAnsi="Book Antiqua"/>
            <w:i/>
            <w:iCs/>
            <w:rPrChange w:id="1208" w:author="Pablo Blanco Peris" w:date="2017-05-28T13:38:00Z">
              <w:rPr>
                <w:i/>
                <w:iCs/>
              </w:rPr>
            </w:rPrChange>
          </w:rPr>
          <w:t>Commun</w:t>
        </w:r>
        <w:proofErr w:type="spellEnd"/>
        <w:r w:rsidRPr="00E64B63">
          <w:rPr>
            <w:rFonts w:ascii="Book Antiqua" w:hAnsi="Book Antiqua"/>
            <w:i/>
            <w:iCs/>
            <w:rPrChange w:id="1209" w:author="Pablo Blanco Peris" w:date="2017-05-28T13:38:00Z">
              <w:rPr>
                <w:i/>
                <w:iCs/>
              </w:rPr>
            </w:rPrChange>
          </w:rPr>
          <w:t xml:space="preserve">. </w:t>
        </w:r>
        <w:proofErr w:type="spellStart"/>
        <w:r w:rsidRPr="00E64B63">
          <w:rPr>
            <w:rFonts w:ascii="Book Antiqua" w:hAnsi="Book Antiqua"/>
            <w:i/>
            <w:iCs/>
            <w:rPrChange w:id="1210" w:author="Pablo Blanco Peris" w:date="2017-05-28T13:38:00Z">
              <w:rPr>
                <w:i/>
                <w:iCs/>
              </w:rPr>
            </w:rPrChange>
          </w:rPr>
          <w:t>Image</w:t>
        </w:r>
        <w:proofErr w:type="spellEnd"/>
        <w:r w:rsidRPr="00E64B63">
          <w:rPr>
            <w:rFonts w:ascii="Book Antiqua" w:hAnsi="Book Antiqua"/>
            <w:i/>
            <w:iCs/>
            <w:rPrChange w:id="1211" w:author="Pablo Blanco Peris" w:date="2017-05-28T13:38:00Z">
              <w:rPr>
                <w:i/>
                <w:iCs/>
              </w:rPr>
            </w:rPrChange>
          </w:rPr>
          <w:t xml:space="preserve"> </w:t>
        </w:r>
        <w:proofErr w:type="spellStart"/>
        <w:r w:rsidRPr="00E64B63">
          <w:rPr>
            <w:rFonts w:ascii="Book Antiqua" w:hAnsi="Book Antiqua"/>
            <w:i/>
            <w:iCs/>
            <w:rPrChange w:id="1212" w:author="Pablo Blanco Peris" w:date="2017-05-28T13:38:00Z">
              <w:rPr>
                <w:i/>
                <w:iCs/>
              </w:rPr>
            </w:rPrChange>
          </w:rPr>
          <w:t>Represent</w:t>
        </w:r>
        <w:proofErr w:type="spellEnd"/>
        <w:r w:rsidRPr="00E64B63">
          <w:rPr>
            <w:rFonts w:ascii="Book Antiqua" w:hAnsi="Book Antiqua"/>
            <w:i/>
            <w:iCs/>
            <w:rPrChange w:id="1213" w:author="Pablo Blanco Peris" w:date="2017-05-28T13:38:00Z">
              <w:rPr>
                <w:i/>
                <w:iCs/>
              </w:rPr>
            </w:rPrChange>
          </w:rPr>
          <w:t>.</w:t>
        </w:r>
        <w:r w:rsidRPr="00E64B63">
          <w:rPr>
            <w:rFonts w:ascii="Book Antiqua" w:hAnsi="Book Antiqua"/>
            <w:rPrChange w:id="1214"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215" w:author="Pablo Blanco Peris" w:date="2017-05-28T13:38:00Z"/>
          <w:rFonts w:ascii="Book Antiqua" w:hAnsi="Book Antiqua"/>
          <w:rPrChange w:id="1216" w:author="Pablo Blanco Peris" w:date="2017-05-28T13:38:00Z">
            <w:rPr>
              <w:ins w:id="1217" w:author="Pablo Blanco Peris" w:date="2017-05-28T13:38:00Z"/>
            </w:rPr>
          </w:rPrChange>
        </w:rPr>
      </w:pPr>
      <w:ins w:id="1218" w:author="Pablo Blanco Peris" w:date="2017-05-28T13:38:00Z">
        <w:r w:rsidRPr="00E64B63">
          <w:rPr>
            <w:rFonts w:ascii="Book Antiqua" w:hAnsi="Book Antiqua"/>
            <w:rPrChange w:id="1219" w:author="Pablo Blanco Peris" w:date="2017-05-28T13:38:00Z">
              <w:rPr/>
            </w:rPrChange>
          </w:rPr>
          <w:t>[7]</w:t>
        </w:r>
        <w:r w:rsidRPr="00E64B63">
          <w:rPr>
            <w:rFonts w:ascii="Book Antiqua" w:hAnsi="Book Antiqua"/>
            <w:rPrChange w:id="1220" w:author="Pablo Blanco Peris" w:date="2017-05-28T13:38:00Z">
              <w:rPr/>
            </w:rPrChange>
          </w:rPr>
          <w:tab/>
          <w:t xml:space="preserve">H. </w:t>
        </w:r>
        <w:proofErr w:type="spellStart"/>
        <w:r w:rsidRPr="00E64B63">
          <w:rPr>
            <w:rFonts w:ascii="Book Antiqua" w:hAnsi="Book Antiqua"/>
            <w:rPrChange w:id="1221" w:author="Pablo Blanco Peris" w:date="2017-05-28T13:38:00Z">
              <w:rPr/>
            </w:rPrChange>
          </w:rPr>
          <w:t>Huang</w:t>
        </w:r>
        <w:proofErr w:type="spellEnd"/>
        <w:r w:rsidRPr="00E64B63">
          <w:rPr>
            <w:rFonts w:ascii="Book Antiqua" w:hAnsi="Book Antiqua"/>
            <w:rPrChange w:id="1222" w:author="Pablo Blanco Peris" w:date="2017-05-28T13:38:00Z">
              <w:rPr/>
            </w:rPrChange>
          </w:rPr>
          <w:t xml:space="preserve">, W. </w:t>
        </w:r>
        <w:proofErr w:type="spellStart"/>
        <w:r w:rsidRPr="00E64B63">
          <w:rPr>
            <w:rFonts w:ascii="Book Antiqua" w:hAnsi="Book Antiqua"/>
            <w:rPrChange w:id="1223" w:author="Pablo Blanco Peris" w:date="2017-05-28T13:38:00Z">
              <w:rPr/>
            </w:rPrChange>
          </w:rPr>
          <w:t>Guo</w:t>
        </w:r>
        <w:proofErr w:type="spellEnd"/>
        <w:r w:rsidRPr="00E64B63">
          <w:rPr>
            <w:rFonts w:ascii="Book Antiqua" w:hAnsi="Book Antiqua"/>
            <w:rPrChange w:id="1224" w:author="Pablo Blanco Peris" w:date="2017-05-28T13:38:00Z">
              <w:rPr/>
            </w:rPrChange>
          </w:rPr>
          <w:t xml:space="preserve">, y </w:t>
        </w:r>
        <w:proofErr w:type="spellStart"/>
        <w:r w:rsidRPr="00E64B63">
          <w:rPr>
            <w:rFonts w:ascii="Book Antiqua" w:hAnsi="Book Antiqua"/>
            <w:rPrChange w:id="1225" w:author="Pablo Blanco Peris" w:date="2017-05-28T13:38:00Z">
              <w:rPr/>
            </w:rPrChange>
          </w:rPr>
          <w:t>Y</w:t>
        </w:r>
        <w:proofErr w:type="spellEnd"/>
        <w:r w:rsidRPr="00E64B63">
          <w:rPr>
            <w:rFonts w:ascii="Book Antiqua" w:hAnsi="Book Antiqua"/>
            <w:rPrChange w:id="1226" w:author="Pablo Blanco Peris" w:date="2017-05-28T13:38:00Z">
              <w:rPr/>
            </w:rPrChange>
          </w:rPr>
          <w:t>. Zhang, «</w:t>
        </w:r>
        <w:proofErr w:type="spellStart"/>
        <w:r w:rsidRPr="00E64B63">
          <w:rPr>
            <w:rFonts w:ascii="Book Antiqua" w:hAnsi="Book Antiqua"/>
            <w:rPrChange w:id="1227" w:author="Pablo Blanco Peris" w:date="2017-05-28T13:38:00Z">
              <w:rPr/>
            </w:rPrChange>
          </w:rPr>
          <w:t>Detection</w:t>
        </w:r>
        <w:proofErr w:type="spellEnd"/>
        <w:r w:rsidRPr="00E64B63">
          <w:rPr>
            <w:rFonts w:ascii="Book Antiqua" w:hAnsi="Book Antiqua"/>
            <w:rPrChange w:id="1228" w:author="Pablo Blanco Peris" w:date="2017-05-28T13:38:00Z">
              <w:rPr/>
            </w:rPrChange>
          </w:rPr>
          <w:t xml:space="preserve"> of </w:t>
        </w:r>
        <w:proofErr w:type="spellStart"/>
        <w:r w:rsidRPr="00E64B63">
          <w:rPr>
            <w:rFonts w:ascii="Book Antiqua" w:hAnsi="Book Antiqua"/>
            <w:rPrChange w:id="1229" w:author="Pablo Blanco Peris" w:date="2017-05-28T13:38:00Z">
              <w:rPr/>
            </w:rPrChange>
          </w:rPr>
          <w:t>Copy-Move</w:t>
        </w:r>
        <w:proofErr w:type="spellEnd"/>
        <w:r w:rsidRPr="00E64B63">
          <w:rPr>
            <w:rFonts w:ascii="Book Antiqua" w:hAnsi="Book Antiqua"/>
            <w:rPrChange w:id="1230" w:author="Pablo Blanco Peris" w:date="2017-05-28T13:38:00Z">
              <w:rPr/>
            </w:rPrChange>
          </w:rPr>
          <w:t xml:space="preserve"> </w:t>
        </w:r>
        <w:proofErr w:type="spellStart"/>
        <w:r w:rsidRPr="00E64B63">
          <w:rPr>
            <w:rFonts w:ascii="Book Antiqua" w:hAnsi="Book Antiqua"/>
            <w:rPrChange w:id="1231" w:author="Pablo Blanco Peris" w:date="2017-05-28T13:38:00Z">
              <w:rPr/>
            </w:rPrChange>
          </w:rPr>
          <w:t>Forgery</w:t>
        </w:r>
        <w:proofErr w:type="spellEnd"/>
        <w:r w:rsidRPr="00E64B63">
          <w:rPr>
            <w:rFonts w:ascii="Book Antiqua" w:hAnsi="Book Antiqua"/>
            <w:rPrChange w:id="1232" w:author="Pablo Blanco Peris" w:date="2017-05-28T13:38:00Z">
              <w:rPr/>
            </w:rPrChange>
          </w:rPr>
          <w:t xml:space="preserve"> in Digital </w:t>
        </w:r>
        <w:proofErr w:type="spellStart"/>
        <w:r w:rsidRPr="00E64B63">
          <w:rPr>
            <w:rFonts w:ascii="Book Antiqua" w:hAnsi="Book Antiqua"/>
            <w:rPrChange w:id="1233" w:author="Pablo Blanco Peris" w:date="2017-05-28T13:38:00Z">
              <w:rPr/>
            </w:rPrChange>
          </w:rPr>
          <w:t>Images</w:t>
        </w:r>
        <w:proofErr w:type="spellEnd"/>
        <w:r w:rsidRPr="00E64B63">
          <w:rPr>
            <w:rFonts w:ascii="Book Antiqua" w:hAnsi="Book Antiqua"/>
            <w:rPrChange w:id="1234" w:author="Pablo Blanco Peris" w:date="2017-05-28T13:38:00Z">
              <w:rPr/>
            </w:rPrChange>
          </w:rPr>
          <w:t xml:space="preserve"> </w:t>
        </w:r>
        <w:proofErr w:type="spellStart"/>
        <w:r w:rsidRPr="00E64B63">
          <w:rPr>
            <w:rFonts w:ascii="Book Antiqua" w:hAnsi="Book Antiqua"/>
            <w:rPrChange w:id="1235" w:author="Pablo Blanco Peris" w:date="2017-05-28T13:38:00Z">
              <w:rPr/>
            </w:rPrChange>
          </w:rPr>
          <w:t>Using</w:t>
        </w:r>
        <w:proofErr w:type="spellEnd"/>
        <w:r w:rsidRPr="00E64B63">
          <w:rPr>
            <w:rFonts w:ascii="Book Antiqua" w:hAnsi="Book Antiqua"/>
            <w:rPrChange w:id="1236" w:author="Pablo Blanco Peris" w:date="2017-05-28T13:38:00Z">
              <w:rPr/>
            </w:rPrChange>
          </w:rPr>
          <w:t xml:space="preserve"> SIFT </w:t>
        </w:r>
        <w:proofErr w:type="spellStart"/>
        <w:r w:rsidRPr="00E64B63">
          <w:rPr>
            <w:rFonts w:ascii="Book Antiqua" w:hAnsi="Book Antiqua"/>
            <w:rPrChange w:id="1237" w:author="Pablo Blanco Peris" w:date="2017-05-28T13:38:00Z">
              <w:rPr/>
            </w:rPrChange>
          </w:rPr>
          <w:t>Algorithm</w:t>
        </w:r>
        <w:proofErr w:type="spellEnd"/>
        <w:r w:rsidRPr="00E64B63">
          <w:rPr>
            <w:rFonts w:ascii="Book Antiqua" w:hAnsi="Book Antiqua"/>
            <w:rPrChange w:id="1238" w:author="Pablo Blanco Peris" w:date="2017-05-28T13:38:00Z">
              <w:rPr/>
            </w:rPrChange>
          </w:rPr>
          <w:t xml:space="preserve">», en </w:t>
        </w:r>
        <w:r w:rsidRPr="00E64B63">
          <w:rPr>
            <w:rFonts w:ascii="Book Antiqua" w:hAnsi="Book Antiqua"/>
            <w:i/>
            <w:iCs/>
            <w:rPrChange w:id="1239" w:author="Pablo Blanco Peris" w:date="2017-05-28T13:38:00Z">
              <w:rPr>
                <w:i/>
                <w:iCs/>
              </w:rPr>
            </w:rPrChange>
          </w:rPr>
          <w:t xml:space="preserve">2008 IEEE </w:t>
        </w:r>
        <w:proofErr w:type="spellStart"/>
        <w:r w:rsidRPr="00E64B63">
          <w:rPr>
            <w:rFonts w:ascii="Book Antiqua" w:hAnsi="Book Antiqua"/>
            <w:i/>
            <w:iCs/>
            <w:rPrChange w:id="1240" w:author="Pablo Blanco Peris" w:date="2017-05-28T13:38:00Z">
              <w:rPr>
                <w:i/>
                <w:iCs/>
              </w:rPr>
            </w:rPrChange>
          </w:rPr>
          <w:t>Pacific</w:t>
        </w:r>
        <w:proofErr w:type="spellEnd"/>
        <w:r w:rsidRPr="00E64B63">
          <w:rPr>
            <w:rFonts w:ascii="Book Antiqua" w:hAnsi="Book Antiqua"/>
            <w:i/>
            <w:iCs/>
            <w:rPrChange w:id="1241" w:author="Pablo Blanco Peris" w:date="2017-05-28T13:38:00Z">
              <w:rPr>
                <w:i/>
                <w:iCs/>
              </w:rPr>
            </w:rPrChange>
          </w:rPr>
          <w:t xml:space="preserve">-Asia Workshop </w:t>
        </w:r>
        <w:proofErr w:type="spellStart"/>
        <w:r w:rsidRPr="00E64B63">
          <w:rPr>
            <w:rFonts w:ascii="Book Antiqua" w:hAnsi="Book Antiqua"/>
            <w:i/>
            <w:iCs/>
            <w:rPrChange w:id="1242" w:author="Pablo Blanco Peris" w:date="2017-05-28T13:38:00Z">
              <w:rPr>
                <w:i/>
                <w:iCs/>
              </w:rPr>
            </w:rPrChange>
          </w:rPr>
          <w:t>on</w:t>
        </w:r>
        <w:proofErr w:type="spellEnd"/>
        <w:r w:rsidRPr="00E64B63">
          <w:rPr>
            <w:rFonts w:ascii="Book Antiqua" w:hAnsi="Book Antiqua"/>
            <w:i/>
            <w:iCs/>
            <w:rPrChange w:id="1243" w:author="Pablo Blanco Peris" w:date="2017-05-28T13:38:00Z">
              <w:rPr>
                <w:i/>
                <w:iCs/>
              </w:rPr>
            </w:rPrChange>
          </w:rPr>
          <w:t xml:space="preserve"> </w:t>
        </w:r>
        <w:proofErr w:type="spellStart"/>
        <w:r w:rsidRPr="00E64B63">
          <w:rPr>
            <w:rFonts w:ascii="Book Antiqua" w:hAnsi="Book Antiqua"/>
            <w:i/>
            <w:iCs/>
            <w:rPrChange w:id="1244" w:author="Pablo Blanco Peris" w:date="2017-05-28T13:38:00Z">
              <w:rPr>
                <w:i/>
                <w:iCs/>
              </w:rPr>
            </w:rPrChange>
          </w:rPr>
          <w:t>Computational</w:t>
        </w:r>
        <w:proofErr w:type="spellEnd"/>
        <w:r w:rsidRPr="00E64B63">
          <w:rPr>
            <w:rFonts w:ascii="Book Antiqua" w:hAnsi="Book Antiqua"/>
            <w:i/>
            <w:iCs/>
            <w:rPrChange w:id="1245" w:author="Pablo Blanco Peris" w:date="2017-05-28T13:38:00Z">
              <w:rPr>
                <w:i/>
                <w:iCs/>
              </w:rPr>
            </w:rPrChange>
          </w:rPr>
          <w:t xml:space="preserve"> </w:t>
        </w:r>
        <w:proofErr w:type="spellStart"/>
        <w:r w:rsidRPr="00E64B63">
          <w:rPr>
            <w:rFonts w:ascii="Book Antiqua" w:hAnsi="Book Antiqua"/>
            <w:i/>
            <w:iCs/>
            <w:rPrChange w:id="1246" w:author="Pablo Blanco Peris" w:date="2017-05-28T13:38:00Z">
              <w:rPr>
                <w:i/>
                <w:iCs/>
              </w:rPr>
            </w:rPrChange>
          </w:rPr>
          <w:t>Intelligence</w:t>
        </w:r>
        <w:proofErr w:type="spellEnd"/>
        <w:r w:rsidRPr="00E64B63">
          <w:rPr>
            <w:rFonts w:ascii="Book Antiqua" w:hAnsi="Book Antiqua"/>
            <w:i/>
            <w:iCs/>
            <w:rPrChange w:id="1247" w:author="Pablo Blanco Peris" w:date="2017-05-28T13:38:00Z">
              <w:rPr>
                <w:i/>
                <w:iCs/>
              </w:rPr>
            </w:rPrChange>
          </w:rPr>
          <w:t xml:space="preserve"> and Industrial </w:t>
        </w:r>
        <w:proofErr w:type="spellStart"/>
        <w:r w:rsidRPr="00E64B63">
          <w:rPr>
            <w:rFonts w:ascii="Book Antiqua" w:hAnsi="Book Antiqua"/>
            <w:i/>
            <w:iCs/>
            <w:rPrChange w:id="1248" w:author="Pablo Blanco Peris" w:date="2017-05-28T13:38:00Z">
              <w:rPr>
                <w:i/>
                <w:iCs/>
              </w:rPr>
            </w:rPrChange>
          </w:rPr>
          <w:t>Application</w:t>
        </w:r>
        <w:proofErr w:type="spellEnd"/>
        <w:r w:rsidRPr="00E64B63">
          <w:rPr>
            <w:rFonts w:ascii="Book Antiqua" w:hAnsi="Book Antiqua"/>
            <w:rPrChange w:id="1249"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250" w:author="Pablo Blanco Peris" w:date="2017-05-28T13:38:00Z"/>
          <w:rFonts w:ascii="Book Antiqua" w:hAnsi="Book Antiqua"/>
          <w:rPrChange w:id="1251" w:author="Pablo Blanco Peris" w:date="2017-05-28T13:38:00Z">
            <w:rPr>
              <w:ins w:id="1252" w:author="Pablo Blanco Peris" w:date="2017-05-28T13:38:00Z"/>
            </w:rPr>
          </w:rPrChange>
        </w:rPr>
      </w:pPr>
      <w:ins w:id="1253" w:author="Pablo Blanco Peris" w:date="2017-05-28T13:38:00Z">
        <w:r w:rsidRPr="00E64B63">
          <w:rPr>
            <w:rFonts w:ascii="Book Antiqua" w:hAnsi="Book Antiqua"/>
            <w:rPrChange w:id="1254" w:author="Pablo Blanco Peris" w:date="2017-05-28T13:38:00Z">
              <w:rPr/>
            </w:rPrChange>
          </w:rPr>
          <w:t>[8]</w:t>
        </w:r>
        <w:r w:rsidRPr="00E64B63">
          <w:rPr>
            <w:rFonts w:ascii="Book Antiqua" w:hAnsi="Book Antiqua"/>
            <w:rPrChange w:id="1255" w:author="Pablo Blanco Peris" w:date="2017-05-28T13:38:00Z">
              <w:rPr/>
            </w:rPrChange>
          </w:rPr>
          <w:tab/>
          <w:t>«</w:t>
        </w:r>
        <w:proofErr w:type="spellStart"/>
        <w:r w:rsidRPr="00E64B63">
          <w:rPr>
            <w:rFonts w:ascii="Book Antiqua" w:hAnsi="Book Antiqua"/>
            <w:rPrChange w:id="1256" w:author="Pablo Blanco Peris" w:date="2017-05-28T13:38:00Z">
              <w:rPr/>
            </w:rPrChange>
          </w:rPr>
          <w:t>Image</w:t>
        </w:r>
        <w:proofErr w:type="spellEnd"/>
        <w:r w:rsidRPr="00E64B63">
          <w:rPr>
            <w:rFonts w:ascii="Book Antiqua" w:hAnsi="Book Antiqua"/>
            <w:rPrChange w:id="1257" w:author="Pablo Blanco Peris" w:date="2017-05-28T13:38:00Z">
              <w:rPr/>
            </w:rPrChange>
          </w:rPr>
          <w:t xml:space="preserve"> </w:t>
        </w:r>
        <w:proofErr w:type="spellStart"/>
        <w:r w:rsidRPr="00E64B63">
          <w:rPr>
            <w:rFonts w:ascii="Book Antiqua" w:hAnsi="Book Antiqua"/>
            <w:rPrChange w:id="1258" w:author="Pablo Blanco Peris" w:date="2017-05-28T13:38:00Z">
              <w:rPr/>
            </w:rPrChange>
          </w:rPr>
          <w:t>splicing</w:t>
        </w:r>
        <w:proofErr w:type="spellEnd"/>
        <w:r w:rsidRPr="00E64B63">
          <w:rPr>
            <w:rFonts w:ascii="Book Antiqua" w:hAnsi="Book Antiqua"/>
            <w:rPrChange w:id="1259" w:author="Pablo Blanco Peris" w:date="2017-05-28T13:38:00Z">
              <w:rPr/>
            </w:rPrChange>
          </w:rPr>
          <w:t xml:space="preserve"> </w:t>
        </w:r>
        <w:proofErr w:type="spellStart"/>
        <w:r w:rsidRPr="00E64B63">
          <w:rPr>
            <w:rFonts w:ascii="Book Antiqua" w:hAnsi="Book Antiqua"/>
            <w:rPrChange w:id="1260" w:author="Pablo Blanco Peris" w:date="2017-05-28T13:38:00Z">
              <w:rPr/>
            </w:rPrChange>
          </w:rPr>
          <w:t>detection</w:t>
        </w:r>
        <w:proofErr w:type="spellEnd"/>
        <w:r w:rsidRPr="00E64B63">
          <w:rPr>
            <w:rFonts w:ascii="Book Antiqua" w:hAnsi="Book Antiqua"/>
            <w:rPrChange w:id="1261" w:author="Pablo Blanco Peris" w:date="2017-05-28T13:38:00Z">
              <w:rPr/>
            </w:rPrChange>
          </w:rPr>
          <w:t xml:space="preserve"> </w:t>
        </w:r>
        <w:proofErr w:type="spellStart"/>
        <w:r w:rsidRPr="00E64B63">
          <w:rPr>
            <w:rFonts w:ascii="Book Antiqua" w:hAnsi="Book Antiqua"/>
            <w:rPrChange w:id="1262" w:author="Pablo Blanco Peris" w:date="2017-05-28T13:38:00Z">
              <w:rPr/>
            </w:rPrChange>
          </w:rPr>
          <w:t>based</w:t>
        </w:r>
        <w:proofErr w:type="spellEnd"/>
        <w:r w:rsidRPr="00E64B63">
          <w:rPr>
            <w:rFonts w:ascii="Book Antiqua" w:hAnsi="Book Antiqua"/>
            <w:rPrChange w:id="1263" w:author="Pablo Blanco Peris" w:date="2017-05-28T13:38:00Z">
              <w:rPr/>
            </w:rPrChange>
          </w:rPr>
          <w:t xml:space="preserve"> </w:t>
        </w:r>
        <w:proofErr w:type="spellStart"/>
        <w:r w:rsidRPr="00E64B63">
          <w:rPr>
            <w:rFonts w:ascii="Book Antiqua" w:hAnsi="Book Antiqua"/>
            <w:rPrChange w:id="1264" w:author="Pablo Blanco Peris" w:date="2017-05-28T13:38:00Z">
              <w:rPr/>
            </w:rPrChange>
          </w:rPr>
          <w:t>on</w:t>
        </w:r>
        <w:proofErr w:type="spellEnd"/>
        <w:r w:rsidRPr="00E64B63">
          <w:rPr>
            <w:rFonts w:ascii="Book Antiqua" w:hAnsi="Book Antiqua"/>
            <w:rPrChange w:id="1265" w:author="Pablo Blanco Peris" w:date="2017-05-28T13:38:00Z">
              <w:rPr/>
            </w:rPrChange>
          </w:rPr>
          <w:t xml:space="preserve"> </w:t>
        </w:r>
        <w:proofErr w:type="spellStart"/>
        <w:r w:rsidRPr="00E64B63">
          <w:rPr>
            <w:rFonts w:ascii="Book Antiqua" w:hAnsi="Book Antiqua"/>
            <w:rPrChange w:id="1266" w:author="Pablo Blanco Peris" w:date="2017-05-28T13:38:00Z">
              <w:rPr/>
            </w:rPrChange>
          </w:rPr>
          <w:t>Markov</w:t>
        </w:r>
        <w:proofErr w:type="spellEnd"/>
        <w:r w:rsidRPr="00E64B63">
          <w:rPr>
            <w:rFonts w:ascii="Book Antiqua" w:hAnsi="Book Antiqua"/>
            <w:rPrChange w:id="1267" w:author="Pablo Blanco Peris" w:date="2017-05-28T13:38:00Z">
              <w:rPr/>
            </w:rPrChange>
          </w:rPr>
          <w:t xml:space="preserve"> </w:t>
        </w:r>
        <w:proofErr w:type="spellStart"/>
        <w:r w:rsidRPr="00E64B63">
          <w:rPr>
            <w:rFonts w:ascii="Book Antiqua" w:hAnsi="Book Antiqua"/>
            <w:rPrChange w:id="1268" w:author="Pablo Blanco Peris" w:date="2017-05-28T13:38:00Z">
              <w:rPr/>
            </w:rPrChange>
          </w:rPr>
          <w:t>features</w:t>
        </w:r>
        <w:proofErr w:type="spellEnd"/>
        <w:r w:rsidRPr="00E64B63">
          <w:rPr>
            <w:rFonts w:ascii="Book Antiqua" w:hAnsi="Book Antiqua"/>
            <w:rPrChange w:id="1269" w:author="Pablo Blanco Peris" w:date="2017-05-28T13:38:00Z">
              <w:rPr/>
            </w:rPrChange>
          </w:rPr>
          <w:t xml:space="preserve"> in {QDCT} </w:t>
        </w:r>
        <w:proofErr w:type="spellStart"/>
        <w:r w:rsidRPr="00E64B63">
          <w:rPr>
            <w:rFonts w:ascii="Book Antiqua" w:hAnsi="Book Antiqua"/>
            <w:rPrChange w:id="1270" w:author="Pablo Blanco Peris" w:date="2017-05-28T13:38:00Z">
              <w:rPr/>
            </w:rPrChange>
          </w:rPr>
          <w:t>domain</w:t>
        </w:r>
        <w:proofErr w:type="spellEnd"/>
        <w:r w:rsidRPr="00E64B63">
          <w:rPr>
            <w:rFonts w:ascii="Book Antiqua" w:hAnsi="Book Antiqua"/>
            <w:rPrChange w:id="1271" w:author="Pablo Blanco Peris" w:date="2017-05-28T13:38:00Z">
              <w:rPr/>
            </w:rPrChange>
          </w:rPr>
          <w:t xml:space="preserve">», </w:t>
        </w:r>
        <w:proofErr w:type="spellStart"/>
        <w:r w:rsidRPr="00E64B63">
          <w:rPr>
            <w:rFonts w:ascii="Book Antiqua" w:hAnsi="Book Antiqua"/>
            <w:i/>
            <w:iCs/>
            <w:rPrChange w:id="1272" w:author="Pablo Blanco Peris" w:date="2017-05-28T13:38:00Z">
              <w:rPr>
                <w:i/>
                <w:iCs/>
              </w:rPr>
            </w:rPrChange>
          </w:rPr>
          <w:t>Neurocomputing</w:t>
        </w:r>
        <w:proofErr w:type="spellEnd"/>
        <w:r w:rsidRPr="00E64B63">
          <w:rPr>
            <w:rFonts w:ascii="Book Antiqua" w:hAnsi="Book Antiqua"/>
            <w:rPrChange w:id="1273"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274" w:author="Pablo Blanco Peris" w:date="2017-05-28T13:38:00Z"/>
          <w:rFonts w:ascii="Book Antiqua" w:hAnsi="Book Antiqua"/>
          <w:rPrChange w:id="1275" w:author="Pablo Blanco Peris" w:date="2017-05-28T13:38:00Z">
            <w:rPr>
              <w:ins w:id="1276" w:author="Pablo Blanco Peris" w:date="2017-05-28T13:38:00Z"/>
            </w:rPr>
          </w:rPrChange>
        </w:rPr>
      </w:pPr>
      <w:ins w:id="1277" w:author="Pablo Blanco Peris" w:date="2017-05-28T13:38:00Z">
        <w:r w:rsidRPr="00E64B63">
          <w:rPr>
            <w:rFonts w:ascii="Book Antiqua" w:hAnsi="Book Antiqua"/>
            <w:rPrChange w:id="1278" w:author="Pablo Blanco Peris" w:date="2017-05-28T13:38:00Z">
              <w:rPr/>
            </w:rPrChange>
          </w:rPr>
          <w:t>[9]</w:t>
        </w:r>
        <w:r w:rsidRPr="00E64B63">
          <w:rPr>
            <w:rFonts w:ascii="Book Antiqua" w:hAnsi="Book Antiqua"/>
            <w:rPrChange w:id="1279" w:author="Pablo Blanco Peris" w:date="2017-05-28T13:38:00Z">
              <w:rPr/>
            </w:rPrChange>
          </w:rPr>
          <w:tab/>
          <w:t xml:space="preserve">M. M. D. </w:t>
        </w:r>
        <w:proofErr w:type="spellStart"/>
        <w:r w:rsidRPr="00E64B63">
          <w:rPr>
            <w:rFonts w:ascii="Book Antiqua" w:hAnsi="Book Antiqua"/>
            <w:rPrChange w:id="1280" w:author="Pablo Blanco Peris" w:date="2017-05-28T13:38:00Z">
              <w:rPr/>
            </w:rPrChange>
          </w:rPr>
          <w:t>Villasenor</w:t>
        </w:r>
        <w:proofErr w:type="spellEnd"/>
        <w:r w:rsidRPr="00E64B63">
          <w:rPr>
            <w:rFonts w:ascii="Book Antiqua" w:hAnsi="Book Antiqua"/>
            <w:rPrChange w:id="1281" w:author="Pablo Blanco Peris" w:date="2017-05-28T13:38:00Z">
              <w:rPr/>
            </w:rPrChange>
          </w:rPr>
          <w:t xml:space="preserve">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0"/>
      <w:headerReference w:type="default" r:id="rId51"/>
      <w:footerReference w:type="default" r:id="rId52"/>
      <w:headerReference w:type="first" r:id="rId53"/>
      <w:footerReference w:type="first" r:id="rId54"/>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976DCE" w:rsidRDefault="00976DC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493236" w14:textId="77777777" w:rsidR="00FD0A77" w:rsidRDefault="00FD0A77">
      <w:r>
        <w:separator/>
      </w:r>
    </w:p>
    <w:p w14:paraId="5717F6BE" w14:textId="77777777" w:rsidR="00FD0A77" w:rsidRDefault="00FD0A77"/>
  </w:endnote>
  <w:endnote w:type="continuationSeparator" w:id="0">
    <w:p w14:paraId="368BCE50" w14:textId="77777777" w:rsidR="00FD0A77" w:rsidRDefault="00FD0A77">
      <w:r>
        <w:continuationSeparator/>
      </w:r>
    </w:p>
    <w:p w14:paraId="2C76A988" w14:textId="77777777" w:rsidR="00FD0A77" w:rsidRDefault="00FD0A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976DCE" w:rsidRDefault="00976DC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976DCE" w:rsidRDefault="00976DC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E64B63">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976DCE" w:rsidRPr="00996B5C" w:rsidRDefault="00976DC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E64B63">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976DCE" w:rsidRDefault="00976DC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976DCE" w:rsidRPr="00996B5C" w:rsidRDefault="00976DC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E6C6E">
          <w:rPr>
            <w:noProof/>
          </w:rPr>
          <w:t>24</w:t>
        </w:r>
        <w:r w:rsidRPr="00996B5C">
          <w:rPr>
            <w:noProof/>
          </w:rPr>
          <w:fldChar w:fldCharType="end"/>
        </w:r>
      </w:p>
    </w:sdtContent>
  </w:sdt>
  <w:p w14:paraId="6212064A" w14:textId="77777777" w:rsidR="00976DCE" w:rsidRDefault="00976DC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976DCE" w:rsidRDefault="00976DC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976DCE" w:rsidRDefault="00976DC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976DCE" w:rsidRDefault="00976DC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E64B63">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976DCE" w:rsidRDefault="00976DC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E64B63">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976DCE" w:rsidRDefault="00976DC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E64B63">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976DCE" w:rsidRDefault="00976DC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976DCE" w:rsidRDefault="00976DC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E64B63">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A008A" w14:textId="77777777" w:rsidR="00FD0A77" w:rsidRDefault="00FD0A77">
      <w:r>
        <w:separator/>
      </w:r>
    </w:p>
    <w:p w14:paraId="21C3899F" w14:textId="77777777" w:rsidR="00FD0A77" w:rsidRDefault="00FD0A77"/>
  </w:footnote>
  <w:footnote w:type="continuationSeparator" w:id="0">
    <w:p w14:paraId="7D913DF8" w14:textId="77777777" w:rsidR="00FD0A77" w:rsidRDefault="00FD0A77">
      <w:r>
        <w:continuationSeparator/>
      </w:r>
    </w:p>
    <w:p w14:paraId="48034FED" w14:textId="77777777" w:rsidR="00FD0A77" w:rsidRDefault="00FD0A7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976DCE" w:rsidRDefault="00976DC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976DCE" w:rsidRDefault="00976DC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976DCE" w:rsidRDefault="00976DC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976DCE" w:rsidRDefault="00976DCE">
    <w:pPr>
      <w:pStyle w:val="Encabezado"/>
    </w:pPr>
  </w:p>
  <w:p w14:paraId="314FCD16" w14:textId="77777777" w:rsidR="00976DCE" w:rsidRDefault="00976DC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976DCE" w:rsidRDefault="00976DCE">
    <w:pPr>
      <w:pStyle w:val="Encabezado"/>
    </w:pPr>
  </w:p>
  <w:p w14:paraId="563B4F03" w14:textId="77777777" w:rsidR="00976DCE" w:rsidRDefault="00976DC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976DCE" w:rsidRDefault="00976DC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4">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6">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7">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8">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0">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1">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2">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3">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1"/>
  </w:num>
  <w:num w:numId="2">
    <w:abstractNumId w:val="16"/>
  </w:num>
  <w:num w:numId="3">
    <w:abstractNumId w:val="0"/>
  </w:num>
  <w:num w:numId="4">
    <w:abstractNumId w:val="18"/>
  </w:num>
  <w:num w:numId="5">
    <w:abstractNumId w:val="12"/>
  </w:num>
  <w:num w:numId="6">
    <w:abstractNumId w:val="12"/>
  </w:num>
  <w:num w:numId="7">
    <w:abstractNumId w:val="8"/>
  </w:num>
  <w:num w:numId="8">
    <w:abstractNumId w:val="32"/>
  </w:num>
  <w:num w:numId="9">
    <w:abstractNumId w:val="4"/>
  </w:num>
  <w:num w:numId="10">
    <w:abstractNumId w:val="25"/>
  </w:num>
  <w:num w:numId="11">
    <w:abstractNumId w:val="5"/>
  </w:num>
  <w:num w:numId="12">
    <w:abstractNumId w:val="20"/>
  </w:num>
  <w:num w:numId="13">
    <w:abstractNumId w:val="15"/>
  </w:num>
  <w:num w:numId="14">
    <w:abstractNumId w:val="11"/>
  </w:num>
  <w:num w:numId="15">
    <w:abstractNumId w:val="21"/>
  </w:num>
  <w:num w:numId="16">
    <w:abstractNumId w:val="6"/>
  </w:num>
  <w:num w:numId="17">
    <w:abstractNumId w:val="7"/>
  </w:num>
  <w:num w:numId="18">
    <w:abstractNumId w:val="33"/>
  </w:num>
  <w:num w:numId="19">
    <w:abstractNumId w:val="17"/>
  </w:num>
  <w:num w:numId="20">
    <w:abstractNumId w:val="13"/>
  </w:num>
  <w:num w:numId="21">
    <w:abstractNumId w:val="30"/>
  </w:num>
  <w:num w:numId="22">
    <w:abstractNumId w:val="22"/>
  </w:num>
  <w:num w:numId="23">
    <w:abstractNumId w:val="9"/>
  </w:num>
  <w:num w:numId="24">
    <w:abstractNumId w:val="23"/>
  </w:num>
  <w:num w:numId="25">
    <w:abstractNumId w:val="2"/>
  </w:num>
  <w:num w:numId="26">
    <w:abstractNumId w:val="28"/>
  </w:num>
  <w:num w:numId="27">
    <w:abstractNumId w:val="24"/>
  </w:num>
  <w:num w:numId="28">
    <w:abstractNumId w:val="1"/>
  </w:num>
  <w:num w:numId="29">
    <w:abstractNumId w:val="10"/>
  </w:num>
  <w:num w:numId="30">
    <w:abstractNumId w:val="27"/>
  </w:num>
  <w:num w:numId="31">
    <w:abstractNumId w:val="29"/>
  </w:num>
  <w:num w:numId="32">
    <w:abstractNumId w:val="3"/>
  </w:num>
  <w:num w:numId="33">
    <w:abstractNumId w:val="19"/>
  </w:num>
  <w:num w:numId="34">
    <w:abstractNumId w:val="26"/>
  </w:num>
  <w:num w:numId="35">
    <w:abstractNumId w:val="14"/>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416C4"/>
    <w:rsid w:val="00042200"/>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E7F8E"/>
    <w:rsid w:val="000F3F14"/>
    <w:rsid w:val="000F5E25"/>
    <w:rsid w:val="000F7964"/>
    <w:rsid w:val="00100197"/>
    <w:rsid w:val="001012B1"/>
    <w:rsid w:val="00103CC8"/>
    <w:rsid w:val="00110EE5"/>
    <w:rsid w:val="00117142"/>
    <w:rsid w:val="00122DF9"/>
    <w:rsid w:val="00130CC0"/>
    <w:rsid w:val="00131E01"/>
    <w:rsid w:val="00134D93"/>
    <w:rsid w:val="00135834"/>
    <w:rsid w:val="00135EE7"/>
    <w:rsid w:val="00147A49"/>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17B23"/>
    <w:rsid w:val="003210DE"/>
    <w:rsid w:val="00321150"/>
    <w:rsid w:val="00323802"/>
    <w:rsid w:val="00325921"/>
    <w:rsid w:val="00335323"/>
    <w:rsid w:val="003369FC"/>
    <w:rsid w:val="00340143"/>
    <w:rsid w:val="00343E5C"/>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640C"/>
    <w:rsid w:val="005806D3"/>
    <w:rsid w:val="0058292E"/>
    <w:rsid w:val="00582CC1"/>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0F91"/>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B3313"/>
    <w:rsid w:val="009B3AAA"/>
    <w:rsid w:val="009B5292"/>
    <w:rsid w:val="009B5427"/>
    <w:rsid w:val="009C1289"/>
    <w:rsid w:val="009C128C"/>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3628"/>
    <w:rsid w:val="00AE5C11"/>
    <w:rsid w:val="00AE5D3A"/>
    <w:rsid w:val="00AE7C7D"/>
    <w:rsid w:val="00AF12FA"/>
    <w:rsid w:val="00AF3CD1"/>
    <w:rsid w:val="00B01F5E"/>
    <w:rsid w:val="00B049B4"/>
    <w:rsid w:val="00B05445"/>
    <w:rsid w:val="00B11565"/>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DF7C46"/>
    <w:rsid w:val="00E022D8"/>
    <w:rsid w:val="00E027F8"/>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B63"/>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66FC"/>
    <w:rsid w:val="00F26F29"/>
    <w:rsid w:val="00F30566"/>
    <w:rsid w:val="00F3254B"/>
    <w:rsid w:val="00F35FD9"/>
    <w:rsid w:val="00F402BF"/>
    <w:rsid w:val="00F448CF"/>
    <w:rsid w:val="00F46111"/>
    <w:rsid w:val="00F463BB"/>
    <w:rsid w:val="00F4745A"/>
    <w:rsid w:val="00F51D72"/>
    <w:rsid w:val="00F52E79"/>
    <w:rsid w:val="00F5491B"/>
    <w:rsid w:val="00F57272"/>
    <w:rsid w:val="00F60594"/>
    <w:rsid w:val="00F63B0C"/>
    <w:rsid w:val="00F679E5"/>
    <w:rsid w:val="00F70747"/>
    <w:rsid w:val="00F71969"/>
    <w:rsid w:val="00F8383E"/>
    <w:rsid w:val="00F847A3"/>
    <w:rsid w:val="00F851E2"/>
    <w:rsid w:val="00F86819"/>
    <w:rsid w:val="00F977D6"/>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header" Target="header4.xml"/><Relationship Id="rId51" Type="http://schemas.openxmlformats.org/officeDocument/2006/relationships/header" Target="header5.xml"/><Relationship Id="rId52" Type="http://schemas.openxmlformats.org/officeDocument/2006/relationships/footer" Target="footer14.xml"/><Relationship Id="rId53" Type="http://schemas.openxmlformats.org/officeDocument/2006/relationships/header" Target="header6.xml"/><Relationship Id="rId54" Type="http://schemas.openxmlformats.org/officeDocument/2006/relationships/footer" Target="footer15.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12.tiff"/><Relationship Id="rId41" Type="http://schemas.openxmlformats.org/officeDocument/2006/relationships/image" Target="media/image13.tiff"/><Relationship Id="rId42" Type="http://schemas.openxmlformats.org/officeDocument/2006/relationships/image" Target="media/image14.emf"/><Relationship Id="rId43" Type="http://schemas.openxmlformats.org/officeDocument/2006/relationships/image" Target="media/image15.jpeg"/><Relationship Id="rId44" Type="http://schemas.openxmlformats.org/officeDocument/2006/relationships/image" Target="media/image16.jpeg"/><Relationship Id="rId45" Type="http://schemas.openxmlformats.org/officeDocument/2006/relationships/image" Target="media/image17.emf"/><Relationship Id="rId46" Type="http://schemas.openxmlformats.org/officeDocument/2006/relationships/image" Target="media/image18.tiff"/><Relationship Id="rId47" Type="http://schemas.openxmlformats.org/officeDocument/2006/relationships/image" Target="media/image19.jpeg"/><Relationship Id="rId48" Type="http://schemas.openxmlformats.org/officeDocument/2006/relationships/image" Target="media/image20.jpeg"/><Relationship Id="rId4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jpeg"/><Relationship Id="rId36" Type="http://schemas.openxmlformats.org/officeDocument/2006/relationships/hyperlink" Target="http://proceedings.spiedigitallibrary.org/proceeding.aspx?articleid=897930" TargetMode="External"/><Relationship Id="rId37" Type="http://schemas.openxmlformats.org/officeDocument/2006/relationships/hyperlink" Target="http://ieeexplore.ieee.org/document/1634362/" TargetMode="External"/><Relationship Id="rId38" Type="http://schemas.openxmlformats.org/officeDocument/2006/relationships/image" Target="media/image10.emf"/><Relationship Id="rId39" Type="http://schemas.openxmlformats.org/officeDocument/2006/relationships/image" Target="media/image11.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15B70-EEB9-ED42-AF8C-ECD8439A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47</Pages>
  <Words>9541</Words>
  <Characters>52479</Characters>
  <Application>Microsoft Macintosh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Pablo Blanco Peris</cp:lastModifiedBy>
  <cp:revision>39</cp:revision>
  <cp:lastPrinted>2016-09-12T14:06:00Z</cp:lastPrinted>
  <dcterms:created xsi:type="dcterms:W3CDTF">2017-03-14T16:11:00Z</dcterms:created>
  <dcterms:modified xsi:type="dcterms:W3CDTF">2017-05-28T11:40:00Z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