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jpg" ContentType="image/gi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r>
        <w:rPr>
          <w:lang w:val="es-ES"/>
        </w:rPr>
        <w:t>xxxx</w:t>
      </w:r>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r>
        <w:rPr>
          <w:lang w:val="en-US"/>
        </w:rPr>
        <w:t>ccccc</w:t>
      </w:r>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Digital Image Processor</w:t>
        </w:r>
      </w:ins>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ins w:id="54" w:author="Pablo Blanco Peris" w:date="2017-05-24T18:28:00Z">
        <w:r w:rsidRPr="001012B1">
          <w:rPr>
            <w:iCs/>
            <w:lang w:val="es-ES"/>
          </w:rPr>
          <w:t>Histogram Of Orientated Gabor Magnitude</w:t>
        </w:r>
      </w:ins>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t>Cyan-Yellow-Yellow-Magenta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Red-Green-Blue-Emerland</w:t>
        </w:r>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t>Cyan-Magenta-Yellow</w:t>
        </w:r>
      </w:ins>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t>Charged-Coupled-Device</w:t>
        </w:r>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t>Complementary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b w:val="0"/>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b w:val="0"/>
                <w:caps w:val="0"/>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smallCaps w:val="0"/>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smallCaps w:val="0"/>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smallCaps w:val="0"/>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smallCaps w:val="0"/>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smallCaps w:val="0"/>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smallCaps w:val="0"/>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smallCaps w:val="0"/>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 w:val="0"/>
                <w:bCs/>
                <w:caps w:val="0"/>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 w:val="0"/>
                <w:bCs/>
                <w:caps w:val="0"/>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smallCaps w:val="0"/>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smallCaps w:val="0"/>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 w:val="0"/>
                <w:bCs/>
                <w:caps w:val="0"/>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 w:val="0"/>
                <w:bCs/>
                <w:caps w:val="0"/>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smallCaps w:val="0"/>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smallCaps w:val="0"/>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smallCaps w:val="0"/>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smallCaps w:val="0"/>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smallCaps w:val="0"/>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smallCaps w:val="0"/>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smallCaps w:val="0"/>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smallCaps w:val="0"/>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smallCaps w:val="0"/>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smallCaps w:val="0"/>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smallCaps w:val="0"/>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smallCaps w:val="0"/>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 w:val="0"/>
                <w:bCs/>
                <w:caps w:val="0"/>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 w:val="0"/>
                <w:bCs/>
                <w:caps w:val="0"/>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smallCaps w:val="0"/>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smallCaps w:val="0"/>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smallCaps w:val="0"/>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 w:val="0"/>
                <w:bCs/>
                <w:caps w:val="0"/>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 w:val="0"/>
                <w:bCs/>
                <w:caps w:val="0"/>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smallCaps w:val="0"/>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smallCaps w:val="0"/>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smallCaps w:val="0"/>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smallCaps w:val="0"/>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AE485D">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r>
        <w:t>xxxx</w:t>
      </w:r>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r w:rsidR="005806D3">
        <w:t>XXXXx</w:t>
      </w:r>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571959"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pPr>
        <w:pStyle w:val="Estilo12ptPrimeralnea05cm"/>
        <w:ind w:left="284" w:firstLine="0"/>
        <w:rPr>
          <w:iCs/>
        </w:rPr>
        <w:pPrChange w:id="581" w:author="Maria Solana Gonzalez" w:date="2017-05-29T08:33:00Z">
          <w:pPr>
            <w:pStyle w:val="Estilo12ptPrimeralnea05cm"/>
          </w:pPr>
        </w:pPrChange>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pPr>
        <w:pStyle w:val="Estilo12ptPrimeralnea05cm"/>
        <w:ind w:left="284" w:firstLine="0"/>
        <w:rPr>
          <w:iCs/>
        </w:rPr>
        <w:pPrChange w:id="582" w:author="Maria Solana Gonzalez" w:date="2017-05-29T08:33:00Z">
          <w:pPr>
            <w:pStyle w:val="Estilo12ptPrimeralnea05cm"/>
          </w:pPr>
        </w:pPrChange>
      </w:pPr>
      <w:r w:rsidRPr="00C61687">
        <w:rPr>
          <w:iCs/>
        </w:rPr>
        <w:t>Las cámaras fotográficas están formadas por varios componentes: un sistema de lentes, un grupo de filtros, una matriz de filtro de colores o CFA</w:t>
      </w:r>
      <w:del w:id="583"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4" w:author="Pablo Blanco Peris" w:date="2017-05-24T18:43:00Z">
        <w:r w:rsidRPr="00C61687" w:rsidDel="00DE270F">
          <w:rPr>
            <w:iCs/>
          </w:rPr>
          <w:delText xml:space="preserve"> “</w:delText>
        </w:r>
      </w:del>
      <w:del w:id="585" w:author="Pablo Blanco Peris" w:date="2017-05-24T18:42:00Z">
        <w:r w:rsidRPr="00C61687" w:rsidDel="00DE270F">
          <w:rPr>
            <w:iCs/>
          </w:rPr>
          <w:delText>Digital Image Processor”</w:delText>
        </w:r>
      </w:del>
      <w:r w:rsidRPr="00C61687">
        <w:rPr>
          <w:iCs/>
        </w:rPr>
        <w:t xml:space="preserve"> </w:t>
      </w:r>
      <w:del w:id="586" w:author="Pablo Blanco Peris" w:date="2017-05-24T18:43:00Z">
        <w:r w:rsidRPr="00C61687" w:rsidDel="00DE270F">
          <w:rPr>
            <w:iCs/>
          </w:rPr>
          <w:delText>(</w:delText>
        </w:r>
      </w:del>
      <w:r w:rsidRPr="00C61687">
        <w:rPr>
          <w:iCs/>
        </w:rPr>
        <w:t>DIP</w:t>
      </w:r>
      <w:del w:id="587" w:author="Pablo Blanco Peris" w:date="2017-05-24T18:43:00Z">
        <w:r w:rsidRPr="00C61687" w:rsidDel="00DE270F">
          <w:rPr>
            <w:iCs/>
          </w:rPr>
          <w:delText>)</w:delText>
        </w:r>
      </w:del>
      <w:r w:rsidRPr="00C61687">
        <w:rPr>
          <w:iCs/>
        </w:rPr>
        <w:t>.</w:t>
      </w:r>
    </w:p>
    <w:p w14:paraId="1905A393" w14:textId="77777777" w:rsidR="00E022D8" w:rsidRPr="00C61687" w:rsidRDefault="00E022D8" w:rsidP="00F231ED">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pPr>
        <w:pStyle w:val="Estilo12ptPrimeralnea05cm"/>
        <w:ind w:left="284" w:firstLine="0"/>
        <w:rPr>
          <w:iCs/>
        </w:rPr>
        <w:pPrChange w:id="588" w:author="Maria Solana Gonzalez" w:date="2017-05-29T08:33:00Z">
          <w:pPr>
            <w:pStyle w:val="Estilo12ptPrimeralnea05cm"/>
          </w:pPr>
        </w:pPrChange>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1AAAFBB6" w:rsidR="00E022D8" w:rsidRDefault="00E022D8" w:rsidP="00E022D8">
      <w:pPr>
        <w:widowControl w:val="0"/>
        <w:autoSpaceDE w:val="0"/>
        <w:autoSpaceDN w:val="0"/>
        <w:adjustRightInd w:val="0"/>
        <w:spacing w:line="280" w:lineRule="atLeast"/>
        <w:rPr>
          <w:rFonts w:ascii="Times" w:hAnsi="Times" w:cs="Times"/>
        </w:rPr>
      </w:pPr>
      <w:del w:id="589" w:author="Maria Solana Gonzalez" w:date="2017-05-29T08:28:00Z">
        <w:r w:rsidDel="0033438F">
          <w:rPr>
            <w:rFonts w:ascii="Times" w:hAnsi="Times" w:cs="Times"/>
            <w:noProof/>
            <w:lang w:val="es-ES_tradnl" w:eastAsia="es-ES_tradnl"/>
            <w:rPrChange w:id="590" w:author="Unknown">
              <w:rPr>
                <w:noProof/>
                <w:lang w:val="es-ES_tradnl" w:eastAsia="es-ES_tradnl"/>
              </w:rPr>
            </w:rPrChange>
          </w:rPr>
          <w:drawing>
            <wp:inline distT="0" distB="0" distL="0" distR="0" wp14:anchorId="7630F797" wp14:editId="47551BAA">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del>
      <w:ins w:id="591" w:author="Maria Solana Gonzalez" w:date="2017-05-29T08:28:00Z">
        <w:r w:rsidR="00035E0A">
          <w:rPr>
            <w:rFonts w:ascii="Times" w:hAnsi="Times" w:cs="Times"/>
            <w:noProof/>
            <w:lang w:val="es-ES_tradnl" w:eastAsia="es-ES_tradnl"/>
            <w:rPrChange w:id="592" w:author="Unknown">
              <w:rPr>
                <w:noProof/>
                <w:lang w:val="es-ES_tradnl" w:eastAsia="es-ES_tradnl"/>
              </w:rPr>
            </w:rPrChange>
          </w:rPr>
          <w:drawing>
            <wp:inline distT="0" distB="0" distL="0" distR="0" wp14:anchorId="2C873615" wp14:editId="7BA49BF1">
              <wp:extent cx="6434878" cy="205410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mara_digital.png"/>
                      <pic:cNvPicPr/>
                    </pic:nvPicPr>
                    <pic:blipFill>
                      <a:blip r:embed="rId35">
                        <a:extLst>
                          <a:ext uri="{28A0092B-C50C-407E-A947-70E740481C1C}">
                            <a14:useLocalDpi xmlns:a14="http://schemas.microsoft.com/office/drawing/2010/main" val="0"/>
                          </a:ext>
                        </a:extLst>
                      </a:blip>
                      <a:stretch>
                        <a:fillRect/>
                      </a:stretch>
                    </pic:blipFill>
                    <pic:spPr>
                      <a:xfrm>
                        <a:off x="0" y="0"/>
                        <a:ext cx="6530668" cy="2084678"/>
                      </a:xfrm>
                      <a:prstGeom prst="rect">
                        <a:avLst/>
                      </a:prstGeom>
                    </pic:spPr>
                  </pic:pic>
                </a:graphicData>
              </a:graphic>
            </wp:inline>
          </w:drawing>
        </w:r>
      </w:ins>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0B8BD7D1" w:rsidR="003345F2" w:rsidRDefault="003345F2">
      <w:pPr>
        <w:spacing w:after="200" w:line="276" w:lineRule="auto"/>
        <w:rPr>
          <w:ins w:id="593" w:author="Maria Solana Gonzalez" w:date="2017-05-29T08:32:00Z"/>
          <w:i/>
          <w:iCs/>
        </w:rPr>
      </w:pPr>
      <w:ins w:id="594" w:author="Maria Solana Gonzalez" w:date="2017-05-29T08:32:00Z">
        <w:r>
          <w:rPr>
            <w:i/>
            <w:iCs/>
          </w:rPr>
          <w:br w:type="page"/>
        </w:r>
      </w:ins>
    </w:p>
    <w:p w14:paraId="0EE32187" w14:textId="17C1495F" w:rsidR="00E022D8" w:rsidRPr="00401EA5" w:rsidRDefault="00E022D8" w:rsidP="00E022D8">
      <w:pPr>
        <w:jc w:val="center"/>
        <w:rPr>
          <w:i/>
          <w:iCs/>
        </w:rPr>
      </w:pPr>
    </w:p>
    <w:p w14:paraId="618410E3" w14:textId="4DDB7C9A" w:rsidR="00E022D8" w:rsidRPr="00C95908" w:rsidRDefault="00E022D8" w:rsidP="00E022D8">
      <w:pPr>
        <w:pStyle w:val="Ttulo2"/>
        <w:numPr>
          <w:ilvl w:val="1"/>
          <w:numId w:val="19"/>
        </w:numPr>
        <w:ind w:left="720" w:hanging="720"/>
        <w:rPr>
          <w:bCs/>
        </w:rPr>
      </w:pPr>
      <w:bookmarkStart w:id="595" w:name="_Toc476940442"/>
      <w:bookmarkStart w:id="596" w:name="_Toc483414140"/>
      <w:r w:rsidRPr="00C95908">
        <w:rPr>
          <w:bCs/>
        </w:rPr>
        <w:t>Filtros de color</w:t>
      </w:r>
      <w:bookmarkEnd w:id="595"/>
      <w:bookmarkEnd w:id="596"/>
    </w:p>
    <w:p w14:paraId="2288CA41" w14:textId="618EC1DA" w:rsidR="00E022D8" w:rsidRPr="00C61687" w:rsidRDefault="00E022D8">
      <w:pPr>
        <w:pStyle w:val="Estilo12ptPrimeralnea05cm"/>
        <w:ind w:left="284" w:firstLine="0"/>
        <w:rPr>
          <w:iCs/>
        </w:rPr>
        <w:pPrChange w:id="597" w:author="Maria Solana Gonzalez" w:date="2017-05-29T08:33:00Z">
          <w:pPr>
            <w:pStyle w:val="Estilo12ptPrimeralnea05cm"/>
          </w:pPr>
        </w:pPrChange>
      </w:pPr>
      <w:r w:rsidRPr="00C61687">
        <w:rPr>
          <w:iCs/>
        </w:rPr>
        <w:t>Respecto a la matriz de filtros de color, o, CFA, es un componente que se encuentra sobre el sensor monocromo, y su función es adquirir la información del color de la escena.</w:t>
      </w:r>
    </w:p>
    <w:p w14:paraId="74C3E7C4" w14:textId="69C4CB9A" w:rsidR="00E022D8" w:rsidRPr="00C61687" w:rsidRDefault="00E022D8">
      <w:pPr>
        <w:pStyle w:val="Estilo12ptPrimeralnea05cm"/>
        <w:ind w:left="284" w:firstLine="0"/>
        <w:rPr>
          <w:iCs/>
        </w:rPr>
        <w:pPrChange w:id="598" w:author="Maria Solana Gonzalez" w:date="2017-05-29T08:33:00Z">
          <w:pPr>
            <w:pStyle w:val="Estilo12ptPrimeralnea05cm"/>
          </w:pPr>
        </w:pPrChange>
      </w:pPr>
      <w:r w:rsidRPr="00C61687">
        <w:rPr>
          <w:iCs/>
        </w:rPr>
        <w:t>La intensidad de la luz que pasa por cada una de las celdas forma una imagen en escala de grises y, dependiendo de la configuración del filtro CFA, se interpreta como una imagen a color.</w:t>
      </w:r>
    </w:p>
    <w:p w14:paraId="1A9F4756" w14:textId="3DC3B075" w:rsidR="00E022D8" w:rsidRDefault="003345F2" w:rsidP="00E022D8">
      <w:ins w:id="599" w:author="Maria Solana Gonzalez" w:date="2017-05-29T08:30:00Z">
        <w:r>
          <w:rPr>
            <w:noProof/>
            <w:lang w:val="es-ES_tradnl" w:eastAsia="es-ES_tradnl"/>
          </w:rPr>
          <w:drawing>
            <wp:anchor distT="0" distB="0" distL="114300" distR="114300" simplePos="0" relativeHeight="251666432" behindDoc="0" locked="0" layoutInCell="1" allowOverlap="1" wp14:anchorId="4D65B3EF" wp14:editId="2FB7FF72">
              <wp:simplePos x="0" y="0"/>
              <wp:positionH relativeFrom="margin">
                <wp:posOffset>-635</wp:posOffset>
              </wp:positionH>
              <wp:positionV relativeFrom="margin">
                <wp:posOffset>2922270</wp:posOffset>
              </wp:positionV>
              <wp:extent cx="5400675" cy="3016885"/>
              <wp:effectExtent l="0" t="0" r="9525"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6">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anchor>
          </w:drawing>
        </w:r>
      </w:ins>
    </w:p>
    <w:p w14:paraId="6B806EE7" w14:textId="402CB049" w:rsidR="00E022D8" w:rsidRDefault="00E022D8" w:rsidP="00E022D8">
      <w:pPr>
        <w:ind w:left="1416"/>
      </w:pPr>
      <w:del w:id="600" w:author="Maria Solana Gonzalez" w:date="2017-05-29T08:30:00Z">
        <w:r w:rsidDel="00564820">
          <w:rPr>
            <w:noProof/>
            <w:lang w:val="es-ES_tradnl" w:eastAsia="es-ES_tradnl"/>
          </w:rPr>
          <w:drawing>
            <wp:inline distT="0" distB="0" distL="0" distR="0" wp14:anchorId="7B352E78" wp14:editId="65B7FFE0">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del>
      <w:r>
        <w:t xml:space="preserve"> </w:t>
      </w:r>
    </w:p>
    <w:p w14:paraId="392B8AC1" w14:textId="4833C066" w:rsidR="00E022D8" w:rsidRPr="00253CDD" w:rsidRDefault="00E022D8" w:rsidP="00E022D8">
      <w:pPr>
        <w:jc w:val="center"/>
        <w:rPr>
          <w:rStyle w:val="nfasis"/>
        </w:rPr>
      </w:pPr>
      <w:r>
        <w:rPr>
          <w:rStyle w:val="nfasis"/>
        </w:rPr>
        <w:t>Figura 1.2: Matriz de color de filtros (CFA)</w:t>
      </w:r>
    </w:p>
    <w:p w14:paraId="5676EB40" w14:textId="2106C5C5" w:rsidR="00E022D8" w:rsidRPr="00554733" w:rsidRDefault="00E022D8" w:rsidP="00E022D8"/>
    <w:p w14:paraId="2B2BC7A0" w14:textId="7D7FEB4A" w:rsidR="00E022D8" w:rsidRPr="00C61687" w:rsidRDefault="00E022D8">
      <w:pPr>
        <w:pStyle w:val="Estilo12ptPrimeralnea05cm"/>
        <w:ind w:left="284" w:firstLine="0"/>
        <w:rPr>
          <w:iCs/>
        </w:rPr>
        <w:pPrChange w:id="601" w:author="Maria Solana Gonzalez" w:date="2017-05-29T08:33:00Z">
          <w:pPr>
            <w:pStyle w:val="Estilo12ptPrimeralnea05cm"/>
          </w:pPr>
        </w:pPrChange>
      </w:pPr>
      <w:r w:rsidRPr="00C61687">
        <w:rPr>
          <w:iCs/>
        </w:rPr>
        <w:t>En este punto se realiza el proceso de la interpolación cromática para obtener los valores de los colores restantes.</w:t>
      </w:r>
    </w:p>
    <w:p w14:paraId="499602A4" w14:textId="57288800" w:rsidR="00E022D8" w:rsidRPr="00C61687" w:rsidRDefault="00E022D8">
      <w:pPr>
        <w:pStyle w:val="Estilo12ptPrimeralnea05cm"/>
        <w:ind w:left="284" w:firstLine="0"/>
        <w:rPr>
          <w:iCs/>
        </w:rPr>
        <w:pPrChange w:id="602" w:author="Maria Solana Gonzalez" w:date="2017-05-29T08:33:00Z">
          <w:pPr>
            <w:pStyle w:val="Estilo12ptPrimeralnea05cm"/>
          </w:pPr>
        </w:pPrChange>
      </w:pPr>
      <w:r w:rsidRPr="00C61687">
        <w:rPr>
          <w:iCs/>
        </w:rPr>
        <w:t>Generalmente, las cámaras usan el modelo</w:t>
      </w:r>
      <w:ins w:id="603" w:author="Pablo Blanco Peris" w:date="2017-05-24T18:46:00Z">
        <w:r w:rsidR="00DE270F">
          <w:rPr>
            <w:iCs/>
          </w:rPr>
          <w:t xml:space="preserve"> </w:t>
        </w:r>
      </w:ins>
      <w:del w:id="604" w:author="Pablo Blanco Peris" w:date="2017-05-24T18:46:00Z">
        <w:r w:rsidRPr="00C61687" w:rsidDel="00DE270F">
          <w:rPr>
            <w:iCs/>
          </w:rPr>
          <w:delText xml:space="preserve"> Green-Red-Green-Blue (</w:delText>
        </w:r>
      </w:del>
      <w:r w:rsidRPr="00C61687">
        <w:rPr>
          <w:iCs/>
        </w:rPr>
        <w:t>GRGB</w:t>
      </w:r>
      <w:del w:id="605" w:author="Pablo Blanco Peris" w:date="2017-05-24T18:46:00Z">
        <w:r w:rsidRPr="00C61687" w:rsidDel="00DE270F">
          <w:rPr>
            <w:iCs/>
          </w:rPr>
          <w:delText>)</w:delText>
        </w:r>
      </w:del>
      <w:r w:rsidRPr="00C61687">
        <w:rPr>
          <w:iCs/>
        </w:rPr>
        <w:t xml:space="preserve">. Pero hay varias alternativas de filtros CFA: </w:t>
      </w:r>
      <w:del w:id="606" w:author="Pablo Blanco Peris" w:date="2017-05-24T18:45:00Z">
        <w:r w:rsidRPr="00C61687" w:rsidDel="00DE270F">
          <w:rPr>
            <w:iCs/>
          </w:rPr>
          <w:delText>Cyan-Yellow-Yellow-Magenta (</w:delText>
        </w:r>
      </w:del>
      <w:r w:rsidRPr="00C61687">
        <w:rPr>
          <w:iCs/>
        </w:rPr>
        <w:t>CYYM</w:t>
      </w:r>
      <w:del w:id="607" w:author="Pablo Blanco Peris" w:date="2017-05-24T18:45:00Z">
        <w:r w:rsidRPr="00C61687" w:rsidDel="00DE270F">
          <w:rPr>
            <w:iCs/>
          </w:rPr>
          <w:delText>)</w:delText>
        </w:r>
      </w:del>
      <w:r w:rsidRPr="00C61687">
        <w:rPr>
          <w:iCs/>
        </w:rPr>
        <w:t xml:space="preserve">, </w:t>
      </w:r>
      <w:del w:id="608" w:author="Pablo Blanco Peris" w:date="2017-05-24T18:45:00Z">
        <w:r w:rsidRPr="00C61687" w:rsidDel="00DE270F">
          <w:rPr>
            <w:iCs/>
          </w:rPr>
          <w:delText>Red-Green-Blue-Emerland (</w:delText>
        </w:r>
      </w:del>
      <w:r w:rsidRPr="00C61687">
        <w:rPr>
          <w:iCs/>
        </w:rPr>
        <w:t>RGBE</w:t>
      </w:r>
      <w:ins w:id="609" w:author="Pablo Blanco Peris" w:date="2017-05-24T18:45:00Z">
        <w:r w:rsidR="00DE270F">
          <w:rPr>
            <w:iCs/>
          </w:rPr>
          <w:t xml:space="preserve"> o</w:t>
        </w:r>
      </w:ins>
      <w:del w:id="610" w:author="Pablo Blanco Peris" w:date="2017-05-24T18:45:00Z">
        <w:r w:rsidRPr="00C61687" w:rsidDel="00DE270F">
          <w:rPr>
            <w:iCs/>
          </w:rPr>
          <w:delText>)</w:delText>
        </w:r>
      </w:del>
      <w:r w:rsidRPr="00C61687">
        <w:rPr>
          <w:iCs/>
        </w:rPr>
        <w:t xml:space="preserve"> </w:t>
      </w:r>
      <w:del w:id="611" w:author="Pablo Blanco Peris" w:date="2017-05-24T18:45:00Z">
        <w:r w:rsidRPr="00C61687" w:rsidDel="00DE270F">
          <w:rPr>
            <w:iCs/>
          </w:rPr>
          <w:delText>y Cyan-Magenta-Yellow (</w:delText>
        </w:r>
      </w:del>
      <w:r w:rsidRPr="00C61687">
        <w:rPr>
          <w:iCs/>
        </w:rPr>
        <w:t>CMY</w:t>
      </w:r>
      <w:del w:id="612"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613" w:name="_Toc476940443"/>
      <w:bookmarkStart w:id="614" w:name="_Toc483414141"/>
      <w:r w:rsidRPr="00C95908">
        <w:rPr>
          <w:bCs/>
        </w:rPr>
        <w:lastRenderedPageBreak/>
        <w:t>Tipos de sensores</w:t>
      </w:r>
      <w:bookmarkEnd w:id="613"/>
      <w:bookmarkEnd w:id="614"/>
    </w:p>
    <w:p w14:paraId="0ADFDD24" w14:textId="77777777" w:rsidR="00E022D8" w:rsidRDefault="00E022D8" w:rsidP="00E022D8"/>
    <w:p w14:paraId="493361C7" w14:textId="77777777" w:rsidR="00E022D8" w:rsidRPr="00C61687" w:rsidRDefault="00E022D8">
      <w:pPr>
        <w:pStyle w:val="Estilo12ptPrimeralnea05cm"/>
        <w:ind w:left="284" w:firstLine="0"/>
        <w:rPr>
          <w:iCs/>
        </w:rPr>
        <w:pPrChange w:id="615" w:author="Maria Solana Gonzalez" w:date="2017-05-29T08:33:00Z">
          <w:pPr>
            <w:pStyle w:val="Estilo12ptPrimeralnea05cm"/>
          </w:pPr>
        </w:pPrChange>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pPr>
        <w:pStyle w:val="Estilo12ptPrimeralnea05cm"/>
        <w:ind w:left="284" w:firstLine="0"/>
        <w:rPr>
          <w:iCs/>
        </w:rPr>
        <w:pPrChange w:id="616" w:author="Maria Solana Gonzalez" w:date="2017-05-29T08:33:00Z">
          <w:pPr>
            <w:pStyle w:val="Estilo12ptPrimeralnea05cm"/>
          </w:pPr>
        </w:pPrChange>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17" w:name="_Toc476940444"/>
      <w:bookmarkStart w:id="618" w:name="_Toc483414142"/>
      <w:r w:rsidRPr="00AB359A">
        <w:t>Sensores CCD</w:t>
      </w:r>
      <w:bookmarkEnd w:id="617"/>
      <w:bookmarkEnd w:id="618"/>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pPr>
        <w:pStyle w:val="Estilo12ptPrimeralnea05cm"/>
        <w:ind w:left="284" w:firstLine="0"/>
        <w:rPr>
          <w:iCs/>
        </w:rPr>
        <w:pPrChange w:id="619" w:author="Maria Solana Gonzalez" w:date="2017-05-29T08:33:00Z">
          <w:pPr>
            <w:pStyle w:val="Estilo12ptPrimeralnea05cm"/>
          </w:pPr>
        </w:pPrChange>
      </w:pPr>
      <w:r w:rsidRPr="00C61687">
        <w:rPr>
          <w:iCs/>
        </w:rPr>
        <w:t>Este tipo de sensor es menos sensible a la luz que el CMOS, por lo que captura un rango más amplio de tonos en las fotografías.</w:t>
      </w:r>
    </w:p>
    <w:p w14:paraId="1FE37F1F" w14:textId="77777777" w:rsidR="00E022D8" w:rsidRPr="00C61687" w:rsidRDefault="00E022D8">
      <w:pPr>
        <w:pStyle w:val="Estilo12ptPrimeralnea05cm"/>
        <w:ind w:left="284" w:firstLine="0"/>
        <w:rPr>
          <w:iCs/>
        </w:rPr>
        <w:pPrChange w:id="620" w:author="Maria Solana Gonzalez" w:date="2017-05-29T08:33:00Z">
          <w:pPr>
            <w:pStyle w:val="Estilo12ptPrimeralnea05cm"/>
          </w:pPr>
        </w:pPrChange>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pPr>
        <w:pStyle w:val="Estilo12ptPrimeralnea05cm"/>
        <w:ind w:left="284" w:firstLine="0"/>
        <w:rPr>
          <w:iCs/>
        </w:rPr>
        <w:pPrChange w:id="621" w:author="Maria Solana Gonzalez" w:date="2017-05-29T08:33:00Z">
          <w:pPr>
            <w:pStyle w:val="Estilo12ptPrimeralnea05cm"/>
          </w:pPr>
        </w:pPrChange>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22" w:name="_Toc476940445"/>
      <w:bookmarkStart w:id="623" w:name="_Toc483414143"/>
      <w:r w:rsidRPr="00AB359A">
        <w:t>Sensores CMOS</w:t>
      </w:r>
      <w:bookmarkEnd w:id="622"/>
      <w:bookmarkEnd w:id="623"/>
      <w:r w:rsidRPr="00AB359A">
        <w:t xml:space="preserve"> </w:t>
      </w:r>
    </w:p>
    <w:p w14:paraId="2262DAC5" w14:textId="77777777" w:rsidR="00E022D8" w:rsidRPr="00C61687" w:rsidRDefault="00E022D8">
      <w:pPr>
        <w:pStyle w:val="Estilo12ptPrimeralnea05cm"/>
        <w:ind w:left="284" w:firstLine="0"/>
        <w:rPr>
          <w:iCs/>
        </w:rPr>
        <w:pPrChange w:id="624" w:author="Maria Solana Gonzalez" w:date="2017-05-29T08:33:00Z">
          <w:pPr>
            <w:pStyle w:val="Estilo12ptPrimeralnea05cm"/>
          </w:pPr>
        </w:pPrChange>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 xml:space="preserve">Son más sensibles a la luz que los CCD debido a que están compuestos por </w:t>
      </w:r>
      <w:r w:rsidRPr="00C61687">
        <w:rPr>
          <w:iCs/>
        </w:rPr>
        <w:lastRenderedPageBreak/>
        <w:t>menos componentes, ya que se busca un acabado minimalista, es por ello que suelen ser más pequeños que los CCD y también más económicos.</w:t>
      </w:r>
    </w:p>
    <w:p w14:paraId="62B752F5" w14:textId="77777777" w:rsidR="00E022D8" w:rsidRDefault="00E022D8">
      <w:pPr>
        <w:pStyle w:val="Estilo12ptPrimeralnea05cm"/>
        <w:ind w:firstLine="0"/>
        <w:rPr>
          <w:iCs/>
        </w:rPr>
        <w:pPrChange w:id="625" w:author="Maria Solana Gonzalez" w:date="2017-05-29T08:33:00Z">
          <w:pPr>
            <w:pStyle w:val="Estilo12ptPrimeralnea05cm"/>
          </w:pPr>
        </w:pPrChange>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26" w:name="_Toc477877511"/>
      <w:bookmarkStart w:id="627" w:name="_Toc483414144"/>
      <w:r w:rsidRPr="00A33B5E">
        <w:rPr>
          <w:bCs/>
          <w:sz w:val="30"/>
          <w:szCs w:val="28"/>
        </w:rPr>
        <w:t>Imperfecciones</w:t>
      </w:r>
      <w:r w:rsidRPr="005D1821">
        <w:t xml:space="preserve"> </w:t>
      </w:r>
      <w:r w:rsidRPr="00A33B5E">
        <w:rPr>
          <w:bCs/>
          <w:sz w:val="30"/>
          <w:szCs w:val="28"/>
        </w:rPr>
        <w:t>y ruido de la imagen</w:t>
      </w:r>
      <w:bookmarkEnd w:id="626"/>
      <w:bookmarkEnd w:id="627"/>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28" w:name="_Toc477877512"/>
      <w:bookmarkStart w:id="629" w:name="_Toc483414145"/>
      <w:r w:rsidRPr="00A33B5E">
        <w:t>Imperfecciones</w:t>
      </w:r>
      <w:r w:rsidRPr="005D1821">
        <w:rPr>
          <w:sz w:val="24"/>
          <w:szCs w:val="24"/>
          <w:lang w:val="es-ES"/>
        </w:rPr>
        <w:t xml:space="preserve"> </w:t>
      </w:r>
      <w:r w:rsidRPr="00A33B5E">
        <w:t>del sensor</w:t>
      </w:r>
      <w:bookmarkEnd w:id="628"/>
      <w:bookmarkEnd w:id="629"/>
      <w:r w:rsidRPr="005D1821">
        <w:rPr>
          <w:sz w:val="24"/>
          <w:szCs w:val="24"/>
          <w:lang w:val="es-ES"/>
        </w:rPr>
        <w:t xml:space="preserve"> </w:t>
      </w:r>
    </w:p>
    <w:p w14:paraId="29D2B408" w14:textId="77777777" w:rsidR="00996957" w:rsidRPr="00F21DF0" w:rsidRDefault="00996957">
      <w:pPr>
        <w:pStyle w:val="Estilo12ptPrimeralnea05cm"/>
        <w:ind w:firstLine="0"/>
        <w:rPr>
          <w:iCs/>
        </w:rPr>
        <w:pPrChange w:id="630" w:author="Maria Solana Gonzalez" w:date="2017-05-29T08:35:00Z">
          <w:pPr>
            <w:jc w:val="both"/>
          </w:pPr>
        </w:pPrChange>
      </w:pPr>
      <w:r w:rsidRPr="00F21DF0">
        <w:rPr>
          <w:iCs/>
        </w:rPr>
        <w:t xml:space="preserve">Durante la generación de una imagen es posible que se produzcan defectos que se vean reflejados como ruido en la imagen final. </w:t>
      </w:r>
    </w:p>
    <w:p w14:paraId="13516AE7" w14:textId="77777777" w:rsidR="00996957" w:rsidRPr="00F21DF0" w:rsidDel="00F21DF0" w:rsidRDefault="00996957">
      <w:pPr>
        <w:pStyle w:val="Estilo12ptPrimeralnea05cm"/>
        <w:ind w:firstLine="0"/>
        <w:rPr>
          <w:del w:id="631" w:author="Maria Solana Gonzalez" w:date="2017-05-29T08:35:00Z"/>
          <w:iCs/>
        </w:rPr>
        <w:pPrChange w:id="632" w:author="Maria Solana Gonzalez" w:date="2017-05-29T08:35:00Z">
          <w:pPr>
            <w:jc w:val="both"/>
          </w:pPr>
        </w:pPrChange>
      </w:pPr>
      <w:r w:rsidRPr="00F21DF0">
        <w:rPr>
          <w:iCs/>
        </w:rPr>
        <w:t xml:space="preserve">Estos defectos característicos pueden determinar la cámara que generó cierta imagen. </w:t>
      </w:r>
    </w:p>
    <w:p w14:paraId="357EEB26" w14:textId="77777777" w:rsidR="00996957" w:rsidRPr="00FA0098" w:rsidRDefault="00996957">
      <w:pPr>
        <w:pStyle w:val="Estilo12ptPrimeralnea05cm"/>
        <w:ind w:firstLine="0"/>
        <w:rPr>
          <w:iCs/>
        </w:rPr>
        <w:pPrChange w:id="633" w:author="Maria Solana Gonzalez" w:date="2017-05-29T08:35:00Z">
          <w:pPr>
            <w:jc w:val="both"/>
          </w:pPr>
        </w:pPrChange>
      </w:pPr>
    </w:p>
    <w:p w14:paraId="610FD25E" w14:textId="77777777" w:rsidR="00996957" w:rsidRPr="00F56CE5" w:rsidRDefault="00996957">
      <w:pPr>
        <w:pStyle w:val="Estilo12ptPrimeralnea05cm"/>
        <w:ind w:firstLine="0"/>
        <w:rPr>
          <w:iCs/>
        </w:rPr>
        <w:pPrChange w:id="634" w:author="Maria Solana Gonzalez" w:date="2017-05-29T08:35:00Z">
          <w:pPr>
            <w:jc w:val="both"/>
          </w:pPr>
        </w:pPrChange>
      </w:pPr>
      <w:r w:rsidRPr="00F56CE5">
        <w:rPr>
          <w:iCs/>
        </w:rPr>
        <w:t xml:space="preserve">Los defectos se pueden agrupar en: </w:t>
      </w:r>
    </w:p>
    <w:p w14:paraId="37063784" w14:textId="77777777" w:rsidR="00996957" w:rsidRPr="00F21DF0" w:rsidRDefault="00996957">
      <w:pPr>
        <w:pStyle w:val="Estilo12ptPrimeralnea05cm"/>
        <w:numPr>
          <w:ilvl w:val="0"/>
          <w:numId w:val="39"/>
        </w:numPr>
        <w:rPr>
          <w:iCs/>
        </w:rPr>
        <w:pPrChange w:id="635" w:author="Maria Solana Gonzalez" w:date="2017-05-29T08:35:00Z">
          <w:pPr>
            <w:numPr>
              <w:numId w:val="22"/>
            </w:numPr>
            <w:ind w:left="720" w:hanging="360"/>
            <w:jc w:val="both"/>
          </w:pPr>
        </w:pPrChange>
      </w:pPr>
      <w:r w:rsidRPr="004035A0">
        <w:rPr>
          <w:iCs/>
        </w:rPr>
        <w:t>Defectos de fila y columna: Pueden ser ocasionados durante el proceso de transferencia de carga.  </w:t>
      </w:r>
    </w:p>
    <w:p w14:paraId="048C94DB" w14:textId="77777777" w:rsidR="00996957" w:rsidRPr="00F21DF0" w:rsidRDefault="00996957">
      <w:pPr>
        <w:pStyle w:val="Estilo12ptPrimeralnea05cm"/>
        <w:numPr>
          <w:ilvl w:val="0"/>
          <w:numId w:val="39"/>
        </w:numPr>
        <w:rPr>
          <w:iCs/>
        </w:rPr>
        <w:pPrChange w:id="636" w:author="Maria Solana Gonzalez" w:date="2017-05-29T08:35:00Z">
          <w:pPr>
            <w:numPr>
              <w:numId w:val="22"/>
            </w:numPr>
            <w:ind w:left="720" w:hanging="360"/>
            <w:jc w:val="both"/>
          </w:pPr>
        </w:pPrChange>
      </w:pPr>
      <w:r w:rsidRPr="00F21DF0">
        <w:rPr>
          <w:iCs/>
        </w:rPr>
        <w:t>Defectos de grupo: Pueden ser causados por suciedad o por fallos eléctricos.</w:t>
      </w:r>
      <w:r w:rsidRPr="00F21DF0">
        <w:rPr>
          <w:iCs/>
          <w:rPrChange w:id="637" w:author="Maria Solana Gonzalez" w:date="2017-05-29T08:35:00Z">
            <w:rPr>
              <w:rFonts w:ascii="MS Mincho" w:eastAsia="MS Mincho" w:hAnsi="MS Mincho" w:cs="MS Mincho"/>
            </w:rPr>
          </w:rPrChange>
        </w:rPr>
        <w:t> </w:t>
      </w:r>
    </w:p>
    <w:p w14:paraId="20373721" w14:textId="77777777" w:rsidR="00996957" w:rsidRPr="00F21DF0" w:rsidRDefault="00996957">
      <w:pPr>
        <w:pStyle w:val="Estilo12ptPrimeralnea05cm"/>
        <w:numPr>
          <w:ilvl w:val="0"/>
          <w:numId w:val="39"/>
        </w:numPr>
        <w:rPr>
          <w:iCs/>
        </w:rPr>
        <w:pPrChange w:id="638" w:author="Maria Solana Gonzalez" w:date="2017-05-29T08:35:00Z">
          <w:pPr>
            <w:numPr>
              <w:numId w:val="22"/>
            </w:numPr>
            <w:ind w:left="720" w:hanging="360"/>
            <w:jc w:val="both"/>
          </w:pPr>
        </w:pPrChange>
      </w:pPr>
      <w:r w:rsidRPr="00F21DF0">
        <w:rPr>
          <w:iCs/>
        </w:rPr>
        <w:t>Píxeles calientes: Cuando se generan altas salidas de voltaje bajo cierto tipo de condiciones.</w:t>
      </w:r>
    </w:p>
    <w:p w14:paraId="014AAEDB" w14:textId="77777777" w:rsidR="00996957" w:rsidRPr="00F21DF0" w:rsidRDefault="00996957">
      <w:pPr>
        <w:pStyle w:val="Estilo12ptPrimeralnea05cm"/>
        <w:numPr>
          <w:ilvl w:val="0"/>
          <w:numId w:val="39"/>
        </w:numPr>
        <w:rPr>
          <w:iCs/>
        </w:rPr>
        <w:pPrChange w:id="639" w:author="Maria Solana Gonzalez" w:date="2017-05-29T08:35:00Z">
          <w:pPr>
            <w:numPr>
              <w:numId w:val="22"/>
            </w:numPr>
            <w:ind w:left="720" w:hanging="360"/>
            <w:jc w:val="both"/>
          </w:pPr>
        </w:pPrChange>
      </w:pPr>
      <w:r w:rsidRPr="00F21DF0">
        <w:rPr>
          <w:iCs/>
        </w:rPr>
        <w:t>Píxeles muertos: Son los píxeles que tienen una respuesta muy pobre a la luz, apa</w:t>
      </w:r>
      <w:r w:rsidRPr="00FA0098">
        <w:rPr>
          <w:iCs/>
        </w:rPr>
        <w:t xml:space="preserve">reciendo como puntos negros en las imágenes finales. </w:t>
      </w:r>
      <w:r w:rsidRPr="00F21DF0">
        <w:rPr>
          <w:iCs/>
          <w:rPrChange w:id="640" w:author="Maria Solana Gonzalez" w:date="2017-05-29T08:35:00Z">
            <w:rPr>
              <w:rFonts w:ascii="MS Mincho" w:eastAsia="MS Mincho" w:hAnsi="MS Mincho" w:cs="MS Mincho"/>
            </w:rPr>
          </w:rPrChange>
        </w:rPr>
        <w:t> </w:t>
      </w:r>
    </w:p>
    <w:p w14:paraId="2922AE13" w14:textId="77777777" w:rsidR="00996957" w:rsidRPr="00F21DF0" w:rsidRDefault="00996957">
      <w:pPr>
        <w:pStyle w:val="Estilo12ptPrimeralnea05cm"/>
        <w:numPr>
          <w:ilvl w:val="0"/>
          <w:numId w:val="39"/>
        </w:numPr>
        <w:rPr>
          <w:iCs/>
        </w:rPr>
        <w:pPrChange w:id="641" w:author="Maria Solana Gonzalez" w:date="2017-05-29T08:35:00Z">
          <w:pPr>
            <w:numPr>
              <w:numId w:val="22"/>
            </w:numPr>
            <w:ind w:left="720" w:hanging="360"/>
            <w:jc w:val="both"/>
          </w:pPr>
        </w:pPrChange>
      </w:pPr>
      <w:r w:rsidRPr="00F21DF0">
        <w:rPr>
          <w:iCs/>
        </w:rPr>
        <w:t>Diferencias entre salidas múltiples: Cuando existe más de una salida pueden presentarse variaciones entre las diferentes salidas.</w:t>
      </w:r>
    </w:p>
    <w:p w14:paraId="327CD051" w14:textId="77777777" w:rsidR="00996957" w:rsidRPr="00F21DF0" w:rsidRDefault="00996957">
      <w:pPr>
        <w:pStyle w:val="Estilo12ptPrimeralnea05cm"/>
        <w:numPr>
          <w:ilvl w:val="0"/>
          <w:numId w:val="39"/>
        </w:numPr>
        <w:rPr>
          <w:iCs/>
        </w:rPr>
        <w:pPrChange w:id="642" w:author="Maria Solana Gonzalez" w:date="2017-05-29T08:35:00Z">
          <w:pPr>
            <w:numPr>
              <w:numId w:val="22"/>
            </w:numPr>
            <w:ind w:left="720" w:hanging="360"/>
            <w:jc w:val="both"/>
          </w:pPr>
        </w:pPrChange>
      </w:pPr>
      <w:r w:rsidRPr="00F21DF0">
        <w:rPr>
          <w:iCs/>
        </w:rPr>
        <w:lastRenderedPageBreak/>
        <w:t xml:space="preserve">Interferencia: Este defecto se produce cuando los fotones que deberían de ser recolectados por un píxel se recogen por un píxel vecino. </w:t>
      </w:r>
      <w:r w:rsidRPr="00F21DF0">
        <w:rPr>
          <w:iCs/>
          <w:rPrChange w:id="643" w:author="Maria Solana Gonzalez" w:date="2017-05-29T08:35:00Z">
            <w:rPr>
              <w:rFonts w:ascii="MS Mincho" w:eastAsia="MS Mincho" w:hAnsi="MS Mincho" w:cs="MS Mincho"/>
            </w:rPr>
          </w:rPrChange>
        </w:rPr>
        <w:t> </w:t>
      </w:r>
    </w:p>
    <w:p w14:paraId="7950885B" w14:textId="77777777" w:rsidR="00996957" w:rsidRPr="00F21DF0" w:rsidRDefault="00996957">
      <w:pPr>
        <w:pStyle w:val="Estilo12ptPrimeralnea05cm"/>
        <w:numPr>
          <w:ilvl w:val="0"/>
          <w:numId w:val="39"/>
        </w:numPr>
        <w:rPr>
          <w:iCs/>
        </w:rPr>
        <w:pPrChange w:id="644" w:author="Maria Solana Gonzalez" w:date="2017-05-29T08:35:00Z">
          <w:pPr>
            <w:numPr>
              <w:numId w:val="22"/>
            </w:numPr>
            <w:ind w:left="720" w:hanging="360"/>
            <w:jc w:val="both"/>
          </w:pPr>
        </w:pPrChange>
      </w:pPr>
      <w:r w:rsidRPr="00F21DF0">
        <w:rPr>
          <w:iCs/>
        </w:rPr>
        <w:t xml:space="preserve">Saturación: Sucede cuando un píxel acumula más carga de la que puede contener y el exceso de la carga es pasada a los píxeles vecinos generando, de este modo, el efecto blooming. </w:t>
      </w:r>
      <w:r w:rsidRPr="00F21DF0">
        <w:rPr>
          <w:iCs/>
          <w:rPrChange w:id="645" w:author="Maria Solana Gonzalez" w:date="2017-05-29T08:35:00Z">
            <w:rPr>
              <w:rFonts w:ascii="MS Mincho" w:eastAsia="MS Mincho" w:hAnsi="MS Mincho" w:cs="MS Mincho"/>
            </w:rPr>
          </w:rPrChange>
        </w:rPr>
        <w:t> </w:t>
      </w:r>
    </w:p>
    <w:p w14:paraId="218BF3D9" w14:textId="77777777" w:rsidR="00996957" w:rsidRPr="00F21DF0" w:rsidRDefault="00996957">
      <w:pPr>
        <w:pStyle w:val="Estilo12ptPrimeralnea05cm"/>
        <w:numPr>
          <w:ilvl w:val="0"/>
          <w:numId w:val="39"/>
        </w:numPr>
        <w:rPr>
          <w:iCs/>
        </w:rPr>
        <w:pPrChange w:id="646" w:author="Maria Solana Gonzalez" w:date="2017-05-29T08:35:00Z">
          <w:pPr>
            <w:numPr>
              <w:numId w:val="22"/>
            </w:numPr>
            <w:ind w:left="720" w:hanging="360"/>
            <w:jc w:val="both"/>
          </w:pPr>
        </w:pPrChange>
      </w:pPr>
      <w:r w:rsidRPr="00F21DF0">
        <w:rPr>
          <w:iCs/>
          <w:rPrChange w:id="647" w:author="Maria Solana Gonzalez" w:date="2017-05-29T08:35:00Z">
            <w:rPr>
              <w:i/>
            </w:rPr>
          </w:rPrChange>
        </w:rPr>
        <w:t>“Rolling Shutter”</w:t>
      </w:r>
      <w:r w:rsidRPr="00F21DF0">
        <w:rPr>
          <w:iCs/>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F21DF0" w:rsidRDefault="00996957">
      <w:pPr>
        <w:pStyle w:val="Estilo12ptPrimeralnea05cm"/>
        <w:numPr>
          <w:ilvl w:val="0"/>
          <w:numId w:val="39"/>
        </w:numPr>
        <w:rPr>
          <w:iCs/>
        </w:rPr>
        <w:pPrChange w:id="648" w:author="Maria Solana Gonzalez" w:date="2017-05-29T08:35:00Z">
          <w:pPr>
            <w:numPr>
              <w:numId w:val="22"/>
            </w:numPr>
            <w:ind w:left="720" w:hanging="360"/>
            <w:jc w:val="both"/>
          </w:pPr>
        </w:pPrChange>
      </w:pPr>
      <w:r w:rsidRPr="00F21DF0">
        <w:rPr>
          <w:iCs/>
        </w:rPr>
        <w:t xml:space="preserve">Corriente de oscuridad: Surge de las impurezas del cristal de silicio de los sensores. </w:t>
      </w:r>
      <w:r w:rsidRPr="00F21DF0">
        <w:rPr>
          <w:iCs/>
          <w:rPrChange w:id="649" w:author="Maria Solana Gonzalez" w:date="2017-05-29T08:35:00Z">
            <w:rPr>
              <w:rFonts w:ascii="MS Mincho" w:eastAsia="MS Mincho" w:hAnsi="MS Mincho" w:cs="MS Mincho"/>
            </w:rPr>
          </w:rPrChange>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50" w:name="_Toc477877513"/>
      <w:bookmarkStart w:id="651" w:name="_Toc483414146"/>
      <w:r w:rsidRPr="00A33B5E">
        <w:t>Ruido en la imagen</w:t>
      </w:r>
      <w:bookmarkEnd w:id="650"/>
      <w:bookmarkEnd w:id="651"/>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FA0098" w:rsidRDefault="00996957">
      <w:pPr>
        <w:pStyle w:val="Estilo12ptPrimeralnea05cm"/>
        <w:ind w:firstLine="0"/>
        <w:rPr>
          <w:iCs/>
        </w:rPr>
        <w:pPrChange w:id="652" w:author="Maria Solana Gonzalez" w:date="2017-05-29T08:36:00Z">
          <w:pPr>
            <w:jc w:val="both"/>
          </w:pPr>
        </w:pPrChange>
      </w:pPr>
      <w:r w:rsidRPr="00FA0098">
        <w:rPr>
          <w:iCs/>
        </w:rPr>
        <w:t>En el proceso de generación de la imagen en la cámara se puede producir gran cantidad de imperfecciones y ruido.</w:t>
      </w:r>
    </w:p>
    <w:p w14:paraId="3E280E9C" w14:textId="77777777" w:rsidR="00996957" w:rsidRPr="004035A0" w:rsidDel="00FA0098" w:rsidRDefault="00996957">
      <w:pPr>
        <w:pStyle w:val="Estilo12ptPrimeralnea05cm"/>
        <w:ind w:firstLine="0"/>
        <w:rPr>
          <w:del w:id="653" w:author="Maria Solana Gonzalez" w:date="2017-05-29T08:36:00Z"/>
          <w:iCs/>
        </w:rPr>
        <w:pPrChange w:id="654" w:author="Maria Solana Gonzalez" w:date="2017-05-29T08:36:00Z">
          <w:pPr>
            <w:jc w:val="both"/>
          </w:pPr>
        </w:pPrChange>
      </w:pPr>
      <w:r w:rsidRPr="00FA0098">
        <w:rPr>
          <w:iCs/>
        </w:rPr>
        <w:t>El patrón de ruido consiste en cualquier patrón espacial que no cambia de una imagen a otra, compuesto por el ruido esp</w:t>
      </w:r>
      <w:r w:rsidRPr="00F56CE5">
        <w:rPr>
          <w:iCs/>
        </w:rPr>
        <w:t>acial, totalmente independiente del ruido de patrón fijo (FPN).</w:t>
      </w:r>
    </w:p>
    <w:p w14:paraId="21C55EE6" w14:textId="77777777" w:rsidR="00996957" w:rsidRPr="004035A0" w:rsidRDefault="00996957">
      <w:pPr>
        <w:pStyle w:val="Estilo12ptPrimeralnea05cm"/>
        <w:ind w:firstLine="0"/>
        <w:rPr>
          <w:iCs/>
        </w:rPr>
        <w:pPrChange w:id="655" w:author="Maria Solana Gonzalez" w:date="2017-05-29T08:36:00Z">
          <w:pPr>
            <w:jc w:val="both"/>
          </w:pPr>
        </w:pPrChange>
      </w:pPr>
    </w:p>
    <w:p w14:paraId="2BD66A6F" w14:textId="77777777" w:rsidR="00996957" w:rsidRPr="00FA0098" w:rsidDel="00FA0098" w:rsidRDefault="00996957">
      <w:pPr>
        <w:pStyle w:val="Estilo12ptPrimeralnea05cm"/>
        <w:ind w:firstLine="0"/>
        <w:rPr>
          <w:del w:id="656" w:author="Maria Solana Gonzalez" w:date="2017-05-29T08:36:00Z"/>
          <w:iCs/>
          <w:rPrChange w:id="657" w:author="Maria Solana Gonzalez" w:date="2017-05-29T08:36:00Z">
            <w:rPr>
              <w:del w:id="658" w:author="Maria Solana Gonzalez" w:date="2017-05-29T08:36:00Z"/>
              <w:rFonts w:ascii="Book Antiqua" w:hAnsi="Book Antiqua"/>
            </w:rPr>
          </w:rPrChange>
        </w:rPr>
        <w:pPrChange w:id="659" w:author="Maria Solana Gonzalez" w:date="2017-05-29T08:36:00Z">
          <w:pPr>
            <w:jc w:val="both"/>
          </w:pPr>
        </w:pPrChange>
      </w:pPr>
      <w:r w:rsidRPr="00FA0098">
        <w:rPr>
          <w:iCs/>
          <w:rPrChange w:id="660" w:author="Maria Solana Gonzalez" w:date="2017-05-29T08:36:00Z">
            <w:rPr>
              <w:rFonts w:ascii="Book Antiqua" w:hAnsi="Book Antiqua"/>
            </w:rPr>
          </w:rPrChange>
        </w:rPr>
        <w:t>El ruido FPN se genera en función de: la oscuridad, la exposición y la temperatura.</w:t>
      </w:r>
    </w:p>
    <w:p w14:paraId="5BBDE5BC" w14:textId="77777777" w:rsidR="00996957" w:rsidRPr="00FA0098" w:rsidRDefault="00996957">
      <w:pPr>
        <w:pStyle w:val="Estilo12ptPrimeralnea05cm"/>
        <w:ind w:firstLine="0"/>
        <w:rPr>
          <w:iCs/>
          <w:rPrChange w:id="661" w:author="Maria Solana Gonzalez" w:date="2017-05-29T08:36:00Z">
            <w:rPr>
              <w:rFonts w:ascii="Book Antiqua" w:hAnsi="Book Antiqua"/>
            </w:rPr>
          </w:rPrChange>
        </w:rPr>
        <w:pPrChange w:id="662" w:author="Maria Solana Gonzalez" w:date="2017-05-29T08:36:00Z">
          <w:pPr>
            <w:jc w:val="both"/>
          </w:pPr>
        </w:pPrChange>
      </w:pPr>
    </w:p>
    <w:p w14:paraId="1F234D18" w14:textId="77777777" w:rsidR="00996957" w:rsidRPr="00FA0098" w:rsidRDefault="00996957">
      <w:pPr>
        <w:pStyle w:val="Estilo12ptPrimeralnea05cm"/>
        <w:ind w:firstLine="0"/>
        <w:rPr>
          <w:iCs/>
          <w:rPrChange w:id="663" w:author="Maria Solana Gonzalez" w:date="2017-05-29T08:36:00Z">
            <w:rPr>
              <w:rFonts w:ascii="Book Antiqua" w:hAnsi="Book Antiqua"/>
            </w:rPr>
          </w:rPrChange>
        </w:rPr>
        <w:pPrChange w:id="664" w:author="Maria Solana Gonzalez" w:date="2017-05-29T08:36:00Z">
          <w:pPr>
            <w:jc w:val="both"/>
          </w:pPr>
        </w:pPrChange>
      </w:pPr>
      <w:r w:rsidRPr="00FA0098">
        <w:rPr>
          <w:iCs/>
          <w:rPrChange w:id="665" w:author="Maria Solana Gonzalez" w:date="2017-05-29T08:36:00Z">
            <w:rPr/>
          </w:rPrChange>
        </w:rPr>
        <w:t>El ruido PRNU es la parte dominante del patrón de ruido de las imágenes, compuesto por el ruido PNU y los defectos de baja frecuencia, tales como el zoom.</w:t>
      </w:r>
    </w:p>
    <w:p w14:paraId="2851457F" w14:textId="77777777" w:rsidR="00996957" w:rsidRPr="00FA0098" w:rsidDel="0090352E" w:rsidRDefault="00996957">
      <w:pPr>
        <w:pStyle w:val="Estilo12ptPrimeralnea05cm"/>
        <w:ind w:firstLine="0"/>
        <w:rPr>
          <w:del w:id="666" w:author="Maria Solana Gonzalez" w:date="2017-05-29T08:36:00Z"/>
          <w:iCs/>
          <w:rPrChange w:id="667" w:author="Maria Solana Gonzalez" w:date="2017-05-29T08:36:00Z">
            <w:rPr>
              <w:del w:id="668" w:author="Maria Solana Gonzalez" w:date="2017-05-29T08:36:00Z"/>
              <w:rFonts w:ascii="Book Antiqua" w:hAnsi="Book Antiqua"/>
            </w:rPr>
          </w:rPrChange>
        </w:rPr>
        <w:pPrChange w:id="669" w:author="Maria Solana Gonzalez" w:date="2017-05-29T08:36:00Z">
          <w:pPr>
            <w:jc w:val="both"/>
          </w:pPr>
        </w:pPrChange>
      </w:pPr>
    </w:p>
    <w:p w14:paraId="50E3E051" w14:textId="50EB2F54" w:rsidR="00996957" w:rsidRPr="00F56CE5" w:rsidRDefault="00996957">
      <w:pPr>
        <w:pStyle w:val="Estilo12ptPrimeralnea05cm"/>
        <w:ind w:firstLine="0"/>
        <w:rPr>
          <w:iCs/>
        </w:rPr>
        <w:pPrChange w:id="670" w:author="Maria Solana Gonzalez" w:date="2017-05-29T08:36:00Z">
          <w:pPr>
            <w:jc w:val="both"/>
          </w:pPr>
        </w:pPrChange>
      </w:pPr>
      <w:r w:rsidRPr="00FA0098">
        <w:rPr>
          <w:iCs/>
          <w:rPrChange w:id="671" w:author="Maria Solana Gonzalez" w:date="2017-05-29T08:36:00Z">
            <w:rPr/>
          </w:rPrChange>
        </w:rPr>
        <w:t>El ruido PNU es la diferencia de sensibilidad a la luz entre los píxeles de la</w:t>
      </w:r>
      <w:ins w:id="672" w:author="Maria Solana Gonzalez" w:date="2017-05-29T08:36:00Z">
        <w:r w:rsidR="0090352E">
          <w:rPr>
            <w:iCs/>
          </w:rPr>
          <w:t xml:space="preserve"> </w:t>
        </w:r>
      </w:ins>
      <w:del w:id="673" w:author="Maria Solana Gonzalez" w:date="2017-05-29T08:36:00Z">
        <w:r w:rsidRPr="0090352E" w:rsidDel="0090352E">
          <w:rPr>
            <w:iCs/>
          </w:rPr>
          <w:lastRenderedPageBreak/>
          <w:delText xml:space="preserve"> </w:delText>
        </w:r>
      </w:del>
      <w:r w:rsidRPr="00F56CE5">
        <w:rPr>
          <w:iCs/>
        </w:rPr>
        <w:t xml:space="preserve">matriz del sensor. </w:t>
      </w:r>
    </w:p>
    <w:p w14:paraId="512172B2" w14:textId="77777777" w:rsidR="00996957" w:rsidRPr="00F56CE5" w:rsidRDefault="00996957">
      <w:pPr>
        <w:pStyle w:val="Estilo12ptPrimeralnea05cm"/>
        <w:ind w:firstLine="0"/>
        <w:rPr>
          <w:iCs/>
        </w:rPr>
        <w:pPrChange w:id="674" w:author="Maria Solana Gonzalez" w:date="2017-05-29T08:36:00Z">
          <w:pPr>
            <w:jc w:val="both"/>
          </w:pPr>
        </w:pPrChange>
      </w:pPr>
      <w:r w:rsidRPr="00F56CE5">
        <w:rPr>
          <w:iCs/>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75" w:name="_Toc477877514"/>
      <w:bookmarkStart w:id="676" w:name="_Toc483414147"/>
      <w:r w:rsidRPr="00A33B5E">
        <w:rPr>
          <w:bCs/>
          <w:sz w:val="30"/>
          <w:szCs w:val="28"/>
        </w:rPr>
        <w:t>Diferencias entre Cámaras Digitales y Cámaras de Dispositivos Móviles</w:t>
      </w:r>
      <w:bookmarkEnd w:id="675"/>
      <w:bookmarkEnd w:id="676"/>
    </w:p>
    <w:p w14:paraId="3AFEC7EC" w14:textId="77777777" w:rsidR="00A33B5E" w:rsidRPr="00E84056" w:rsidRDefault="00A33B5E" w:rsidP="00A33B5E"/>
    <w:p w14:paraId="5B486ABF" w14:textId="77777777" w:rsidR="00A33B5E" w:rsidRPr="00F56CE5" w:rsidRDefault="00A33B5E">
      <w:pPr>
        <w:pStyle w:val="Estilo12ptPrimeralnea05cm"/>
        <w:ind w:firstLine="0"/>
        <w:rPr>
          <w:iCs/>
          <w:rPrChange w:id="677" w:author="Maria Solana Gonzalez" w:date="2017-05-29T08:38:00Z">
            <w:rPr>
              <w:rFonts w:ascii="Book Antiqua" w:hAnsi="Book Antiqua"/>
            </w:rPr>
          </w:rPrChange>
        </w:rPr>
        <w:pPrChange w:id="678" w:author="Maria Solana Gonzalez" w:date="2017-05-29T08:38:00Z">
          <w:pPr/>
        </w:pPrChange>
      </w:pPr>
      <w:r w:rsidRPr="00F56CE5">
        <w:rPr>
          <w:iCs/>
        </w:rPr>
        <w:t>Si bien es cierto que las imágenes se procesan de manera similar tanto en cámaras digitales como en móviles hay algunas diferencias importantes relativas a la calidad ya que las cámaras integradas en dispositivos móviles son de</w:t>
      </w:r>
      <w:r w:rsidRPr="004035A0">
        <w:rPr>
          <w:iCs/>
        </w:rPr>
        <w:t xml:space="preserve"> menor calidad debido al hardware requerido para que el tamaño sea lo más reducido posible.</w:t>
      </w:r>
    </w:p>
    <w:p w14:paraId="0433FC34" w14:textId="77777777" w:rsidR="00A33B5E" w:rsidRPr="00F56CE5" w:rsidRDefault="00A33B5E">
      <w:pPr>
        <w:pStyle w:val="Estilo12ptPrimeralnea05cm"/>
        <w:ind w:firstLine="0"/>
        <w:rPr>
          <w:iCs/>
          <w:rPrChange w:id="679" w:author="Maria Solana Gonzalez" w:date="2017-05-29T08:38:00Z">
            <w:rPr>
              <w:rFonts w:ascii="Book Antiqua" w:hAnsi="Book Antiqua" w:cs="Times"/>
            </w:rPr>
          </w:rPrChange>
        </w:rPr>
        <w:pPrChange w:id="680" w:author="Maria Solana Gonzalez" w:date="2017-05-29T08:38:00Z">
          <w:pPr>
            <w:widowControl w:val="0"/>
            <w:autoSpaceDE w:val="0"/>
            <w:autoSpaceDN w:val="0"/>
            <w:adjustRightInd w:val="0"/>
            <w:spacing w:after="240" w:line="340" w:lineRule="atLeast"/>
          </w:pPr>
        </w:pPrChange>
      </w:pPr>
      <w:r w:rsidRPr="00F56CE5">
        <w:rPr>
          <w:iCs/>
          <w:rPrChange w:id="681" w:author="Maria Solana Gonzalez" w:date="2017-05-29T08:38:00Z">
            <w:rPr>
              <w:rFonts w:cs="Times"/>
            </w:rPr>
          </w:rPrChange>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ns w:id="682" w:author="Maria Solana Gonzalez" w:date="2017-05-29T08:38:00Z"/>
          <w:iCs/>
          <w:szCs w:val="24"/>
        </w:rPr>
      </w:pPr>
    </w:p>
    <w:p w14:paraId="0739F6C7" w14:textId="77777777" w:rsidR="00F56CE5" w:rsidRDefault="00F56CE5"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83" w:name="_Toc477877515"/>
      <w:bookmarkStart w:id="684" w:name="_Toc483414148"/>
      <w:r w:rsidRPr="00A33B5E">
        <w:rPr>
          <w:bCs/>
        </w:rPr>
        <w:lastRenderedPageBreak/>
        <w:t>Técnicas de análisis forense</w:t>
      </w:r>
      <w:bookmarkEnd w:id="683"/>
      <w:bookmarkEnd w:id="684"/>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consiste en recopilar todos los procesos llevados a cabo hasta conseguir la imagen falsificada, como filtros, 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85" w:name="_Toc477877516"/>
      <w:bookmarkStart w:id="686" w:name="_Toc483414149"/>
      <w:r>
        <w:t>Técnicas de Identificación de la Fuente</w:t>
      </w:r>
      <w:bookmarkEnd w:id="685"/>
      <w:bookmarkEnd w:id="686"/>
    </w:p>
    <w:p w14:paraId="4F256FE0" w14:textId="77777777" w:rsidR="0013191C" w:rsidRPr="0013191C" w:rsidRDefault="0013191C">
      <w:pPr>
        <w:widowControl w:val="0"/>
        <w:autoSpaceDE w:val="0"/>
        <w:autoSpaceDN w:val="0"/>
        <w:adjustRightInd w:val="0"/>
        <w:spacing w:after="240" w:line="340" w:lineRule="atLeast"/>
        <w:jc w:val="both"/>
        <w:rPr>
          <w:ins w:id="687" w:author="Maria Solana Gonzalez" w:date="2017-05-28T18:01:00Z"/>
          <w:rFonts w:ascii="Book Antiqua" w:hAnsi="Book Antiqua" w:cs="Times"/>
          <w:rPrChange w:id="688" w:author="Maria Solana Gonzalez" w:date="2017-05-28T18:01:00Z">
            <w:rPr>
              <w:ins w:id="689" w:author="Maria Solana Gonzalez" w:date="2017-05-28T18:01:00Z"/>
            </w:rPr>
          </w:rPrChange>
        </w:rPr>
        <w:pPrChange w:id="690"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91" w:author="Maria Solana Gonzalez" w:date="2017-05-28T18:01:00Z">
        <w:r w:rsidRPr="0013191C">
          <w:rPr>
            <w:rFonts w:ascii="Book Antiqua" w:hAnsi="Book Antiqua" w:cs="Times"/>
            <w:rPrChange w:id="692"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pPr>
        <w:widowControl w:val="0"/>
        <w:autoSpaceDE w:val="0"/>
        <w:autoSpaceDN w:val="0"/>
        <w:adjustRightInd w:val="0"/>
        <w:spacing w:after="240" w:line="340" w:lineRule="atLeast"/>
        <w:jc w:val="both"/>
        <w:rPr>
          <w:ins w:id="693" w:author="Maria Solana Gonzalez" w:date="2017-05-28T18:01:00Z"/>
          <w:rFonts w:ascii="Book Antiqua" w:hAnsi="Book Antiqua" w:cs="Times"/>
          <w:rPrChange w:id="694" w:author="Maria Solana Gonzalez" w:date="2017-05-28T18:01:00Z">
            <w:rPr>
              <w:ins w:id="695" w:author="Maria Solana Gonzalez" w:date="2017-05-28T18:01:00Z"/>
            </w:rPr>
          </w:rPrChange>
        </w:rPr>
        <w:pPrChange w:id="696"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97" w:author="Maria Solana Gonzalez" w:date="2017-05-28T18:01:00Z">
        <w:r w:rsidRPr="0013191C">
          <w:rPr>
            <w:rFonts w:ascii="Book Antiqua" w:hAnsi="Book Antiqua" w:cs="Times"/>
            <w:rPrChange w:id="698" w:author="Maria Solana Gonzalez" w:date="2017-05-28T18:01:00Z">
              <w:rPr/>
            </w:rPrChange>
          </w:rPr>
          <w:t xml:space="preserve">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w:t>
        </w:r>
        <w:r w:rsidRPr="0013191C">
          <w:rPr>
            <w:rFonts w:ascii="Book Antiqua" w:hAnsi="Book Antiqua" w:cs="Times"/>
            <w:rPrChange w:id="699" w:author="Maria Solana Gonzalez" w:date="2017-05-28T18:01:00Z">
              <w:rPr/>
            </w:rPrChange>
          </w:rPr>
          <w:lastRenderedPageBreak/>
          <w:t>que los algoritmos llevados a cabo para la generación de las imágenes también son muy similares entre los modelos de una misma marca.</w:t>
        </w:r>
      </w:ins>
    </w:p>
    <w:p w14:paraId="354BE1B2" w14:textId="4C416907" w:rsidR="00A33B5E" w:rsidRPr="0013191C" w:rsidRDefault="0013191C">
      <w:pPr>
        <w:widowControl w:val="0"/>
        <w:autoSpaceDE w:val="0"/>
        <w:autoSpaceDN w:val="0"/>
        <w:adjustRightInd w:val="0"/>
        <w:spacing w:after="240" w:line="340" w:lineRule="atLeast"/>
        <w:jc w:val="both"/>
        <w:rPr>
          <w:rFonts w:ascii="Book Antiqua" w:hAnsi="Book Antiqua" w:cs="Times"/>
          <w:rPrChange w:id="700" w:author="Maria Solana Gonzalez" w:date="2017-05-28T18:01:00Z">
            <w:rPr/>
          </w:rPrChange>
        </w:rPr>
        <w:pPrChange w:id="701" w:author="Maria Solana Gonzalez" w:date="2017-05-28T18:01:00Z">
          <w:pPr/>
        </w:pPrChange>
      </w:pPr>
      <w:ins w:id="702" w:author="Maria Solana Gonzalez" w:date="2017-05-28T18:01:00Z">
        <w:r w:rsidRPr="0013191C">
          <w:rPr>
            <w:rFonts w:ascii="Book Antiqua" w:hAnsi="Book Antiqua" w:cs="Times"/>
            <w:rPrChange w:id="703"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pPr>
        <w:pStyle w:val="Prrafodelista"/>
        <w:widowControl w:val="0"/>
        <w:autoSpaceDE w:val="0"/>
        <w:autoSpaceDN w:val="0"/>
        <w:adjustRightInd w:val="0"/>
        <w:spacing w:after="240" w:line="340" w:lineRule="atLeast"/>
        <w:ind w:left="3" w:firstLine="0"/>
        <w:rPr>
          <w:ins w:id="704" w:author="Maria Solana Gonzalez" w:date="2017-05-28T18:02:00Z"/>
          <w:rFonts w:ascii="Book Antiqua" w:hAnsi="Book Antiqua" w:cs="Times"/>
          <w:sz w:val="24"/>
        </w:rPr>
        <w:pPrChange w:id="705"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pPr>
        <w:pStyle w:val="Prrafodelista"/>
        <w:widowControl w:val="0"/>
        <w:autoSpaceDE w:val="0"/>
        <w:autoSpaceDN w:val="0"/>
        <w:adjustRightInd w:val="0"/>
        <w:spacing w:after="240" w:line="340" w:lineRule="atLeast"/>
        <w:ind w:left="3" w:firstLine="0"/>
        <w:rPr>
          <w:ins w:id="706" w:author="Maria Solana Gonzalez" w:date="2017-05-28T18:02:00Z"/>
          <w:rFonts w:ascii="Book Antiqua" w:hAnsi="Book Antiqua" w:cs="Times"/>
          <w:sz w:val="24"/>
        </w:rPr>
        <w:pPrChange w:id="707"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pPr>
        <w:pStyle w:val="Prrafodelista"/>
        <w:widowControl w:val="0"/>
        <w:autoSpaceDE w:val="0"/>
        <w:autoSpaceDN w:val="0"/>
        <w:adjustRightInd w:val="0"/>
        <w:spacing w:after="240" w:line="340" w:lineRule="atLeast"/>
        <w:ind w:left="3" w:firstLine="0"/>
        <w:rPr>
          <w:del w:id="708" w:author="Maria Solana Gonzalez" w:date="2017-05-28T17:59:00Z"/>
          <w:rFonts w:ascii="Book Antiqua" w:hAnsi="Book Antiqua" w:cs="Times"/>
          <w:sz w:val="24"/>
        </w:rPr>
        <w:pPrChange w:id="709" w:author="Maria Solana Gonzalez" w:date="2017-05-28T18:01:00Z">
          <w:pPr>
            <w:pStyle w:val="Prrafodelista"/>
            <w:widowControl w:val="0"/>
            <w:autoSpaceDE w:val="0"/>
            <w:autoSpaceDN w:val="0"/>
            <w:adjustRightInd w:val="0"/>
            <w:spacing w:after="240" w:line="340" w:lineRule="atLeast"/>
            <w:ind w:left="360"/>
          </w:pPr>
        </w:pPrChange>
      </w:pPr>
      <w:del w:id="710"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pPr>
        <w:pStyle w:val="Prrafodelista"/>
        <w:widowControl w:val="0"/>
        <w:autoSpaceDE w:val="0"/>
        <w:autoSpaceDN w:val="0"/>
        <w:adjustRightInd w:val="0"/>
        <w:spacing w:after="240" w:line="340" w:lineRule="atLeast"/>
        <w:ind w:left="3" w:firstLine="0"/>
        <w:rPr>
          <w:del w:id="711" w:author="Maria Solana Gonzalez" w:date="2017-05-28T17:59:00Z"/>
          <w:rFonts w:ascii="Book Antiqua" w:hAnsi="Book Antiqua" w:cs="Times"/>
          <w:sz w:val="24"/>
        </w:rPr>
        <w:pPrChange w:id="712"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pPr>
        <w:pStyle w:val="Prrafodelista"/>
        <w:widowControl w:val="0"/>
        <w:autoSpaceDE w:val="0"/>
        <w:autoSpaceDN w:val="0"/>
        <w:adjustRightInd w:val="0"/>
        <w:spacing w:after="240" w:line="340" w:lineRule="atLeast"/>
        <w:ind w:left="3" w:firstLine="0"/>
        <w:rPr>
          <w:del w:id="713" w:author="Maria Solana Gonzalez" w:date="2017-05-28T17:59:00Z"/>
          <w:rFonts w:ascii="Book Antiqua" w:hAnsi="Book Antiqua" w:cs="Times"/>
          <w:sz w:val="24"/>
        </w:rPr>
        <w:pPrChange w:id="714" w:author="Maria Solana Gonzalez" w:date="2017-05-28T18:01:00Z">
          <w:pPr>
            <w:pStyle w:val="Prrafodelista"/>
            <w:widowControl w:val="0"/>
            <w:autoSpaceDE w:val="0"/>
            <w:autoSpaceDN w:val="0"/>
            <w:adjustRightInd w:val="0"/>
            <w:spacing w:after="240" w:line="340" w:lineRule="atLeast"/>
            <w:ind w:left="360"/>
          </w:pPr>
        </w:pPrChange>
      </w:pPr>
      <w:del w:id="715"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716"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717" w:author="Maria Solana Gonzalez" w:date="2017-05-28T18:02:00Z"/>
          <w:szCs w:val="24"/>
        </w:rPr>
      </w:pPr>
      <w:bookmarkStart w:id="718" w:name="_Toc477877517"/>
      <w:bookmarkStart w:id="719" w:name="_Toc483414150"/>
      <w:r w:rsidRPr="00A33B5E">
        <w:rPr>
          <w:szCs w:val="24"/>
        </w:rPr>
        <w:t>Técnicas basadas en Metadatos</w:t>
      </w:r>
      <w:bookmarkEnd w:id="718"/>
      <w:bookmarkEnd w:id="719"/>
    </w:p>
    <w:p w14:paraId="03B89EB9" w14:textId="77777777" w:rsidR="006E2BD0" w:rsidRPr="00B13132" w:rsidRDefault="006E2BD0">
      <w:pPr>
        <w:pPrChange w:id="720"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pPr>
        <w:jc w:val="both"/>
        <w:rPr>
          <w:ins w:id="721" w:author="Maria Solana Gonzalez" w:date="2017-05-28T18:01:00Z"/>
          <w:rFonts w:ascii="Book Antiqua" w:hAnsi="Book Antiqua"/>
          <w:rPrChange w:id="722" w:author="Maria Solana Gonzalez" w:date="2017-05-28T18:02:00Z">
            <w:rPr>
              <w:ins w:id="723" w:author="Maria Solana Gonzalez" w:date="2017-05-28T18:01:00Z"/>
            </w:rPr>
          </w:rPrChange>
        </w:rPr>
        <w:pPrChange w:id="724" w:author="Maria Solana Gonzalez" w:date="2017-05-28T18:02:00Z">
          <w:pPr>
            <w:pStyle w:val="Prrafodelista"/>
            <w:numPr>
              <w:numId w:val="19"/>
            </w:numPr>
            <w:ind w:left="360" w:hanging="360"/>
            <w:jc w:val="both"/>
          </w:pPr>
        </w:pPrChange>
      </w:pPr>
      <w:ins w:id="725" w:author="Maria Solana Gonzalez" w:date="2017-05-28T18:01:00Z">
        <w:r w:rsidRPr="0013191C">
          <w:rPr>
            <w:rFonts w:ascii="Book Antiqua" w:hAnsi="Book Antiqua"/>
            <w:rPrChange w:id="726"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pPr>
        <w:jc w:val="both"/>
        <w:rPr>
          <w:ins w:id="727" w:author="Maria Solana Gonzalez" w:date="2017-05-28T18:01:00Z"/>
          <w:rFonts w:ascii="Book Antiqua" w:hAnsi="Book Antiqua"/>
          <w:rPrChange w:id="728" w:author="Maria Solana Gonzalez" w:date="2017-05-28T18:02:00Z">
            <w:rPr>
              <w:ins w:id="729" w:author="Maria Solana Gonzalez" w:date="2017-05-28T18:01:00Z"/>
            </w:rPr>
          </w:rPrChange>
        </w:rPr>
        <w:pPrChange w:id="730" w:author="Maria Solana Gonzalez" w:date="2017-05-28T18:02:00Z">
          <w:pPr>
            <w:pStyle w:val="Prrafodelista"/>
            <w:numPr>
              <w:numId w:val="19"/>
            </w:numPr>
            <w:ind w:left="360" w:hanging="360"/>
            <w:jc w:val="both"/>
          </w:pPr>
        </w:pPrChange>
      </w:pPr>
    </w:p>
    <w:p w14:paraId="3CEB2584" w14:textId="77777777" w:rsidR="0013191C" w:rsidRPr="0013191C" w:rsidRDefault="0013191C">
      <w:pPr>
        <w:jc w:val="both"/>
        <w:rPr>
          <w:ins w:id="731" w:author="Maria Solana Gonzalez" w:date="2017-05-28T18:01:00Z"/>
          <w:rFonts w:ascii="Book Antiqua" w:hAnsi="Book Antiqua"/>
          <w:rPrChange w:id="732" w:author="Maria Solana Gonzalez" w:date="2017-05-28T18:02:00Z">
            <w:rPr>
              <w:ins w:id="733" w:author="Maria Solana Gonzalez" w:date="2017-05-28T18:01:00Z"/>
            </w:rPr>
          </w:rPrChange>
        </w:rPr>
        <w:pPrChange w:id="734" w:author="Maria Solana Gonzalez" w:date="2017-05-28T18:02:00Z">
          <w:pPr>
            <w:pStyle w:val="Prrafodelista"/>
            <w:numPr>
              <w:numId w:val="19"/>
            </w:numPr>
            <w:ind w:left="360" w:hanging="360"/>
            <w:jc w:val="both"/>
          </w:pPr>
        </w:pPrChange>
      </w:pPr>
      <w:ins w:id="735" w:author="Maria Solana Gonzalez" w:date="2017-05-28T18:01:00Z">
        <w:r w:rsidRPr="0013191C">
          <w:rPr>
            <w:rFonts w:ascii="Book Antiqua" w:hAnsi="Book Antiqua"/>
            <w:rPrChange w:id="736"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pPr>
        <w:jc w:val="both"/>
        <w:rPr>
          <w:ins w:id="737" w:author="Maria Solana Gonzalez" w:date="2017-05-28T18:01:00Z"/>
          <w:rFonts w:ascii="Book Antiqua" w:hAnsi="Book Antiqua"/>
          <w:rPrChange w:id="738" w:author="Maria Solana Gonzalez" w:date="2017-05-28T18:02:00Z">
            <w:rPr>
              <w:ins w:id="739" w:author="Maria Solana Gonzalez" w:date="2017-05-28T18:01:00Z"/>
            </w:rPr>
          </w:rPrChange>
        </w:rPr>
        <w:pPrChange w:id="740" w:author="Maria Solana Gonzalez" w:date="2017-05-28T18:02:00Z">
          <w:pPr>
            <w:pStyle w:val="Prrafodelista"/>
            <w:numPr>
              <w:numId w:val="19"/>
            </w:numPr>
            <w:ind w:left="360" w:hanging="360"/>
            <w:jc w:val="both"/>
          </w:pPr>
        </w:pPrChange>
      </w:pPr>
    </w:p>
    <w:p w14:paraId="57332F0C" w14:textId="77777777" w:rsidR="0013191C" w:rsidRPr="0013191C" w:rsidRDefault="0013191C">
      <w:pPr>
        <w:jc w:val="both"/>
        <w:rPr>
          <w:ins w:id="741" w:author="Maria Solana Gonzalez" w:date="2017-05-28T18:01:00Z"/>
          <w:rFonts w:ascii="Book Antiqua" w:hAnsi="Book Antiqua"/>
          <w:rPrChange w:id="742" w:author="Maria Solana Gonzalez" w:date="2017-05-28T18:02:00Z">
            <w:rPr>
              <w:ins w:id="743" w:author="Maria Solana Gonzalez" w:date="2017-05-28T18:01:00Z"/>
            </w:rPr>
          </w:rPrChange>
        </w:rPr>
        <w:pPrChange w:id="744" w:author="Maria Solana Gonzalez" w:date="2017-05-28T18:02:00Z">
          <w:pPr>
            <w:pStyle w:val="Prrafodelista"/>
            <w:numPr>
              <w:numId w:val="19"/>
            </w:numPr>
            <w:ind w:left="360" w:hanging="360"/>
            <w:jc w:val="both"/>
          </w:pPr>
        </w:pPrChange>
      </w:pPr>
      <w:ins w:id="745" w:author="Maria Solana Gonzalez" w:date="2017-05-28T18:01:00Z">
        <w:r w:rsidRPr="0013191C">
          <w:rPr>
            <w:rFonts w:ascii="Book Antiqua" w:hAnsi="Book Antiqua"/>
            <w:rPrChange w:id="746"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pPr>
        <w:jc w:val="both"/>
        <w:rPr>
          <w:ins w:id="747" w:author="Maria Solana Gonzalez" w:date="2017-05-28T18:01:00Z"/>
          <w:rFonts w:ascii="Book Antiqua" w:hAnsi="Book Antiqua"/>
          <w:rPrChange w:id="748" w:author="Maria Solana Gonzalez" w:date="2017-05-28T18:02:00Z">
            <w:rPr>
              <w:ins w:id="749" w:author="Maria Solana Gonzalez" w:date="2017-05-28T18:01:00Z"/>
            </w:rPr>
          </w:rPrChange>
        </w:rPr>
        <w:pPrChange w:id="750" w:author="Maria Solana Gonzalez" w:date="2017-05-28T18:02:00Z">
          <w:pPr>
            <w:pStyle w:val="Prrafodelista"/>
            <w:numPr>
              <w:numId w:val="19"/>
            </w:numPr>
            <w:ind w:left="360" w:hanging="360"/>
            <w:jc w:val="both"/>
          </w:pPr>
        </w:pPrChange>
      </w:pPr>
    </w:p>
    <w:p w14:paraId="6FCDB599" w14:textId="77777777" w:rsidR="0013191C" w:rsidRPr="0013191C" w:rsidRDefault="0013191C">
      <w:pPr>
        <w:jc w:val="both"/>
        <w:rPr>
          <w:ins w:id="751" w:author="Maria Solana Gonzalez" w:date="2017-05-28T18:01:00Z"/>
          <w:rFonts w:ascii="Book Antiqua" w:hAnsi="Book Antiqua"/>
          <w:rPrChange w:id="752" w:author="Maria Solana Gonzalez" w:date="2017-05-28T18:02:00Z">
            <w:rPr>
              <w:ins w:id="753" w:author="Maria Solana Gonzalez" w:date="2017-05-28T18:01:00Z"/>
            </w:rPr>
          </w:rPrChange>
        </w:rPr>
        <w:pPrChange w:id="754" w:author="Maria Solana Gonzalez" w:date="2017-05-28T18:02:00Z">
          <w:pPr>
            <w:pStyle w:val="Prrafodelista"/>
            <w:numPr>
              <w:numId w:val="19"/>
            </w:numPr>
            <w:ind w:left="360" w:hanging="360"/>
            <w:jc w:val="both"/>
          </w:pPr>
        </w:pPrChange>
      </w:pPr>
      <w:ins w:id="755" w:author="Maria Solana Gonzalez" w:date="2017-05-28T18:01:00Z">
        <w:r w:rsidRPr="0013191C">
          <w:rPr>
            <w:rFonts w:ascii="Book Antiqua" w:hAnsi="Book Antiqua"/>
            <w:rPrChange w:id="756" w:author="Maria Solana Gonzalez" w:date="2017-05-28T18:02:00Z">
              <w:rPr/>
            </w:rPrChange>
          </w:rPr>
          <w:t xml:space="preserve">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w:t>
        </w:r>
        <w:r w:rsidRPr="0013191C">
          <w:rPr>
            <w:rFonts w:ascii="Book Antiqua" w:hAnsi="Book Antiqua"/>
            <w:rPrChange w:id="757" w:author="Maria Solana Gonzalez" w:date="2017-05-28T18:02:00Z">
              <w:rPr/>
            </w:rPrChange>
          </w:rPr>
          <w:lastRenderedPageBreak/>
          <w:t>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pPr>
        <w:jc w:val="both"/>
        <w:rPr>
          <w:ins w:id="758" w:author="Maria Solana Gonzalez" w:date="2017-05-28T18:01:00Z"/>
          <w:rFonts w:ascii="Book Antiqua" w:hAnsi="Book Antiqua"/>
          <w:rPrChange w:id="759" w:author="Maria Solana Gonzalez" w:date="2017-05-28T18:02:00Z">
            <w:rPr>
              <w:ins w:id="760" w:author="Maria Solana Gonzalez" w:date="2017-05-28T18:01:00Z"/>
            </w:rPr>
          </w:rPrChange>
        </w:rPr>
        <w:pPrChange w:id="761" w:author="Maria Solana Gonzalez" w:date="2017-05-28T18:02:00Z">
          <w:pPr>
            <w:pStyle w:val="Prrafodelista"/>
            <w:numPr>
              <w:numId w:val="19"/>
            </w:numPr>
            <w:ind w:left="360" w:hanging="360"/>
            <w:jc w:val="both"/>
          </w:pPr>
        </w:pPrChange>
      </w:pPr>
    </w:p>
    <w:p w14:paraId="7ED20374" w14:textId="77777777" w:rsidR="0013191C" w:rsidRPr="0013191C" w:rsidRDefault="0013191C">
      <w:pPr>
        <w:jc w:val="both"/>
        <w:rPr>
          <w:ins w:id="762" w:author="Maria Solana Gonzalez" w:date="2017-05-28T18:01:00Z"/>
          <w:rFonts w:ascii="Book Antiqua" w:hAnsi="Book Antiqua"/>
          <w:rPrChange w:id="763" w:author="Maria Solana Gonzalez" w:date="2017-05-28T18:02:00Z">
            <w:rPr>
              <w:ins w:id="764" w:author="Maria Solana Gonzalez" w:date="2017-05-28T18:01:00Z"/>
            </w:rPr>
          </w:rPrChange>
        </w:rPr>
        <w:pPrChange w:id="765" w:author="Maria Solana Gonzalez" w:date="2017-05-28T18:02:00Z">
          <w:pPr>
            <w:pStyle w:val="Prrafodelista"/>
            <w:numPr>
              <w:numId w:val="19"/>
            </w:numPr>
            <w:ind w:left="360" w:hanging="360"/>
            <w:jc w:val="both"/>
          </w:pPr>
        </w:pPrChange>
      </w:pPr>
      <w:ins w:id="766" w:author="Maria Solana Gonzalez" w:date="2017-05-28T18:01:00Z">
        <w:r w:rsidRPr="0013191C">
          <w:rPr>
            <w:rFonts w:ascii="Book Antiqua" w:hAnsi="Book Antiqua"/>
            <w:rPrChange w:id="767"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pPr>
        <w:jc w:val="both"/>
        <w:rPr>
          <w:ins w:id="768" w:author="Maria Solana Gonzalez" w:date="2017-05-28T18:01:00Z"/>
          <w:rFonts w:ascii="Book Antiqua" w:hAnsi="Book Antiqua"/>
          <w:rPrChange w:id="769" w:author="Maria Solana Gonzalez" w:date="2017-05-28T18:02:00Z">
            <w:rPr>
              <w:ins w:id="770" w:author="Maria Solana Gonzalez" w:date="2017-05-28T18:01:00Z"/>
            </w:rPr>
          </w:rPrChange>
        </w:rPr>
        <w:pPrChange w:id="771" w:author="Maria Solana Gonzalez" w:date="2017-05-28T18:02:00Z">
          <w:pPr>
            <w:pStyle w:val="Prrafodelista"/>
            <w:numPr>
              <w:numId w:val="19"/>
            </w:numPr>
            <w:ind w:left="360" w:hanging="360"/>
            <w:jc w:val="both"/>
          </w:pPr>
        </w:pPrChange>
      </w:pPr>
    </w:p>
    <w:p w14:paraId="4F3058F0" w14:textId="558882BE" w:rsidR="00A33B5E" w:rsidRDefault="0013191C">
      <w:pPr>
        <w:jc w:val="both"/>
        <w:rPr>
          <w:ins w:id="772" w:author="Maria Solana Gonzalez" w:date="2017-05-28T18:02:00Z"/>
          <w:rFonts w:ascii="Book Antiqua" w:hAnsi="Book Antiqua"/>
        </w:rPr>
        <w:pPrChange w:id="773" w:author="Maria Solana Gonzalez" w:date="2017-05-28T18:02:00Z">
          <w:pPr>
            <w:pStyle w:val="Prrafodelista"/>
            <w:numPr>
              <w:numId w:val="19"/>
            </w:numPr>
            <w:ind w:left="360" w:hanging="360"/>
          </w:pPr>
        </w:pPrChange>
      </w:pPr>
      <w:ins w:id="774" w:author="Maria Solana Gonzalez" w:date="2017-05-28T18:01:00Z">
        <w:r w:rsidRPr="0013191C">
          <w:rPr>
            <w:rFonts w:ascii="Book Antiqua" w:hAnsi="Book Antiqua"/>
            <w:rPrChange w:id="775" w:author="Maria Solana Gonzalez" w:date="2017-05-28T18:02:00Z">
              <w:rPr/>
            </w:rPrChange>
          </w:rPr>
          <w:t>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pPr>
        <w:jc w:val="both"/>
        <w:rPr>
          <w:rFonts w:ascii="Book Antiqua" w:hAnsi="Book Antiqua"/>
          <w:rPrChange w:id="776" w:author="Maria Solana Gonzalez" w:date="2017-05-28T18:02:00Z">
            <w:rPr/>
          </w:rPrChange>
        </w:rPr>
        <w:pPrChange w:id="777"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778" w:author="Maria Solana Gonzalez" w:date="2017-05-28T17:59:00Z"/>
          <w:rFonts w:ascii="Book Antiqua" w:hAnsi="Book Antiqua" w:cs="Times"/>
        </w:rPr>
      </w:pPr>
      <w:del w:id="779"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del>
    </w:p>
    <w:p w14:paraId="3FBFEE99" w14:textId="2934A563" w:rsidR="00A33B5E" w:rsidRPr="00A33B5E" w:rsidDel="0013191C" w:rsidRDefault="00A33B5E" w:rsidP="00A33B5E">
      <w:pPr>
        <w:widowControl w:val="0"/>
        <w:autoSpaceDE w:val="0"/>
        <w:autoSpaceDN w:val="0"/>
        <w:adjustRightInd w:val="0"/>
        <w:spacing w:after="240" w:line="340" w:lineRule="atLeast"/>
        <w:rPr>
          <w:del w:id="780" w:author="Maria Solana Gonzalez" w:date="2017-05-28T17:59:00Z"/>
          <w:rFonts w:ascii="Book Antiqua" w:hAnsi="Book Antiqua" w:cs="Times"/>
        </w:rPr>
      </w:pPr>
      <w:del w:id="781"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del>
    </w:p>
    <w:p w14:paraId="413127FE" w14:textId="53B54C38" w:rsidR="00A33B5E" w:rsidRPr="00A33B5E" w:rsidDel="0013191C" w:rsidRDefault="00A33B5E" w:rsidP="00A33B5E">
      <w:pPr>
        <w:widowControl w:val="0"/>
        <w:autoSpaceDE w:val="0"/>
        <w:autoSpaceDN w:val="0"/>
        <w:adjustRightInd w:val="0"/>
        <w:spacing w:after="240" w:line="340" w:lineRule="atLeast"/>
        <w:rPr>
          <w:del w:id="782" w:author="Maria Solana Gonzalez" w:date="2017-05-28T17:59:00Z"/>
          <w:rFonts w:ascii="Book Antiqua" w:hAnsi="Book Antiqua" w:cs="Times"/>
        </w:rPr>
      </w:pPr>
      <w:del w:id="783"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del>
    </w:p>
    <w:p w14:paraId="15D80EE5" w14:textId="602C0678" w:rsidR="00A33B5E" w:rsidRPr="00A33B5E" w:rsidDel="0013191C" w:rsidRDefault="00A33B5E" w:rsidP="00A33B5E">
      <w:pPr>
        <w:widowControl w:val="0"/>
        <w:autoSpaceDE w:val="0"/>
        <w:autoSpaceDN w:val="0"/>
        <w:adjustRightInd w:val="0"/>
        <w:spacing w:after="240" w:line="400" w:lineRule="atLeast"/>
        <w:rPr>
          <w:del w:id="784" w:author="Maria Solana Gonzalez" w:date="2017-05-28T17:59:00Z"/>
          <w:rFonts w:ascii="Book Antiqua" w:hAnsi="Book Antiqua" w:cs="Book Antiqua"/>
        </w:rPr>
      </w:pPr>
      <w:del w:id="785"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86" w:name="_Toc477877518"/>
      <w:bookmarkStart w:id="787" w:name="_Toc483414151"/>
      <w:r w:rsidRPr="00A33B5E">
        <w:rPr>
          <w:szCs w:val="24"/>
        </w:rPr>
        <w:t>Técnicas basadas en la Aberración de las lentes</w:t>
      </w:r>
      <w:bookmarkEnd w:id="786"/>
      <w:bookmarkEnd w:id="787"/>
    </w:p>
    <w:p w14:paraId="14E234B9" w14:textId="77777777" w:rsidR="00A33B5E" w:rsidRDefault="00A33B5E" w:rsidP="00A33B5E">
      <w:pPr>
        <w:rPr>
          <w:ins w:id="788" w:author="Maria Solana Gonzalez" w:date="2017-05-28T18:02:00Z"/>
          <w:rFonts w:ascii="Book Antiqua" w:hAnsi="Book Antiqua"/>
        </w:rPr>
      </w:pPr>
    </w:p>
    <w:p w14:paraId="06D1ECB0" w14:textId="77777777" w:rsidR="006E2BD0" w:rsidRDefault="006E2BD0" w:rsidP="006E2BD0">
      <w:pPr>
        <w:jc w:val="both"/>
        <w:rPr>
          <w:ins w:id="789" w:author="Maria Solana Gonzalez" w:date="2017-05-28T18:03:00Z"/>
          <w:rFonts w:ascii="Book Antiqua" w:hAnsi="Book Antiqua"/>
        </w:rPr>
      </w:pPr>
      <w:ins w:id="790"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791" w:author="Maria Solana Gonzalez" w:date="2017-05-28T18:03:00Z"/>
          <w:rFonts w:ascii="Book Antiqua" w:hAnsi="Book Antiqua"/>
        </w:rPr>
      </w:pPr>
    </w:p>
    <w:p w14:paraId="31CCA90C" w14:textId="77777777" w:rsidR="006E2BD0" w:rsidRDefault="006E2BD0" w:rsidP="00141BAC">
      <w:pPr>
        <w:jc w:val="both"/>
        <w:rPr>
          <w:ins w:id="792" w:author="Maria Solana Gonzalez" w:date="2017-05-28T18:03:00Z"/>
          <w:rFonts w:ascii="Book Antiqua" w:hAnsi="Book Antiqua"/>
        </w:rPr>
      </w:pPr>
      <w:ins w:id="793" w:author="Maria Solana Gonzalez" w:date="2017-05-28T18:03:00Z">
        <w:r w:rsidRPr="00186923">
          <w:rPr>
            <w:rFonts w:ascii="Book Antiqua" w:hAnsi="Book Antiqua"/>
            <w:noProof/>
            <w:lang w:val="es-ES_tradnl" w:eastAsia="es-ES_tradnl"/>
            <w:rPrChange w:id="794" w:author="Unknown">
              <w:rPr>
                <w:noProof/>
                <w:lang w:val="es-ES_tradnl" w:eastAsia="es-ES_tradnl"/>
              </w:rPr>
            </w:rPrChange>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8">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pPr>
        <w:jc w:val="both"/>
        <w:rPr>
          <w:ins w:id="795" w:author="Maria Solana Gonzalez" w:date="2017-05-28T18:03:00Z"/>
          <w:rFonts w:ascii="Book Antiqua" w:hAnsi="Book Antiqua"/>
        </w:rPr>
      </w:pPr>
    </w:p>
    <w:p w14:paraId="654417EA" w14:textId="77777777" w:rsidR="006E2BD0" w:rsidRDefault="006E2BD0">
      <w:pPr>
        <w:jc w:val="both"/>
        <w:rPr>
          <w:ins w:id="796" w:author="Maria Solana Gonzalez" w:date="2017-05-28T18:03:00Z"/>
          <w:rFonts w:ascii="Book Antiqua" w:hAnsi="Book Antiqua"/>
        </w:rPr>
      </w:pPr>
      <w:ins w:id="797" w:author="Maria Solana Gonzalez" w:date="2017-05-28T18:03:00Z">
        <w:r>
          <w:rPr>
            <w:rFonts w:ascii="Book Antiqua" w:hAnsi="Book Antiqua"/>
          </w:rPr>
          <w:lastRenderedPageBreak/>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pPr>
        <w:jc w:val="both"/>
        <w:rPr>
          <w:ins w:id="798" w:author="Maria Solana Gonzalez" w:date="2017-05-28T18:03:00Z"/>
          <w:rFonts w:ascii="Book Antiqua" w:hAnsi="Book Antiqua"/>
        </w:rPr>
      </w:pPr>
    </w:p>
    <w:p w14:paraId="0A29B757" w14:textId="77777777" w:rsidR="006E2BD0" w:rsidRDefault="006E2BD0">
      <w:pPr>
        <w:jc w:val="both"/>
        <w:rPr>
          <w:ins w:id="799" w:author="Maria Solana Gonzalez" w:date="2017-05-28T18:03:00Z"/>
          <w:rFonts w:ascii="Book Antiqua" w:hAnsi="Book Antiqua"/>
        </w:rPr>
      </w:pPr>
      <w:ins w:id="800"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pPr>
        <w:jc w:val="both"/>
        <w:rPr>
          <w:ins w:id="801" w:author="Maria Solana Gonzalez" w:date="2017-05-28T18:03:00Z"/>
          <w:rFonts w:ascii="Book Antiqua" w:hAnsi="Book Antiqua"/>
        </w:rPr>
      </w:pPr>
    </w:p>
    <w:p w14:paraId="0DE955D5" w14:textId="188C5890" w:rsidR="006E2BD0" w:rsidRPr="00A33B5E" w:rsidRDefault="006E2BD0">
      <w:pPr>
        <w:jc w:val="both"/>
        <w:rPr>
          <w:rFonts w:ascii="Book Antiqua" w:hAnsi="Book Antiqua"/>
        </w:rPr>
        <w:pPrChange w:id="802" w:author="Maria Solana Gonzalez" w:date="2017-05-28T18:03:00Z">
          <w:pPr/>
        </w:pPrChange>
      </w:pPr>
      <w:ins w:id="803" w:author="Maria Solana Gonzalez" w:date="2017-05-28T18:03:00Z">
        <w:r>
          <w:rPr>
            <w:rFonts w:ascii="Book Antiqua" w:hAnsi="Book Antiqua"/>
          </w:rPr>
          <w:t>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el experimento en el que se usan  tres cámaras de diferentes marcas se obtiene una 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804" w:author="Maria Solana Gonzalez" w:date="2017-05-28T17:59:00Z"/>
          <w:rFonts w:ascii="Book Antiqua" w:hAnsi="Book Antiqua" w:cs="Book Antiqua"/>
        </w:rPr>
      </w:pPr>
      <w:del w:id="805"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06" w:name="_Toc477877519"/>
      <w:bookmarkStart w:id="807" w:name="_Toc483414152"/>
      <w:r w:rsidRPr="00A33B5E">
        <w:rPr>
          <w:szCs w:val="24"/>
        </w:rPr>
        <w:t>Técnicas basadas en la Interpolación de la Matriz CFA</w:t>
      </w:r>
      <w:bookmarkEnd w:id="806"/>
      <w:bookmarkEnd w:id="807"/>
    </w:p>
    <w:p w14:paraId="0B6B5B43" w14:textId="77777777" w:rsidR="00A33B5E" w:rsidRDefault="00A33B5E" w:rsidP="00A33B5E">
      <w:pPr>
        <w:rPr>
          <w:ins w:id="808" w:author="Maria Solana Gonzalez" w:date="2017-05-28T18:03:00Z"/>
          <w:rFonts w:ascii="Book Antiqua" w:hAnsi="Book Antiqua"/>
        </w:rPr>
      </w:pPr>
    </w:p>
    <w:p w14:paraId="74E856B7" w14:textId="77777777" w:rsidR="00344E0F" w:rsidRDefault="00344E0F">
      <w:pPr>
        <w:widowControl w:val="0"/>
        <w:autoSpaceDE w:val="0"/>
        <w:autoSpaceDN w:val="0"/>
        <w:adjustRightInd w:val="0"/>
        <w:spacing w:after="240" w:line="340" w:lineRule="atLeast"/>
        <w:jc w:val="both"/>
        <w:rPr>
          <w:ins w:id="809" w:author="Maria Solana Gonzalez" w:date="2017-05-28T18:03:00Z"/>
          <w:rFonts w:ascii="Book Antiqua" w:hAnsi="Book Antiqua" w:cs="Times"/>
        </w:rPr>
        <w:pPrChange w:id="810" w:author="Maria Solana Gonzalez" w:date="2017-05-28T18:04:00Z">
          <w:pPr>
            <w:widowControl w:val="0"/>
            <w:autoSpaceDE w:val="0"/>
            <w:autoSpaceDN w:val="0"/>
            <w:adjustRightInd w:val="0"/>
            <w:spacing w:after="240" w:line="340" w:lineRule="atLeast"/>
          </w:pPr>
        </w:pPrChange>
      </w:pPr>
      <w:ins w:id="811"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pPr>
        <w:widowControl w:val="0"/>
        <w:autoSpaceDE w:val="0"/>
        <w:autoSpaceDN w:val="0"/>
        <w:adjustRightInd w:val="0"/>
        <w:spacing w:after="240" w:line="340" w:lineRule="atLeast"/>
        <w:jc w:val="both"/>
        <w:rPr>
          <w:ins w:id="812" w:author="Maria Solana Gonzalez" w:date="2017-05-28T18:03:00Z"/>
          <w:rFonts w:ascii="Book Antiqua" w:hAnsi="Book Antiqua" w:cs="Times"/>
          <w:b/>
        </w:rPr>
        <w:pPrChange w:id="813" w:author="Maria Solana Gonzalez" w:date="2017-05-28T18:04:00Z">
          <w:pPr>
            <w:widowControl w:val="0"/>
            <w:autoSpaceDE w:val="0"/>
            <w:autoSpaceDN w:val="0"/>
            <w:adjustRightInd w:val="0"/>
            <w:spacing w:after="240" w:line="340" w:lineRule="atLeast"/>
          </w:pPr>
        </w:pPrChange>
      </w:pPr>
      <w:ins w:id="814"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77777777" w:rsidR="00344E0F" w:rsidRPr="00186923" w:rsidRDefault="00344E0F">
      <w:pPr>
        <w:pStyle w:val="Prrafodelista"/>
        <w:numPr>
          <w:ilvl w:val="0"/>
          <w:numId w:val="36"/>
        </w:numPr>
        <w:jc w:val="both"/>
        <w:rPr>
          <w:ins w:id="815" w:author="Maria Solana Gonzalez" w:date="2017-05-28T18:03:00Z"/>
          <w:rFonts w:ascii="Book Antiqua" w:hAnsi="Book Antiqua" w:cs="Times"/>
          <w:b/>
        </w:rPr>
        <w:pPrChange w:id="816" w:author="Maria Solana Gonzalez" w:date="2017-05-28T18:04:00Z">
          <w:pPr>
            <w:pStyle w:val="Prrafodelista"/>
            <w:numPr>
              <w:numId w:val="36"/>
            </w:numPr>
            <w:ind w:hanging="360"/>
          </w:pPr>
        </w:pPrChange>
      </w:pPr>
      <w:ins w:id="817"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lugar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tenía como obejtivo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w:t>
        </w:r>
        <w:r>
          <w:rPr>
            <w:rFonts w:ascii="Book Antiqua" w:hAnsi="Book Antiqua" w:cs="Times"/>
            <w:sz w:val="24"/>
            <w:szCs w:val="24"/>
          </w:rPr>
          <w:lastRenderedPageBreak/>
          <w:t>cabo empleando imágenes con ajustes automáticos y con el más alto nivel de calidad de compresión.</w:t>
        </w:r>
      </w:ins>
    </w:p>
    <w:p w14:paraId="04917240" w14:textId="77777777" w:rsidR="00344E0F" w:rsidRPr="00186923" w:rsidRDefault="00344E0F">
      <w:pPr>
        <w:jc w:val="both"/>
        <w:rPr>
          <w:ins w:id="818" w:author="Maria Solana Gonzalez" w:date="2017-05-28T18:03:00Z"/>
          <w:rFonts w:ascii="Book Antiqua" w:hAnsi="Book Antiqua" w:cs="Times"/>
          <w:b/>
        </w:rPr>
        <w:pPrChange w:id="819" w:author="Maria Solana Gonzalez" w:date="2017-05-28T18:04:00Z">
          <w:pPr/>
        </w:pPrChange>
      </w:pPr>
    </w:p>
    <w:p w14:paraId="5AD8AAD5" w14:textId="77777777" w:rsidR="00344E0F" w:rsidRPr="00186923" w:rsidRDefault="00344E0F">
      <w:pPr>
        <w:pStyle w:val="Prrafodelista"/>
        <w:numPr>
          <w:ilvl w:val="0"/>
          <w:numId w:val="36"/>
        </w:numPr>
        <w:jc w:val="both"/>
        <w:rPr>
          <w:ins w:id="820" w:author="Maria Solana Gonzalez" w:date="2017-05-28T18:03:00Z"/>
          <w:rFonts w:ascii="Book Antiqua" w:hAnsi="Book Antiqua" w:cs="Times"/>
          <w:b/>
        </w:rPr>
        <w:pPrChange w:id="821" w:author="Maria Solana Gonzalez" w:date="2017-05-28T18:04:00Z">
          <w:pPr>
            <w:pStyle w:val="Prrafodelista"/>
            <w:numPr>
              <w:numId w:val="36"/>
            </w:numPr>
            <w:ind w:hanging="360"/>
          </w:pPr>
        </w:pPrChange>
      </w:pPr>
      <w:ins w:id="822"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pPr>
        <w:jc w:val="both"/>
        <w:rPr>
          <w:ins w:id="823" w:author="Maria Solana Gonzalez" w:date="2017-05-28T18:03:00Z"/>
          <w:rFonts w:ascii="Book Antiqua" w:hAnsi="Book Antiqua" w:cs="Times"/>
          <w:b/>
          <w:u w:val="single"/>
        </w:rPr>
        <w:pPrChange w:id="824"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825" w:author="Maria Solana Gonzalez" w:date="2017-05-28T18:03:00Z"/>
          <w:rFonts w:ascii="Book Antiqua" w:hAnsi="Book Antiqua" w:cs="Times"/>
          <w:b/>
        </w:rPr>
      </w:pPr>
      <w:ins w:id="826"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827" w:author="Maria Solana Gonzalez" w:date="2017-05-28T18:03:00Z"/>
          <w:rFonts w:ascii="Book Antiqua" w:hAnsi="Book Antiqua" w:cs="Times"/>
          <w:b/>
          <w:u w:val="single"/>
        </w:rPr>
      </w:pPr>
    </w:p>
    <w:p w14:paraId="7547A3D7" w14:textId="77777777" w:rsidR="00344E0F" w:rsidRPr="00186923" w:rsidRDefault="00344E0F">
      <w:pPr>
        <w:pStyle w:val="Prrafodelista"/>
        <w:numPr>
          <w:ilvl w:val="0"/>
          <w:numId w:val="36"/>
        </w:numPr>
        <w:jc w:val="both"/>
        <w:rPr>
          <w:ins w:id="828" w:author="Maria Solana Gonzalez" w:date="2017-05-28T18:03:00Z"/>
          <w:rFonts w:ascii="Book Antiqua" w:hAnsi="Book Antiqua" w:cs="Times"/>
          <w:b/>
        </w:rPr>
      </w:pPr>
      <w:ins w:id="829"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 xml:space="preserve">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w:t>
        </w:r>
        <w:r>
          <w:rPr>
            <w:rFonts w:ascii="Book Antiqua" w:hAnsi="Book Antiqua" w:cs="Times"/>
            <w:sz w:val="24"/>
            <w:szCs w:val="24"/>
          </w:rPr>
          <w:lastRenderedPageBreak/>
          <w:t>Normalized Group Sizes (NGS). Dado que el número de características es muy elevado se realiza un proceso (Eigenfeaure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pPr>
        <w:jc w:val="both"/>
        <w:rPr>
          <w:ins w:id="830" w:author="Maria Solana Gonzalez" w:date="2017-05-28T18:03:00Z"/>
          <w:rFonts w:ascii="Book Antiqua" w:hAnsi="Book Antiqua" w:cs="Times"/>
          <w:b/>
          <w:u w:val="single"/>
        </w:rPr>
      </w:pPr>
    </w:p>
    <w:p w14:paraId="668A80FD" w14:textId="43C2BA2C" w:rsidR="00344E0F" w:rsidRPr="00A33B5E" w:rsidRDefault="00344E0F">
      <w:pPr>
        <w:jc w:val="both"/>
        <w:rPr>
          <w:rFonts w:ascii="Book Antiqua" w:hAnsi="Book Antiqua"/>
        </w:rPr>
        <w:pPrChange w:id="831" w:author="Maria Solana Gonzalez" w:date="2017-05-28T18:04:00Z">
          <w:pPr/>
        </w:pPrChange>
      </w:pPr>
      <w:ins w:id="832" w:author="Maria Solana Gonzalez" w:date="2017-05-28T18:03:00Z">
        <w:r>
          <w:rPr>
            <w:rFonts w:ascii="Book Antiqua" w:hAnsi="Book Antiqua" w:cs="Times"/>
            <w:b/>
            <w:u w:val="single"/>
          </w:rPr>
          <w:t xml:space="preserve">Correlación inter-channel: </w:t>
        </w:r>
        <w:r>
          <w:rPr>
            <w:rFonts w:ascii="Book Antiqua" w:hAnsi="Book Antiqua" w:cs="Times"/>
          </w:rPr>
          <w:t>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833" w:author="Maria Solana Gonzalez" w:date="2017-05-28T17:59:00Z"/>
          <w:rFonts w:ascii="Book Antiqua" w:hAnsi="Book Antiqua" w:cs="Times"/>
        </w:rPr>
      </w:pPr>
      <w:del w:id="834"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835" w:author="Maria Solana Gonzalez" w:date="2017-05-28T17:59:00Z"/>
          <w:rFonts w:ascii="Book Antiqua" w:hAnsi="Book Antiqua" w:cs="Times"/>
        </w:rPr>
      </w:pPr>
      <w:del w:id="836"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37" w:author="Maria Solana Gonzalez" w:date="2017-05-28T17:59:00Z"/>
          <w:rFonts w:ascii="Book Antiqua" w:hAnsi="Book Antiqua" w:cs="Times"/>
          <w:sz w:val="24"/>
          <w:szCs w:val="24"/>
        </w:rPr>
      </w:pPr>
      <w:del w:id="838"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839"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840" w:author="Maria Solana Gonzalez" w:date="2017-05-28T17:59:00Z"/>
          <w:rFonts w:ascii="Book Antiqua" w:hAnsi="Book Antiqua" w:cs="Times"/>
          <w:sz w:val="24"/>
          <w:szCs w:val="24"/>
        </w:rPr>
      </w:pPr>
      <w:del w:id="841"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842"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843" w:author="Maria Solana Gonzalez" w:date="2017-05-28T17:59:00Z"/>
          <w:rFonts w:ascii="Book Antiqua" w:hAnsi="Book Antiqua"/>
          <w:sz w:val="24"/>
          <w:szCs w:val="24"/>
        </w:rPr>
      </w:pPr>
      <w:del w:id="844"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845"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846"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847"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48" w:name="_Toc477877520"/>
      <w:bookmarkStart w:id="849" w:name="_Toc483414153"/>
      <w:r w:rsidRPr="00A33B5E">
        <w:rPr>
          <w:szCs w:val="24"/>
        </w:rPr>
        <w:t>Técnicas basadas en las Características de las Imágenes</w:t>
      </w:r>
      <w:bookmarkEnd w:id="848"/>
      <w:bookmarkEnd w:id="849"/>
    </w:p>
    <w:p w14:paraId="291AF926" w14:textId="77777777" w:rsidR="00A33B5E" w:rsidRDefault="00A33B5E" w:rsidP="00A33B5E">
      <w:pPr>
        <w:rPr>
          <w:ins w:id="850" w:author="Maria Solana Gonzalez" w:date="2017-05-28T18:05:00Z"/>
          <w:rFonts w:ascii="Book Antiqua" w:hAnsi="Book Antiqua" w:cs="Times"/>
        </w:rPr>
      </w:pPr>
    </w:p>
    <w:p w14:paraId="471F1276" w14:textId="77777777" w:rsidR="002A4AA9" w:rsidRPr="00A33B5E" w:rsidRDefault="002A4AA9">
      <w:pPr>
        <w:jc w:val="both"/>
        <w:rPr>
          <w:ins w:id="851" w:author="Maria Solana Gonzalez" w:date="2017-05-28T18:05:00Z"/>
          <w:rFonts w:ascii="Book Antiqua" w:hAnsi="Book Antiqua" w:cs="Times"/>
        </w:rPr>
        <w:pPrChange w:id="852" w:author="Maria Solana Gonzalez" w:date="2017-05-28T18:05:00Z">
          <w:pPr>
            <w:pStyle w:val="Prrafodelista"/>
            <w:ind w:firstLine="0"/>
            <w:jc w:val="both"/>
          </w:pPr>
        </w:pPrChange>
      </w:pPr>
      <w:ins w:id="853"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pPr>
        <w:jc w:val="both"/>
        <w:rPr>
          <w:ins w:id="854" w:author="Maria Solana Gonzalez" w:date="2017-05-28T18:05:00Z"/>
          <w:rFonts w:ascii="Book Antiqua" w:hAnsi="Book Antiqua" w:cs="Times"/>
        </w:rPr>
        <w:pPrChange w:id="855" w:author="Maria Solana Gonzalez" w:date="2017-05-28T18:05:00Z">
          <w:pPr/>
        </w:pPrChange>
      </w:pPr>
    </w:p>
    <w:p w14:paraId="33BF742F" w14:textId="77777777" w:rsidR="002A4AA9" w:rsidRPr="002A4AA9" w:rsidRDefault="002A4AA9">
      <w:pPr>
        <w:jc w:val="both"/>
        <w:rPr>
          <w:ins w:id="856" w:author="Maria Solana Gonzalez" w:date="2017-05-28T18:05:00Z"/>
          <w:rFonts w:ascii="Book Antiqua" w:hAnsi="Book Antiqua" w:cs="Times"/>
          <w:rPrChange w:id="857" w:author="Maria Solana Gonzalez" w:date="2017-05-28T18:05:00Z">
            <w:rPr>
              <w:ins w:id="858" w:author="Maria Solana Gonzalez" w:date="2017-05-28T18:05:00Z"/>
              <w:rFonts w:ascii="Book Antiqua" w:hAnsi="Book Antiqua"/>
            </w:rPr>
          </w:rPrChange>
        </w:rPr>
        <w:pPrChange w:id="859" w:author="Maria Solana Gonzalez" w:date="2017-05-28T18:05:00Z">
          <w:pPr>
            <w:pStyle w:val="Prrafodelista"/>
            <w:ind w:firstLine="0"/>
            <w:jc w:val="both"/>
          </w:pPr>
        </w:pPrChange>
      </w:pPr>
      <w:ins w:id="860" w:author="Maria Solana Gonzalez" w:date="2017-05-28T18:05:00Z">
        <w:r w:rsidRPr="00E40DF9">
          <w:rPr>
            <w:rFonts w:ascii="Book Antiqua" w:hAnsi="Book Antiqua" w:cs="Times"/>
          </w:rPr>
          <w:t>Otro</w:t>
        </w:r>
        <w:r w:rsidRPr="002A4AA9">
          <w:rPr>
            <w:rFonts w:ascii="Book Antiqua" w:hAnsi="Book Antiqua" w:cs="Times"/>
          </w:rPr>
          <w:t xml:space="preserve"> </w:t>
        </w:r>
        <w:r w:rsidRPr="002A4AA9">
          <w:rPr>
            <w:rFonts w:ascii="Book Antiqua" w:hAnsi="Book Antiqua" w:cs="Times"/>
          </w:rPr>
          <w:fldChar w:fldCharType="begin"/>
        </w:r>
        <w:r w:rsidRPr="002A4AA9">
          <w:rPr>
            <w:rFonts w:ascii="Book Antiqua" w:hAnsi="Book Antiqua" w:cs="Times"/>
            <w:rPrChange w:id="861" w:author="Maria Solana Gonzalez" w:date="2017-05-28T18:05:00Z">
              <w:rPr>
                <w:rFonts w:ascii="Book Antiqua" w:hAnsi="Book Antiqua" w:cs="Times"/>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862" w:author="Maria Solana Gonzalez" w:date="2017-05-28T18:05:00Z">
              <w:rPr>
                <w:rFonts w:ascii="Book Antiqua" w:hAnsi="Book Antiqua" w:cs="Times"/>
              </w:rPr>
            </w:rPrChange>
          </w:rPr>
          <w:fldChar w:fldCharType="separate"/>
        </w:r>
        <w:r w:rsidRPr="002A4AA9">
          <w:rPr>
            <w:rFonts w:ascii="Book Antiqua" w:hAnsi="Book Antiqua" w:cs="Times"/>
            <w:rPrChange w:id="863" w:author="Maria Solana Gonzalez" w:date="2017-05-28T18:05:00Z">
              <w:rPr>
                <w:rFonts w:ascii="Book Antiqua" w:hAnsi="Book Antiqua" w:cs="Times"/>
              </w:rPr>
            </w:rPrChange>
          </w:rPr>
          <w:t>[3]</w:t>
        </w:r>
        <w:r w:rsidRPr="002A4AA9">
          <w:rPr>
            <w:rFonts w:ascii="Book Antiqua" w:hAnsi="Book Antiqua" w:cs="Times"/>
            <w:rPrChange w:id="864" w:author="Maria Solana Gonzalez" w:date="2017-05-28T18:05:00Z">
              <w:rPr>
                <w:rFonts w:ascii="Book Antiqua" w:hAnsi="Book Antiqua" w:cs="Times"/>
              </w:rPr>
            </w:rPrChange>
          </w:rPr>
          <w:fldChar w:fldCharType="end"/>
        </w:r>
        <w:r w:rsidRPr="002A4AA9">
          <w:rPr>
            <w:rFonts w:ascii="Book Antiqua" w:hAnsi="Book Antiqua" w:cs="Times"/>
            <w:rPrChange w:id="865" w:author="Maria Solana Gonzalez" w:date="2017-05-28T18:05:00Z">
              <w:rPr>
                <w:rFonts w:ascii="Book Antiqua" w:hAnsi="Book Antiqua" w:cs="Times"/>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pPr>
        <w:jc w:val="both"/>
        <w:rPr>
          <w:ins w:id="866" w:author="Maria Solana Gonzalez" w:date="2017-05-28T18:05:00Z"/>
          <w:rFonts w:ascii="Book Antiqua" w:hAnsi="Book Antiqua" w:cs="Times"/>
          <w:rPrChange w:id="867" w:author="Maria Solana Gonzalez" w:date="2017-05-28T18:05:00Z">
            <w:rPr>
              <w:ins w:id="868" w:author="Maria Solana Gonzalez" w:date="2017-05-28T18:05:00Z"/>
              <w:rFonts w:ascii="Book Antiqua" w:hAnsi="Book Antiqua"/>
            </w:rPr>
          </w:rPrChange>
        </w:rPr>
        <w:pPrChange w:id="869" w:author="Maria Solana Gonzalez" w:date="2017-05-28T18:05:00Z">
          <w:pPr/>
        </w:pPrChange>
      </w:pPr>
    </w:p>
    <w:p w14:paraId="6B0F8C7D" w14:textId="77777777" w:rsidR="002A4AA9" w:rsidRDefault="002A4AA9">
      <w:pPr>
        <w:jc w:val="both"/>
        <w:rPr>
          <w:ins w:id="870" w:author="Maria Solana Gonzalez" w:date="2017-05-28T18:05:00Z"/>
          <w:rFonts w:ascii="Book Antiqua" w:hAnsi="Book Antiqua" w:cs="Times"/>
        </w:rPr>
        <w:pPrChange w:id="871" w:author="Maria Solana Gonzalez" w:date="2017-05-28T18:05:00Z">
          <w:pPr>
            <w:pStyle w:val="Prrafodelista"/>
            <w:ind w:firstLine="0"/>
            <w:jc w:val="both"/>
          </w:pPr>
        </w:pPrChange>
      </w:pPr>
      <w:ins w:id="872" w:author="Maria Solana Gonzalez" w:date="2017-05-28T18:05:00Z">
        <w:r w:rsidRPr="002A4AA9">
          <w:rPr>
            <w:rFonts w:ascii="Book Antiqua" w:hAnsi="Book Antiqua" w:cs="Times"/>
            <w:rPrChange w:id="873" w:author="Maria Solana Gonzalez" w:date="2017-05-28T18:05:00Z">
              <w:rPr>
                <w:rFonts w:ascii="Book Antiqua" w:hAnsi="Book Antiqua" w:cs="Times"/>
              </w:rPr>
            </w:rPrChange>
          </w:rPr>
          <w:t xml:space="preserve">En </w:t>
        </w:r>
        <w:r w:rsidRPr="002A4AA9">
          <w:rPr>
            <w:rFonts w:ascii="Book Antiqua" w:hAnsi="Book Antiqua" w:cs="Times"/>
            <w:rPrChange w:id="874" w:author="Maria Solana Gonzalez" w:date="2017-05-28T18:05:00Z">
              <w:rPr>
                <w:rFonts w:ascii="Book Antiqua" w:hAnsi="Book Antiqua" w:cs="Times"/>
              </w:rPr>
            </w:rPrChange>
          </w:rPr>
          <w:fldChar w:fldCharType="begin"/>
        </w:r>
        <w:r w:rsidRPr="002A4AA9">
          <w:rPr>
            <w:rFonts w:ascii="Book Antiqua" w:hAnsi="Book Antiqua" w:cs="Times"/>
            <w:rPrChange w:id="875" w:author="Maria Solana Gonzalez" w:date="2017-05-28T18:05:00Z">
              <w:rPr>
                <w:rFonts w:ascii="Book Antiqua" w:hAnsi="Book Antiqua" w:cs="Times"/>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876" w:author="Maria Solana Gonzalez" w:date="2017-05-28T18:05:00Z">
              <w:rPr>
                <w:rFonts w:ascii="Book Antiqua" w:hAnsi="Book Antiqua" w:cs="Times"/>
              </w:rPr>
            </w:rPrChange>
          </w:rPr>
          <w:fldChar w:fldCharType="separate"/>
        </w:r>
        <w:r w:rsidRPr="002A4AA9">
          <w:rPr>
            <w:rFonts w:ascii="Book Antiqua" w:hAnsi="Book Antiqua" w:cs="Times"/>
            <w:rPrChange w:id="877" w:author="Maria Solana Gonzalez" w:date="2017-05-28T18:05:00Z">
              <w:rPr>
                <w:rFonts w:ascii="Book Antiqua" w:hAnsi="Book Antiqua" w:cs="Times"/>
              </w:rPr>
            </w:rPrChange>
          </w:rPr>
          <w:t>[4]</w:t>
        </w:r>
        <w:r w:rsidRPr="002A4AA9">
          <w:rPr>
            <w:rFonts w:ascii="Book Antiqua" w:hAnsi="Book Antiqua" w:cs="Times"/>
            <w:rPrChange w:id="878" w:author="Maria Solana Gonzalez" w:date="2017-05-28T18:05:00Z">
              <w:rPr>
                <w:rFonts w:ascii="Book Antiqua" w:hAnsi="Book Antiqua" w:cs="Times"/>
              </w:rPr>
            </w:rPrChange>
          </w:rPr>
          <w:fldChar w:fldCharType="end"/>
        </w:r>
        <w:r w:rsidRPr="002A4AA9">
          <w:rPr>
            <w:rFonts w:ascii="Book Antiqua" w:hAnsi="Book Antiqua" w:cs="Times"/>
            <w:rPrChange w:id="879" w:author="Maria Solana Gonzalez" w:date="2017-05-28T18:05:00Z">
              <w:rPr>
                <w:rFonts w:ascii="Book Antiqua" w:hAnsi="Book Antiqua" w:cs="Times"/>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t>
        </w:r>
      </w:ins>
    </w:p>
    <w:p w14:paraId="4E8D8421" w14:textId="77777777" w:rsidR="002A4AA9" w:rsidRDefault="002A4AA9">
      <w:pPr>
        <w:jc w:val="both"/>
        <w:rPr>
          <w:ins w:id="880" w:author="Maria Solana Gonzalez" w:date="2017-05-28T18:05:00Z"/>
          <w:rFonts w:ascii="Book Antiqua" w:hAnsi="Book Antiqua" w:cs="Times"/>
        </w:rPr>
        <w:pPrChange w:id="881" w:author="Maria Solana Gonzalez" w:date="2017-05-28T18:05:00Z">
          <w:pPr>
            <w:pStyle w:val="Prrafodelista"/>
            <w:ind w:firstLine="0"/>
            <w:jc w:val="both"/>
          </w:pPr>
        </w:pPrChange>
      </w:pPr>
    </w:p>
    <w:p w14:paraId="2612D569" w14:textId="77777777" w:rsidR="002A4AA9" w:rsidRDefault="002A4AA9">
      <w:pPr>
        <w:jc w:val="both"/>
        <w:rPr>
          <w:ins w:id="882" w:author="Maria Solana Gonzalez" w:date="2017-05-28T18:05:00Z"/>
          <w:rFonts w:ascii="Book Antiqua" w:hAnsi="Book Antiqua" w:cs="Times"/>
        </w:rPr>
        <w:pPrChange w:id="883" w:author="Maria Solana Gonzalez" w:date="2017-05-28T18:05:00Z">
          <w:pPr>
            <w:pStyle w:val="Prrafodelista"/>
            <w:ind w:firstLine="0"/>
            <w:jc w:val="both"/>
          </w:pPr>
        </w:pPrChange>
      </w:pPr>
      <w:ins w:id="884"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 xml:space="preserve">a fuente utilizando las siguientes características: color, calidad de la imagen y dominio de la </w:t>
        </w:r>
        <w:r w:rsidRPr="00141BAC">
          <w:rPr>
            <w:rFonts w:ascii="Book Antiqua" w:hAnsi="Book Antiqua" w:cs="Times"/>
          </w:rPr>
          <w:lastRenderedPageBreak/>
          <w:t>frecuencia. En el estudio adoptan la Transformada Wavelet como método para calcular las estadísticas del dominio wavelet y utilizan SVM para la clasificación. E</w:t>
        </w:r>
        <w:r w:rsidRPr="00B13132">
          <w:rPr>
            <w:rFonts w:ascii="Book Antiqua" w:hAnsi="Book Antiqua" w:cs="Times"/>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pPr>
        <w:jc w:val="both"/>
        <w:rPr>
          <w:ins w:id="885" w:author="Maria Solana Gonzalez" w:date="2017-05-28T18:05:00Z"/>
          <w:rFonts w:ascii="Book Antiqua" w:hAnsi="Book Antiqua" w:cs="Times"/>
        </w:rPr>
        <w:pPrChange w:id="886" w:author="Maria Solana Gonzalez" w:date="2017-05-28T18:05:00Z">
          <w:pPr>
            <w:pStyle w:val="Prrafodelista"/>
            <w:ind w:firstLine="0"/>
            <w:jc w:val="both"/>
          </w:pPr>
        </w:pPrChange>
      </w:pPr>
    </w:p>
    <w:p w14:paraId="648FCED6" w14:textId="77777777" w:rsidR="002A4AA9" w:rsidRDefault="002A4AA9">
      <w:pPr>
        <w:jc w:val="both"/>
        <w:rPr>
          <w:ins w:id="887" w:author="Maria Solana Gonzalez" w:date="2017-05-28T18:05:00Z"/>
          <w:rFonts w:ascii="Book Antiqua" w:hAnsi="Book Antiqua" w:cs="Times"/>
        </w:rPr>
        <w:pPrChange w:id="888" w:author="Maria Solana Gonzalez" w:date="2017-05-28T18:05:00Z">
          <w:pPr>
            <w:pStyle w:val="Prrafodelista"/>
            <w:ind w:firstLine="0"/>
            <w:jc w:val="both"/>
          </w:pPr>
        </w:pPrChange>
      </w:pPr>
      <w:ins w:id="889" w:author="Maria Solana Gonzalez" w:date="2017-05-28T18:05:00Z">
        <w:r w:rsidRPr="00141BAC">
          <w:rPr>
            <w:rFonts w:ascii="Book Antiqua" w:hAnsi="Book Antiqua" w:cs="Times"/>
          </w:rPr>
          <w:t>En [M14</w:t>
        </w:r>
        <w:r w:rsidRPr="00B13132">
          <w:rPr>
            <w:rFonts w:ascii="Book Antiqua" w:hAnsi="Book Antiqua" w:cs="Times"/>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pPr>
        <w:jc w:val="both"/>
        <w:rPr>
          <w:ins w:id="890" w:author="Maria Solana Gonzalez" w:date="2017-05-28T18:05:00Z"/>
          <w:rFonts w:ascii="Book Antiqua" w:hAnsi="Book Antiqua" w:cs="Times"/>
        </w:rPr>
        <w:pPrChange w:id="891" w:author="Maria Solana Gonzalez" w:date="2017-05-28T18:05:00Z">
          <w:pPr>
            <w:pStyle w:val="Prrafodelista"/>
            <w:ind w:firstLine="0"/>
            <w:jc w:val="both"/>
          </w:pPr>
        </w:pPrChange>
      </w:pPr>
    </w:p>
    <w:p w14:paraId="7A43810B" w14:textId="77777777" w:rsidR="002A4AA9" w:rsidRDefault="002A4AA9">
      <w:pPr>
        <w:jc w:val="both"/>
        <w:rPr>
          <w:ins w:id="892" w:author="Maria Solana Gonzalez" w:date="2017-05-28T18:05:00Z"/>
          <w:rFonts w:ascii="Book Antiqua" w:hAnsi="Book Antiqua" w:cs="Times"/>
        </w:rPr>
        <w:pPrChange w:id="893" w:author="Maria Solana Gonzalez" w:date="2017-05-28T18:05:00Z">
          <w:pPr>
            <w:pStyle w:val="Prrafodelista"/>
            <w:ind w:firstLine="0"/>
            <w:jc w:val="both"/>
          </w:pPr>
        </w:pPrChange>
      </w:pPr>
      <w:ins w:id="894" w:author="Maria Solana Gonzalez" w:date="2017-05-28T18:05:00Z">
        <w:r w:rsidRPr="002A4AA9">
          <w:rPr>
            <w:rFonts w:ascii="Book Antiqua" w:hAnsi="Book Antiqua" w:cs="Times"/>
          </w:rPr>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B13132">
          <w:rPr>
            <w:rFonts w:ascii="Book Antiqua" w:hAnsi="Book Antiqua" w:cs="Times"/>
          </w:rPr>
          <w:t xml:space="preserve">tá compuesto por tres fases: extracción, selección y clasificación de características wavelet. Las características </w:t>
        </w:r>
        <w:r w:rsidRPr="00154D5D">
          <w:rPr>
            <w:rFonts w:ascii="Book Antiqua" w:hAnsi="Book Antiqua" w:cs="Times"/>
          </w:rPr>
          <w:t xml:space="preserve">del dominio wavelet se extraen para integrar un modelo estadístico de imagen a partir de los coeficientes wavelet, incluyendo 216 características wavelet de primer orden y 135 características de co-ocurrencia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w:t>
        </w:r>
        <w:r w:rsidRPr="0033438F">
          <w:rPr>
            <w:rFonts w:ascii="Book Antiqua" w:hAnsi="Book Antiqua" w:cs="Times"/>
          </w:rPr>
          <w:t xml:space="preserve">en Quadrature Mirror Filter (QMF) para dividir el espacio de la frecuencia, se extraen las mismas cuatro estadísticas (media, varianza, asimetría y curtosis)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co-ocurrencia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co-ocurrencia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B13132">
          <w:rPr>
            <w:rFonts w:ascii="Book Antiqua" w:hAnsi="Book Antiqua" w:cs="Times"/>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pPr>
        <w:jc w:val="both"/>
        <w:rPr>
          <w:ins w:id="895" w:author="Maria Solana Gonzalez" w:date="2017-05-28T18:05:00Z"/>
          <w:rFonts w:ascii="Book Antiqua" w:hAnsi="Book Antiqua" w:cs="Times"/>
        </w:rPr>
        <w:pPrChange w:id="896" w:author="Maria Solana Gonzalez" w:date="2017-05-28T18:05:00Z">
          <w:pPr>
            <w:pStyle w:val="Prrafodelista"/>
            <w:ind w:firstLine="0"/>
            <w:jc w:val="both"/>
          </w:pPr>
        </w:pPrChange>
      </w:pPr>
    </w:p>
    <w:p w14:paraId="30031061" w14:textId="77777777" w:rsidR="002A4AA9" w:rsidRDefault="002A4AA9">
      <w:pPr>
        <w:jc w:val="both"/>
        <w:rPr>
          <w:ins w:id="897" w:author="Maria Solana Gonzalez" w:date="2017-05-28T18:05:00Z"/>
          <w:rFonts w:ascii="Book Antiqua" w:hAnsi="Book Antiqua" w:cs="Times"/>
        </w:rPr>
        <w:pPrChange w:id="898" w:author="Maria Solana Gonzalez" w:date="2017-05-28T18:05:00Z">
          <w:pPr>
            <w:pStyle w:val="Prrafodelista"/>
            <w:ind w:firstLine="0"/>
            <w:jc w:val="both"/>
          </w:pPr>
        </w:pPrChange>
      </w:pPr>
      <w:ins w:id="899"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xml:space="preserve">. </w:t>
        </w:r>
        <w:r w:rsidRPr="00810022">
          <w:rPr>
            <w:rFonts w:ascii="Book Antiqua" w:hAnsi="Book Antiqua" w:cs="Times"/>
          </w:rPr>
          <w:lastRenderedPageBreak/>
          <w:t>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B13132">
          <w:rPr>
            <w:rFonts w:ascii="Book Antiqua" w:hAnsi="Book Antiqua" w:cs="Times"/>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B13132">
          <w:rPr>
            <w:rFonts w:ascii="Book Antiqua" w:hAnsi="Book Antiqua" w:cs="Times"/>
          </w:rPr>
          <w:t>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w:t>
        </w:r>
        <w:r w:rsidRPr="00154D5D">
          <w:rPr>
            <w:rFonts w:ascii="Book Antiqua" w:hAnsi="Book Antiqua" w:cs="Times"/>
          </w:rPr>
          <w:t xml:space="preserve"> de los diferentes conjuntos de características. </w:t>
        </w:r>
      </w:ins>
    </w:p>
    <w:p w14:paraId="0098296A" w14:textId="77777777" w:rsidR="002A4AA9" w:rsidRPr="002A4AA9" w:rsidRDefault="002A4AA9">
      <w:pPr>
        <w:jc w:val="both"/>
        <w:rPr>
          <w:ins w:id="900" w:author="Maria Solana Gonzalez" w:date="2017-05-28T18:05:00Z"/>
          <w:rFonts w:ascii="Book Antiqua" w:hAnsi="Book Antiqua" w:cs="Times"/>
        </w:rPr>
        <w:pPrChange w:id="901" w:author="Maria Solana Gonzalez" w:date="2017-05-28T18:05:00Z">
          <w:pPr>
            <w:pStyle w:val="Prrafodelista"/>
            <w:ind w:firstLine="0"/>
            <w:jc w:val="both"/>
          </w:pPr>
        </w:pPrChange>
      </w:pPr>
    </w:p>
    <w:p w14:paraId="6879889E" w14:textId="77777777" w:rsidR="002A4AA9" w:rsidRDefault="002A4AA9">
      <w:pPr>
        <w:jc w:val="both"/>
        <w:rPr>
          <w:ins w:id="902" w:author="Maria Solana Gonzalez" w:date="2017-05-28T18:05:00Z"/>
          <w:rFonts w:ascii="Book Antiqua" w:hAnsi="Book Antiqua" w:cs="Times"/>
        </w:rPr>
        <w:pPrChange w:id="903" w:author="Maria Solana Gonzalez" w:date="2017-05-28T18:05:00Z">
          <w:pPr>
            <w:pStyle w:val="Prrafodelista"/>
            <w:ind w:firstLine="0"/>
            <w:jc w:val="both"/>
          </w:pPr>
        </w:pPrChange>
      </w:pPr>
      <w:ins w:id="904"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pPr>
        <w:jc w:val="both"/>
        <w:rPr>
          <w:ins w:id="905" w:author="Maria Solana Gonzalez" w:date="2017-05-28T18:05:00Z"/>
          <w:rFonts w:ascii="Book Antiqua" w:hAnsi="Book Antiqua" w:cs="Times"/>
        </w:rPr>
        <w:pPrChange w:id="906" w:author="Maria Solana Gonzalez" w:date="2017-05-28T18:05:00Z">
          <w:pPr>
            <w:pStyle w:val="Prrafodelista"/>
            <w:ind w:firstLine="0"/>
            <w:jc w:val="both"/>
          </w:pPr>
        </w:pPrChange>
      </w:pPr>
    </w:p>
    <w:p w14:paraId="21157C4D" w14:textId="77777777" w:rsidR="002A4AA9" w:rsidRPr="00B13132" w:rsidRDefault="002A4AA9">
      <w:pPr>
        <w:jc w:val="both"/>
        <w:rPr>
          <w:ins w:id="907" w:author="Maria Solana Gonzalez" w:date="2017-05-28T18:05:00Z"/>
          <w:rFonts w:ascii="Book Antiqua" w:hAnsi="Book Antiqua" w:cs="Times"/>
        </w:rPr>
        <w:pPrChange w:id="908" w:author="Maria Solana Gonzalez" w:date="2017-05-28T18:05:00Z">
          <w:pPr>
            <w:pStyle w:val="Prrafodelista"/>
            <w:ind w:firstLine="0"/>
            <w:jc w:val="both"/>
          </w:pPr>
        </w:pPrChange>
      </w:pPr>
      <w:ins w:id="909"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B13132">
          <w:rPr>
            <w:rFonts w:ascii="Book Antiqua" w:hAnsi="Book Antiqua" w:cs="Times"/>
          </w:rPr>
          <w:t>las coordenadas de baja frecuencia y las características de densidad conjunta de vecindad en el domino DCT. Adicionalmente, se utiliza la agrupación jerárquica y SVM para detectar la fuente de adquisición de las imágenes. En los experimentos realizados con</w:t>
        </w:r>
        <w:r w:rsidRPr="00154D5D">
          <w:rPr>
            <w:rFonts w:ascii="Book Antiqua" w:hAnsi="Book Antiqua" w:cs="Times"/>
          </w:rPr>
          <w:t xml:space="preserve">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910" w:author="Maria Solana Gonzalez" w:date="2017-05-28T18:00:00Z"/>
          <w:rFonts w:ascii="Book Antiqua" w:hAnsi="Book Antiqua"/>
        </w:rPr>
      </w:pPr>
      <w:del w:id="911"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912" w:author="Maria Solana Gonzalez" w:date="2017-05-28T18:00:00Z"/>
          <w:rFonts w:ascii="Book Antiqua" w:hAnsi="Book Antiqua"/>
        </w:rPr>
      </w:pPr>
    </w:p>
    <w:p w14:paraId="64535BF0" w14:textId="01EDEF7D" w:rsidR="00A33B5E" w:rsidRPr="00A33B5E" w:rsidDel="0013191C" w:rsidRDefault="00A33B5E" w:rsidP="00A33B5E">
      <w:pPr>
        <w:rPr>
          <w:del w:id="913" w:author="Maria Solana Gonzalez" w:date="2017-05-28T18:00:00Z"/>
          <w:rFonts w:ascii="Book Antiqua" w:hAnsi="Book Antiqua"/>
        </w:rPr>
      </w:pPr>
      <w:del w:id="914"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915" w:author="Maria Solana Gonzalez" w:date="2017-05-28T18:00:00Z"/>
          <w:rFonts w:ascii="Book Antiqua" w:hAnsi="Book Antiqua"/>
        </w:rPr>
      </w:pPr>
    </w:p>
    <w:p w14:paraId="7228DEEA" w14:textId="21AB49D1" w:rsidR="00A33B5E" w:rsidRPr="00A33B5E" w:rsidDel="0013191C" w:rsidRDefault="00A33B5E" w:rsidP="00A33B5E">
      <w:pPr>
        <w:rPr>
          <w:del w:id="916" w:author="Maria Solana Gonzalez" w:date="2017-05-28T18:00:00Z"/>
          <w:rFonts w:ascii="Book Antiqua" w:hAnsi="Book Antiqua"/>
        </w:rPr>
      </w:pPr>
      <w:del w:id="917"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918" w:name="_Toc477877521"/>
      <w:bookmarkStart w:id="919" w:name="_Toc483414154"/>
      <w:r w:rsidRPr="00A33B5E">
        <w:rPr>
          <w:szCs w:val="24"/>
        </w:rPr>
        <w:t>Técnicas basadas en el Uso de las Imperfecciones del Sensor</w:t>
      </w:r>
      <w:bookmarkEnd w:id="918"/>
      <w:bookmarkEnd w:id="919"/>
    </w:p>
    <w:p w14:paraId="79B67C94" w14:textId="77777777" w:rsidR="00A33B5E" w:rsidRDefault="00A33B5E" w:rsidP="00A33B5E">
      <w:pPr>
        <w:rPr>
          <w:ins w:id="920" w:author="Maria Solana Gonzalez" w:date="2017-05-28T18:06:00Z"/>
          <w:rFonts w:ascii="Book Antiqua" w:hAnsi="Book Antiqua"/>
        </w:rPr>
      </w:pPr>
    </w:p>
    <w:p w14:paraId="5706EDCE" w14:textId="77777777" w:rsidR="00141BAC" w:rsidRDefault="00141BAC">
      <w:pPr>
        <w:jc w:val="both"/>
        <w:rPr>
          <w:ins w:id="921" w:author="Maria Solana Gonzalez" w:date="2017-05-28T18:07:00Z"/>
          <w:rFonts w:ascii="Book Antiqua" w:hAnsi="Book Antiqua" w:cs="Times"/>
        </w:rPr>
        <w:pPrChange w:id="922" w:author="Maria Solana Gonzalez" w:date="2017-05-28T18:06:00Z">
          <w:pPr>
            <w:pStyle w:val="Prrafodelista"/>
            <w:ind w:firstLine="0"/>
            <w:jc w:val="both"/>
          </w:pPr>
        </w:pPrChange>
      </w:pPr>
      <w:ins w:id="923" w:author="Maria Solana Gonzalez" w:date="2017-05-28T18:06:00Z">
        <w:r w:rsidRPr="00141BAC">
          <w:rPr>
            <w:rFonts w:ascii="Book Antiqua" w:hAnsi="Book Antiqua" w:cs="Times"/>
          </w:rPr>
          <w:t>Estas técnicas se basan en el estudio de las huellas que los defectos del sensor pueden dejar sobre las imágenes. Estas técnicas se dividen en dos ramas: defectos de píxel y patrón de ruido del sensor Sensor Pattern Noise (SPN).</w:t>
        </w:r>
      </w:ins>
    </w:p>
    <w:p w14:paraId="090BCEAE" w14:textId="3FDDD725" w:rsidR="00141BAC" w:rsidRDefault="00141BAC">
      <w:pPr>
        <w:jc w:val="both"/>
        <w:rPr>
          <w:ins w:id="924" w:author="Maria Solana Gonzalez" w:date="2017-05-28T18:06:00Z"/>
          <w:rFonts w:ascii="Book Antiqua" w:hAnsi="Book Antiqua" w:cs="Times"/>
        </w:rPr>
        <w:pPrChange w:id="925" w:author="Maria Solana Gonzalez" w:date="2017-05-28T18:06:00Z">
          <w:pPr>
            <w:pStyle w:val="Prrafodelista"/>
            <w:ind w:firstLine="0"/>
            <w:jc w:val="both"/>
          </w:pPr>
        </w:pPrChange>
      </w:pPr>
      <w:ins w:id="926" w:author="Maria Solana Gonzalez" w:date="2017-05-28T18:06:00Z">
        <w:r w:rsidRPr="00141BAC">
          <w:rPr>
            <w:rFonts w:ascii="Book Antiqua" w:hAnsi="Book Antiqua" w:cs="Times"/>
          </w:rPr>
          <w:t xml:space="preserve"> </w:t>
        </w:r>
      </w:ins>
    </w:p>
    <w:p w14:paraId="2504A5E8" w14:textId="0A1755B7" w:rsidR="00141BAC" w:rsidRPr="00141BAC" w:rsidRDefault="00141BAC">
      <w:pPr>
        <w:pStyle w:val="Prrafodelista"/>
        <w:numPr>
          <w:ilvl w:val="0"/>
          <w:numId w:val="38"/>
        </w:numPr>
        <w:jc w:val="both"/>
        <w:rPr>
          <w:ins w:id="927" w:author="Maria Solana Gonzalez" w:date="2017-05-28T18:06:00Z"/>
          <w:rFonts w:ascii="Book Antiqua" w:hAnsi="Book Antiqua" w:cs="Times"/>
          <w:rPrChange w:id="928" w:author="Maria Solana Gonzalez" w:date="2017-05-28T18:07:00Z">
            <w:rPr>
              <w:ins w:id="929" w:author="Maria Solana Gonzalez" w:date="2017-05-28T18:06:00Z"/>
            </w:rPr>
          </w:rPrChange>
        </w:rPr>
        <w:pPrChange w:id="930" w:author="Maria Solana Gonzalez" w:date="2017-05-28T18:07:00Z">
          <w:pPr>
            <w:pStyle w:val="Prrafodelista"/>
            <w:numPr>
              <w:numId w:val="37"/>
            </w:numPr>
            <w:ind w:left="1080" w:hanging="360"/>
            <w:jc w:val="both"/>
          </w:pPr>
        </w:pPrChange>
      </w:pPr>
      <w:ins w:id="931" w:author="Maria Solana Gonzalez" w:date="2017-05-28T18:06:00Z">
        <w:r w:rsidRPr="00141BAC">
          <w:rPr>
            <w:rFonts w:ascii="Book Antiqua" w:hAnsi="Book Antiqua" w:cs="Times"/>
            <w:rPrChange w:id="932" w:author="Maria Solana Gonzalez" w:date="2017-05-28T18:07:00Z">
              <w:rPr/>
            </w:rPrChange>
          </w:rPr>
          <w:lastRenderedPageBreak/>
          <w:t xml:space="preserve">En la primera se estudian los defectos de píxel, los píxeles calientes, los píxeles muertos, los defectos de fila o columna, y los defectos de grupo. </w:t>
        </w:r>
      </w:ins>
    </w:p>
    <w:p w14:paraId="3E5D6DB4" w14:textId="77777777" w:rsidR="00141BAC" w:rsidRPr="00186923" w:rsidRDefault="00141BAC">
      <w:pPr>
        <w:jc w:val="both"/>
        <w:rPr>
          <w:ins w:id="933" w:author="Maria Solana Gonzalez" w:date="2017-05-28T18:06:00Z"/>
          <w:rFonts w:ascii="Book Antiqua" w:hAnsi="Book Antiqua" w:cs="Times"/>
        </w:rPr>
        <w:pPrChange w:id="934" w:author="Maria Solana Gonzalez" w:date="2017-05-28T18:06:00Z">
          <w:pPr>
            <w:ind w:left="720"/>
            <w:jc w:val="both"/>
          </w:pPr>
        </w:pPrChange>
      </w:pPr>
    </w:p>
    <w:p w14:paraId="2146639D" w14:textId="62DF4A26" w:rsidR="00141BAC" w:rsidRPr="00141BAC" w:rsidRDefault="00141BAC">
      <w:pPr>
        <w:pStyle w:val="Prrafodelista"/>
        <w:numPr>
          <w:ilvl w:val="0"/>
          <w:numId w:val="38"/>
        </w:numPr>
        <w:jc w:val="both"/>
        <w:rPr>
          <w:ins w:id="935" w:author="Maria Solana Gonzalez" w:date="2017-05-28T18:06:00Z"/>
          <w:rFonts w:ascii="Book Antiqua" w:hAnsi="Book Antiqua" w:cs="Times"/>
          <w:rPrChange w:id="936" w:author="Maria Solana Gonzalez" w:date="2017-05-28T18:07:00Z">
            <w:rPr>
              <w:ins w:id="937" w:author="Maria Solana Gonzalez" w:date="2017-05-28T18:06:00Z"/>
            </w:rPr>
          </w:rPrChange>
        </w:rPr>
        <w:pPrChange w:id="938" w:author="Maria Solana Gonzalez" w:date="2017-05-28T18:07:00Z">
          <w:pPr>
            <w:pStyle w:val="Prrafodelista"/>
            <w:numPr>
              <w:numId w:val="37"/>
            </w:numPr>
            <w:ind w:left="1080" w:hanging="360"/>
            <w:jc w:val="both"/>
          </w:pPr>
        </w:pPrChange>
      </w:pPr>
      <w:ins w:id="939" w:author="Maria Solana Gonzalez" w:date="2017-05-28T18:06:00Z">
        <w:r w:rsidRPr="00141BAC">
          <w:rPr>
            <w:rFonts w:ascii="Book Antiqua" w:hAnsi="Book Antiqua" w:cs="Times"/>
            <w:rPrChange w:id="940" w:author="Maria Solana Gonzalez" w:date="2017-05-28T18:07: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941" w:author="Maria Solana Gonzalez" w:date="2017-05-28T18:06:00Z"/>
          <w:rFonts w:ascii="Book Antiqua" w:hAnsi="Book Antiqua" w:cs="Times"/>
        </w:rPr>
      </w:pPr>
    </w:p>
    <w:p w14:paraId="516A84C5" w14:textId="77777777" w:rsidR="00141BAC" w:rsidRDefault="00141BAC">
      <w:pPr>
        <w:jc w:val="both"/>
        <w:rPr>
          <w:ins w:id="942" w:author="Maria Solana Gonzalez" w:date="2017-05-28T18:06:00Z"/>
          <w:rFonts w:ascii="Book Antiqua" w:hAnsi="Book Antiqua" w:cs="Times"/>
        </w:rPr>
        <w:pPrChange w:id="943" w:author="Maria Solana Gonzalez" w:date="2017-05-28T18:06:00Z">
          <w:pPr>
            <w:ind w:left="709" w:firstLine="60"/>
            <w:jc w:val="both"/>
          </w:pPr>
        </w:pPrChange>
      </w:pPr>
      <w:ins w:id="944"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pPr>
        <w:jc w:val="both"/>
        <w:rPr>
          <w:ins w:id="945" w:author="Maria Solana Gonzalez" w:date="2017-05-28T18:06:00Z"/>
          <w:rFonts w:ascii="Book Antiqua" w:hAnsi="Book Antiqua" w:cs="Times"/>
        </w:rPr>
        <w:pPrChange w:id="946" w:author="Maria Solana Gonzalez" w:date="2017-05-28T18:06:00Z">
          <w:pPr>
            <w:ind w:left="709" w:firstLine="60"/>
            <w:jc w:val="both"/>
          </w:pPr>
        </w:pPrChange>
      </w:pPr>
    </w:p>
    <w:p w14:paraId="52FDA86E" w14:textId="77777777" w:rsidR="00141BAC" w:rsidRPr="00154D5D" w:rsidRDefault="00141BAC">
      <w:pPr>
        <w:jc w:val="both"/>
        <w:rPr>
          <w:ins w:id="947" w:author="Maria Solana Gonzalez" w:date="2017-05-28T18:06:00Z"/>
          <w:rFonts w:ascii="Book Antiqua" w:hAnsi="Book Antiqua" w:cs="Times"/>
        </w:rPr>
        <w:pPrChange w:id="948" w:author="Maria Solana Gonzalez" w:date="2017-05-28T18:06:00Z">
          <w:pPr>
            <w:pStyle w:val="Prrafodelista"/>
            <w:ind w:firstLine="0"/>
            <w:jc w:val="both"/>
          </w:pPr>
        </w:pPrChange>
      </w:pPr>
      <w:ins w:id="949"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B13132">
          <w:rPr>
            <w:rFonts w:ascii="Book Antiqua" w:hAnsi="Book Antiqua" w:cs="Times"/>
          </w:rPr>
          <w:t xml:space="preserve">nsores de tipo CCD este estudio no es aplicable al análisis de imágenes generadas por dispositivos móviles. </w:t>
        </w:r>
      </w:ins>
    </w:p>
    <w:p w14:paraId="68336D62" w14:textId="77777777" w:rsidR="00141BAC" w:rsidRDefault="00141BAC">
      <w:pPr>
        <w:jc w:val="both"/>
        <w:rPr>
          <w:ins w:id="950" w:author="Maria Solana Gonzalez" w:date="2017-05-28T18:06:00Z"/>
          <w:rFonts w:ascii="Book Antiqua" w:hAnsi="Book Antiqua" w:cs="Times"/>
        </w:rPr>
        <w:pPrChange w:id="951" w:author="Maria Solana Gonzalez" w:date="2017-05-28T18:06:00Z">
          <w:pPr>
            <w:pStyle w:val="Prrafodelista"/>
            <w:ind w:firstLine="0"/>
            <w:jc w:val="both"/>
          </w:pPr>
        </w:pPrChange>
      </w:pPr>
      <w:ins w:id="952" w:author="Maria Solana Gonzalez" w:date="2017-05-28T18:06:00Z">
        <w:r w:rsidRPr="00154D5D">
          <w:rPr>
            <w:rFonts w:ascii="Book Antiqua" w:hAnsi="Book Antiqua" w:cs="Times"/>
          </w:rPr>
          <w:t xml:space="preserve">En [M21] se analiza el patrón de ruido del sensor de un conjunto de cámaras, el cual funciona como una huella dactilar, permitiendo la identificación única de cada cámara. Para obtener este patrón </w:t>
        </w:r>
        <w:r w:rsidRPr="0033438F">
          <w:rPr>
            <w:rFonts w:ascii="Book Antiqua" w:hAnsi="Book Antiqua" w:cs="Times"/>
          </w:rPr>
          <w:t xml:space="preserve">se realiza un promedio del ruido obtenido a partir de diferentes imágenes utilizando un filtro de eliminación de ruido. Para identificar la cámara a partir de una imagen, se considera el patrón de referencia </w:t>
        </w:r>
        <w:r w:rsidRPr="00035E0A">
          <w:rPr>
            <w:rFonts w:ascii="Book Antiqua" w:hAnsi="Book Antiqua" w:cs="Times"/>
          </w:rPr>
          <w:t>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B13132">
          <w:rPr>
            <w:rFonts w:ascii="Book Antiqua" w:hAnsi="Book Antiqua" w:cs="Times"/>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pPr>
        <w:jc w:val="both"/>
        <w:rPr>
          <w:ins w:id="953" w:author="Maria Solana Gonzalez" w:date="2017-05-28T18:06:00Z"/>
          <w:rFonts w:ascii="Book Antiqua" w:hAnsi="Book Antiqua" w:cs="Times"/>
        </w:rPr>
        <w:pPrChange w:id="954" w:author="Maria Solana Gonzalez" w:date="2017-05-28T18:06:00Z">
          <w:pPr>
            <w:pStyle w:val="Prrafodelista"/>
            <w:ind w:firstLine="0"/>
            <w:jc w:val="both"/>
          </w:pPr>
        </w:pPrChange>
      </w:pPr>
    </w:p>
    <w:p w14:paraId="28929517" w14:textId="77777777" w:rsidR="00141BAC" w:rsidRDefault="00141BAC">
      <w:pPr>
        <w:jc w:val="both"/>
        <w:rPr>
          <w:ins w:id="955" w:author="Maria Solana Gonzalez" w:date="2017-05-28T18:06:00Z"/>
          <w:rFonts w:ascii="Book Antiqua" w:hAnsi="Book Antiqua" w:cs="Times"/>
        </w:rPr>
        <w:pPrChange w:id="956" w:author="Maria Solana Gonzalez" w:date="2017-05-28T18:06:00Z">
          <w:pPr>
            <w:pStyle w:val="Prrafodelista"/>
            <w:ind w:firstLine="0"/>
            <w:jc w:val="both"/>
          </w:pPr>
        </w:pPrChange>
      </w:pPr>
      <w:ins w:id="957"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B13132">
          <w:rPr>
            <w:rFonts w:ascii="Book Antiqua" w:hAnsi="Book Antiqua" w:cs="Times"/>
          </w:rPr>
          <w:t xml:space="preserve">ente. Este enfoque, a diferencia de otros, considera diferentes áreas de interés Region Of Interest (ROI) y no sólo la región central de la imagen. Para cada imagen se definen nueve ROIs (IMAGEN </w:t>
        </w:r>
        <w:r w:rsidRPr="00B13132">
          <w:rPr>
            <w:rFonts w:ascii="Book Antiqua" w:hAnsi="Book Antiqua" w:cs="Times"/>
          </w:rPr>
          <w:lastRenderedPageBreak/>
          <w:t>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B13132">
          <w:rPr>
            <w:rFonts w:ascii="Book Antiqua" w:hAnsi="Book Antiqua" w:cs="Times"/>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pPr>
        <w:jc w:val="both"/>
        <w:rPr>
          <w:ins w:id="958" w:author="Maria Solana Gonzalez" w:date="2017-05-28T18:06:00Z"/>
          <w:rFonts w:ascii="Book Antiqua" w:hAnsi="Book Antiqua" w:cs="Times"/>
        </w:rPr>
        <w:pPrChange w:id="959" w:author="Maria Solana Gonzalez" w:date="2017-05-28T18:06:00Z">
          <w:pPr>
            <w:pStyle w:val="Prrafodelista"/>
            <w:ind w:firstLine="0"/>
            <w:jc w:val="both"/>
          </w:pPr>
        </w:pPrChange>
      </w:pPr>
    </w:p>
    <w:p w14:paraId="17D05AD1" w14:textId="77777777" w:rsidR="00141BAC" w:rsidRDefault="00141BAC">
      <w:pPr>
        <w:jc w:val="both"/>
        <w:rPr>
          <w:ins w:id="960" w:author="Maria Solana Gonzalez" w:date="2017-05-28T18:06:00Z"/>
          <w:rFonts w:ascii="Book Antiqua" w:hAnsi="Book Antiqua" w:cs="Times"/>
        </w:rPr>
        <w:pPrChange w:id="961" w:author="Maria Solana Gonzalez" w:date="2017-05-28T18:06:00Z">
          <w:pPr>
            <w:pStyle w:val="Prrafodelista"/>
            <w:ind w:firstLine="0"/>
            <w:jc w:val="both"/>
          </w:pPr>
        </w:pPrChange>
      </w:pPr>
      <w:ins w:id="962" w:author="Maria Solana Gonzalez" w:date="2017-05-28T18:06:00Z">
        <w:r w:rsidRPr="00B13132">
          <w:rPr>
            <w:rFonts w:ascii="Book Antiqua" w:hAnsi="Book Antiqua" w:cs="Times"/>
          </w:rPr>
          <w:sym w:font="Wingdings" w:char="F0E0"/>
        </w:r>
        <w:r w:rsidRPr="00B13132">
          <w:rPr>
            <w:rFonts w:ascii="Book Antiqua" w:hAnsi="Book Antiqua" w:cs="Times"/>
          </w:rPr>
          <w:t>I</w:t>
        </w:r>
        <w:r w:rsidRPr="00154D5D">
          <w:rPr>
            <w:rFonts w:ascii="Book Antiqua" w:hAnsi="Book Antiqua" w:cs="Times"/>
          </w:rPr>
          <w:t>magen ejemplo.</w:t>
        </w:r>
      </w:ins>
    </w:p>
    <w:p w14:paraId="2F38B455" w14:textId="77777777" w:rsidR="00141BAC" w:rsidRPr="00141BAC" w:rsidRDefault="00141BAC">
      <w:pPr>
        <w:jc w:val="both"/>
        <w:rPr>
          <w:ins w:id="963" w:author="Maria Solana Gonzalez" w:date="2017-05-28T18:06:00Z"/>
          <w:rFonts w:ascii="Book Antiqua" w:hAnsi="Book Antiqua" w:cs="Times"/>
        </w:rPr>
        <w:pPrChange w:id="964" w:author="Maria Solana Gonzalez" w:date="2017-05-28T18:06:00Z">
          <w:pPr>
            <w:pStyle w:val="Prrafodelista"/>
            <w:ind w:firstLine="0"/>
            <w:jc w:val="both"/>
          </w:pPr>
        </w:pPrChange>
      </w:pPr>
    </w:p>
    <w:p w14:paraId="2D6AE165" w14:textId="77777777" w:rsidR="00141BAC" w:rsidRDefault="00141BAC">
      <w:pPr>
        <w:jc w:val="both"/>
        <w:rPr>
          <w:ins w:id="965" w:author="Maria Solana Gonzalez" w:date="2017-05-28T18:07:00Z"/>
          <w:rFonts w:ascii="Book Antiqua" w:hAnsi="Book Antiqua" w:cs="Times"/>
        </w:rPr>
        <w:pPrChange w:id="966" w:author="Maria Solana Gonzalez" w:date="2017-05-28T18:06:00Z">
          <w:pPr>
            <w:spacing w:after="200" w:line="276" w:lineRule="auto"/>
            <w:ind w:left="709"/>
            <w:jc w:val="both"/>
          </w:pPr>
        </w:pPrChange>
      </w:pPr>
      <w:ins w:id="967" w:author="Maria Solana Gonzalez" w:date="2017-05-28T18:06:00Z">
        <w:r w:rsidRPr="00141BAC">
          <w:rPr>
            <w:rFonts w:ascii="Book Antiqua" w:hAnsi="Book Antiqua" w:cs="Times"/>
            <w:rPrChange w:id="968" w:author="Maria Solana Gonzalez" w:date="2017-05-28T18:06:00Z">
              <w:rPr>
                <w:rFonts w:ascii="Book Antiqua" w:eastAsiaTheme="minorHAnsi" w:hAnsi="Book Antiqua" w:cs="Times"/>
                <w:lang w:eastAsia="en-US"/>
              </w:rPr>
            </w:rPrChange>
          </w:rPr>
          <w:t>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pPr>
        <w:jc w:val="both"/>
        <w:rPr>
          <w:ins w:id="969" w:author="Maria Solana Gonzalez" w:date="2017-05-28T18:06:00Z"/>
          <w:rFonts w:ascii="Book Antiqua" w:hAnsi="Book Antiqua" w:cs="Times"/>
          <w:rPrChange w:id="970" w:author="Maria Solana Gonzalez" w:date="2017-05-28T18:06:00Z">
            <w:rPr>
              <w:ins w:id="971" w:author="Maria Solana Gonzalez" w:date="2017-05-28T18:06:00Z"/>
              <w:rFonts w:ascii="Book Antiqua" w:eastAsiaTheme="minorHAnsi" w:hAnsi="Book Antiqua" w:cs="Times"/>
              <w:lang w:eastAsia="en-US"/>
            </w:rPr>
          </w:rPrChange>
        </w:rPr>
        <w:pPrChange w:id="972" w:author="Maria Solana Gonzalez" w:date="2017-05-28T18:06:00Z">
          <w:pPr>
            <w:spacing w:after="200" w:line="276" w:lineRule="auto"/>
            <w:ind w:left="709"/>
            <w:jc w:val="both"/>
          </w:pPr>
        </w:pPrChange>
      </w:pPr>
    </w:p>
    <w:p w14:paraId="7855A23A" w14:textId="77777777" w:rsidR="00141BAC" w:rsidRDefault="00141BAC">
      <w:pPr>
        <w:jc w:val="both"/>
        <w:rPr>
          <w:ins w:id="973" w:author="Maria Solana Gonzalez" w:date="2017-05-28T18:07:00Z"/>
          <w:rFonts w:ascii="Book Antiqua" w:hAnsi="Book Antiqua" w:cs="Times"/>
        </w:rPr>
        <w:pPrChange w:id="974" w:author="Maria Solana Gonzalez" w:date="2017-05-28T18:06:00Z">
          <w:pPr>
            <w:spacing w:after="200" w:line="276" w:lineRule="auto"/>
            <w:ind w:left="709"/>
            <w:jc w:val="both"/>
          </w:pPr>
        </w:pPrChange>
      </w:pPr>
      <w:ins w:id="975" w:author="Maria Solana Gonzalez" w:date="2017-05-28T18:06:00Z">
        <w:r w:rsidRPr="00141BAC">
          <w:rPr>
            <w:rFonts w:ascii="Book Antiqua" w:hAnsi="Book Antiqua" w:cs="Times"/>
            <w:rPrChange w:id="976" w:author="Maria Solana Gonzalez" w:date="2017-05-28T18:06:00Z">
              <w:rPr>
                <w:rFonts w:ascii="Book Antiqua" w:eastAsiaTheme="minorHAnsi" w:hAnsi="Book Antiqua" w:cs="Times"/>
                <w:lang w:eastAsia="en-US"/>
              </w:rPr>
            </w:rPrChange>
          </w:rPr>
          <w:t xml:space="preserve">En [M23] se comenta que debido a la propiedad determinista del patrón de ruido del sensor que está presente todas las imágenes, se puede  usar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w:t>
        </w:r>
        <w:r w:rsidRPr="00141BAC">
          <w:rPr>
            <w:rFonts w:ascii="Book Antiqua" w:hAnsi="Book Antiqua" w:cs="Times"/>
            <w:rPrChange w:id="977" w:author="Maria Solana Gonzalez" w:date="2017-05-28T18:06:00Z">
              <w:rPr>
                <w:rFonts w:ascii="Book Antiqua" w:eastAsiaTheme="minorHAnsi" w:hAnsi="Book Antiqua" w:cs="Times"/>
                <w:lang w:eastAsia="en-US"/>
              </w:rPr>
            </w:rPrChange>
          </w:rPr>
          <w:lastRenderedPageBreak/>
          <w:t>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pPr>
        <w:jc w:val="both"/>
        <w:rPr>
          <w:ins w:id="978" w:author="Maria Solana Gonzalez" w:date="2017-05-28T18:06:00Z"/>
          <w:rFonts w:ascii="Book Antiqua" w:hAnsi="Book Antiqua" w:cs="Times"/>
          <w:rPrChange w:id="979" w:author="Maria Solana Gonzalez" w:date="2017-05-28T18:06:00Z">
            <w:rPr>
              <w:ins w:id="980" w:author="Maria Solana Gonzalez" w:date="2017-05-28T18:06:00Z"/>
              <w:rFonts w:ascii="Book Antiqua" w:eastAsiaTheme="minorHAnsi" w:hAnsi="Book Antiqua" w:cs="Times"/>
              <w:lang w:eastAsia="en-US"/>
            </w:rPr>
          </w:rPrChange>
        </w:rPr>
        <w:pPrChange w:id="981" w:author="Maria Solana Gonzalez" w:date="2017-05-28T18:06:00Z">
          <w:pPr>
            <w:spacing w:after="200" w:line="276" w:lineRule="auto"/>
            <w:ind w:left="709"/>
            <w:jc w:val="both"/>
          </w:pPr>
        </w:pPrChange>
      </w:pPr>
    </w:p>
    <w:p w14:paraId="4CF34541" w14:textId="083D704D" w:rsidR="00141BAC" w:rsidRPr="00A33B5E" w:rsidRDefault="00141BAC">
      <w:pPr>
        <w:jc w:val="both"/>
        <w:rPr>
          <w:rFonts w:ascii="Book Antiqua" w:hAnsi="Book Antiqua"/>
        </w:rPr>
        <w:pPrChange w:id="982" w:author="Maria Solana Gonzalez" w:date="2017-05-28T18:06:00Z">
          <w:pPr/>
        </w:pPrChange>
      </w:pPr>
      <w:ins w:id="983" w:author="Maria Solana Gonzalez" w:date="2017-05-28T18:06:00Z">
        <w:r w:rsidRPr="00141BAC">
          <w:rPr>
            <w:rFonts w:ascii="Book Antiqua" w:hAnsi="Book Antiqua" w:cs="Times"/>
            <w:rPrChange w:id="984" w:author="Maria Solana Gonzalez" w:date="2017-05-28T18:06:00Z">
              <w:rPr>
                <w:rFonts w:ascii="Book Antiqua" w:eastAsiaTheme="minorHAnsi" w:hAnsi="Book Antiqua" w:cs="Times"/>
                <w:lang w:eastAsia="en-US"/>
              </w:rPr>
            </w:rPrChange>
          </w:rPr>
          <w:t>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Lg el E400; de HTC el DesireHD y el Desire;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985" w:author="Maria Solana Gonzalez" w:date="2017-05-28T18:00:00Z"/>
          <w:rFonts w:ascii="Book Antiqua" w:hAnsi="Book Antiqua" w:cs="Times"/>
        </w:rPr>
      </w:pPr>
      <w:del w:id="986"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987"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988" w:author="Maria Solana Gonzalez" w:date="2017-05-28T18:00:00Z"/>
          <w:rFonts w:ascii="Book Antiqua" w:hAnsi="Book Antiqua"/>
          <w:sz w:val="24"/>
          <w:szCs w:val="24"/>
        </w:rPr>
      </w:pPr>
      <w:del w:id="989"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990" w:author="Maria Solana Gonzalez" w:date="2017-05-28T18:00:00Z"/>
          <w:rFonts w:ascii="Book Antiqua" w:hAnsi="Book Antiqua"/>
        </w:rPr>
      </w:pPr>
      <w:del w:id="991"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992"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993" w:author="Maria Solana Gonzalez" w:date="2017-05-28T18:00:00Z"/>
          <w:rFonts w:ascii="Book Antiqua" w:eastAsia="Times New Roman" w:hAnsi="Book Antiqua" w:cs="Times New Roman"/>
          <w:sz w:val="24"/>
          <w:szCs w:val="24"/>
        </w:rPr>
      </w:pPr>
      <w:del w:id="994"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995" w:author="Maria Solana Gonzalez" w:date="2017-05-28T18:00:00Z"/>
          <w:rFonts w:ascii="Book Antiqua" w:hAnsi="Book Antiqua"/>
        </w:rPr>
      </w:pPr>
    </w:p>
    <w:p w14:paraId="4E68BA76" w14:textId="66D10492" w:rsidR="00A33B5E" w:rsidRPr="00A33B5E" w:rsidDel="0013191C" w:rsidRDefault="00A33B5E" w:rsidP="00A33B5E">
      <w:pPr>
        <w:jc w:val="both"/>
        <w:rPr>
          <w:del w:id="996"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997" w:author="Maria Solana Gonzalez" w:date="2017-05-28T18:00:00Z"/>
          <w:rFonts w:ascii="Book Antiqua" w:hAnsi="Book Antiqua" w:cs="Times"/>
          <w:sz w:val="24"/>
        </w:rPr>
      </w:pPr>
      <w:del w:id="998"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999" w:author="Maria Solana Gonzalez" w:date="2017-05-28T18:00:00Z"/>
          <w:rFonts w:ascii="Book Antiqua" w:hAnsi="Book Antiqua" w:cs="Times"/>
          <w:sz w:val="24"/>
        </w:rPr>
      </w:pPr>
      <w:del w:id="1000"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1001" w:author="Pablo Blanco Peris" w:date="2017-05-24T18:55:00Z">
          <w:pPr>
            <w:pStyle w:val="Ttulo1"/>
            <w:numPr>
              <w:numId w:val="19"/>
            </w:numPr>
            <w:ind w:left="284" w:hanging="284"/>
          </w:pPr>
        </w:pPrChange>
      </w:pPr>
      <w:bookmarkStart w:id="1002" w:name="_Toc477877522"/>
      <w:bookmarkStart w:id="1003" w:name="_Toc483414155"/>
      <w:r w:rsidRPr="00F4745A">
        <w:rPr>
          <w:bCs/>
          <w:smallCaps w:val="0"/>
        </w:rPr>
        <w:lastRenderedPageBreak/>
        <w:t>TÉCNICAS DE FALSIFICACIÓN</w:t>
      </w:r>
      <w:bookmarkEnd w:id="1002"/>
      <w:bookmarkEnd w:id="1003"/>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1004"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1005"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1006"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1007"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1008"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1009"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1010"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1011"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1012" w:author="Pablo Blanco Peris" w:date="2017-05-24T19:07:00Z">
            <w:rPr>
              <w:rStyle w:val="nfasis"/>
              <w:rFonts w:ascii="Book Antiqua" w:hAnsi="Book Antiqua"/>
            </w:rPr>
          </w:rPrChange>
        </w:rPr>
      </w:pPr>
      <w:del w:id="1013" w:author="Pablo Blanco Peris" w:date="2017-05-24T18:53:00Z">
        <w:r w:rsidRPr="00DE0197" w:rsidDel="008F6738">
          <w:rPr>
            <w:rStyle w:val="nfasis"/>
            <w:rFonts w:ascii="Book Antiqua" w:hAnsi="Book Antiqua"/>
            <w:sz w:val="20"/>
            <w:rPrChange w:id="1014" w:author="Pablo Blanco Peris" w:date="2017-05-24T19:07:00Z">
              <w:rPr>
                <w:rStyle w:val="nfasis"/>
                <w:rFonts w:ascii="Book Antiqua" w:hAnsi="Book Antiqua"/>
              </w:rPr>
            </w:rPrChange>
          </w:rPr>
          <w:delText xml:space="preserve">Imagen </w:delText>
        </w:r>
      </w:del>
      <w:ins w:id="1015" w:author="Pablo Blanco Peris" w:date="2017-05-24T18:53:00Z">
        <w:r w:rsidR="008F6738" w:rsidRPr="00DE0197">
          <w:rPr>
            <w:rStyle w:val="nfasis"/>
            <w:rFonts w:ascii="Book Antiqua" w:hAnsi="Book Antiqua"/>
            <w:sz w:val="20"/>
            <w:rPrChange w:id="1016" w:author="Pablo Blanco Peris" w:date="2017-05-24T19:07:00Z">
              <w:rPr>
                <w:rStyle w:val="nfasis"/>
                <w:rFonts w:ascii="Book Antiqua" w:hAnsi="Book Antiqua"/>
              </w:rPr>
            </w:rPrChange>
          </w:rPr>
          <w:t>Figura 3</w:t>
        </w:r>
      </w:ins>
      <w:del w:id="1017" w:author="Pablo Blanco Peris" w:date="2017-05-24T18:53:00Z">
        <w:r w:rsidRPr="00DE0197" w:rsidDel="008F6738">
          <w:rPr>
            <w:rStyle w:val="nfasis"/>
            <w:rFonts w:ascii="Book Antiqua" w:hAnsi="Book Antiqua"/>
            <w:sz w:val="20"/>
            <w:rPrChange w:id="1018"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1019"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1020"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1021" w:author="Pablo Blanco Peris" w:date="2017-05-24T19:07:00Z">
        <w:r w:rsidRPr="00F4745A" w:rsidDel="00DE0197">
          <w:rPr>
            <w:rFonts w:ascii="Book Antiqua" w:hAnsi="Book Antiqua"/>
          </w:rPr>
          <w:delText>abajo a la izquierda</w:delText>
        </w:r>
      </w:del>
      <w:ins w:id="1022"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1023" w:author="Pablo Blanco Peris" w:date="2017-05-24T19:07:00Z">
        <w:r w:rsidRPr="00F4745A" w:rsidDel="00DE0197">
          <w:rPr>
            <w:rFonts w:ascii="Book Antiqua" w:hAnsi="Book Antiqua"/>
          </w:rPr>
          <w:delText>imagen inferior derecha</w:delText>
        </w:r>
      </w:del>
      <w:ins w:id="1024"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1025" w:author="Pablo Blanco Peris" w:date="2017-05-24T17:59:00Z">
          <w:pPr/>
        </w:pPrChange>
      </w:pPr>
    </w:p>
    <w:p w14:paraId="4A1554DA" w14:textId="77777777" w:rsidR="00F4745A" w:rsidRPr="00F4745A" w:rsidRDefault="00F4745A">
      <w:pPr>
        <w:jc w:val="both"/>
        <w:rPr>
          <w:rFonts w:ascii="Book Antiqua" w:hAnsi="Book Antiqua"/>
        </w:rPr>
        <w:pPrChange w:id="1026" w:author="Pablo Blanco Peris" w:date="2017-05-24T17:59:00Z">
          <w:pPr/>
        </w:pPrChange>
      </w:pPr>
    </w:p>
    <w:p w14:paraId="2F64F927" w14:textId="77777777" w:rsidR="00F4745A" w:rsidRPr="00F4745A" w:rsidRDefault="00F4745A">
      <w:pPr>
        <w:jc w:val="both"/>
        <w:rPr>
          <w:rFonts w:ascii="Book Antiqua" w:hAnsi="Book Antiqua"/>
        </w:rPr>
        <w:pPrChange w:id="1027"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1028" w:author="Pablo Blanco Peris" w:date="2017-05-24T19:07:00Z">
            <w:rPr>
              <w:rFonts w:ascii="Book Antiqua" w:hAnsi="Book Antiqua"/>
            </w:rPr>
          </w:rPrChange>
        </w:rPr>
      </w:pPr>
      <w:ins w:id="1029" w:author="Pablo Blanco Peris" w:date="2017-05-24T16:49:00Z">
        <w:r w:rsidRPr="00DE0197">
          <w:rPr>
            <w:rFonts w:ascii="Book Antiqua" w:hAnsi="Book Antiqua"/>
            <w:i/>
            <w:sz w:val="21"/>
            <w:rPrChange w:id="1030" w:author="Pablo Blanco Peris" w:date="2017-05-24T19:07:00Z">
              <w:rPr>
                <w:rFonts w:ascii="Book Antiqua" w:hAnsi="Book Antiqua"/>
              </w:rPr>
            </w:rPrChange>
          </w:rPr>
          <w:t>(</w:t>
        </w:r>
      </w:ins>
      <w:r w:rsidR="00484217" w:rsidRPr="00DE0197">
        <w:rPr>
          <w:rFonts w:ascii="Book Antiqua" w:hAnsi="Book Antiqua"/>
          <w:i/>
          <w:sz w:val="21"/>
          <w:rPrChange w:id="1031" w:author="Pablo Blanco Peris" w:date="2017-05-24T19:07:00Z">
            <w:rPr>
              <w:rFonts w:ascii="Book Antiqua" w:hAnsi="Book Antiqua"/>
            </w:rPr>
          </w:rPrChange>
        </w:rPr>
        <w:t>a</w:t>
      </w:r>
      <w:ins w:id="1032" w:author="Pablo Blanco Peris" w:date="2017-05-24T16:49:00Z">
        <w:r w:rsidRPr="00DE0197">
          <w:rPr>
            <w:rFonts w:ascii="Book Antiqua" w:hAnsi="Book Antiqua"/>
            <w:i/>
            <w:sz w:val="21"/>
            <w:rPrChange w:id="1033"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034" w:author="Pablo Blanco Peris" w:date="2017-05-24T19:07:00Z">
            <w:rPr>
              <w:rFonts w:ascii="Book Antiqua" w:hAnsi="Book Antiqua"/>
            </w:rPr>
          </w:rPrChange>
        </w:rPr>
      </w:pPr>
      <w:r w:rsidRPr="00F4745A">
        <w:rPr>
          <w:rFonts w:ascii="Book Antiqua" w:hAnsi="Book Antiqua"/>
        </w:rPr>
        <w:tab/>
      </w:r>
      <w:ins w:id="1035" w:author="Pablo Blanco Peris" w:date="2017-05-24T16:49:00Z">
        <w:r w:rsidR="00E96B03" w:rsidRPr="00DE0197">
          <w:rPr>
            <w:rFonts w:ascii="Book Antiqua" w:hAnsi="Book Antiqua"/>
            <w:i/>
            <w:sz w:val="20"/>
            <w:rPrChange w:id="1036" w:author="Pablo Blanco Peris" w:date="2017-05-24T19:07:00Z">
              <w:rPr>
                <w:rFonts w:ascii="Book Antiqua" w:hAnsi="Book Antiqua"/>
              </w:rPr>
            </w:rPrChange>
          </w:rPr>
          <w:t>(</w:t>
        </w:r>
      </w:ins>
      <w:r w:rsidR="00484217" w:rsidRPr="00DE0197">
        <w:rPr>
          <w:rFonts w:ascii="Book Antiqua" w:hAnsi="Book Antiqua"/>
          <w:i/>
          <w:sz w:val="20"/>
          <w:rPrChange w:id="1037" w:author="Pablo Blanco Peris" w:date="2017-05-24T19:07:00Z">
            <w:rPr>
              <w:rFonts w:ascii="Book Antiqua" w:hAnsi="Book Antiqua"/>
            </w:rPr>
          </w:rPrChange>
        </w:rPr>
        <w:t>b</w:t>
      </w:r>
      <w:ins w:id="1038" w:author="Pablo Blanco Peris" w:date="2017-05-24T16:49:00Z">
        <w:r w:rsidR="00E96B03" w:rsidRPr="00DE0197">
          <w:rPr>
            <w:rFonts w:ascii="Book Antiqua" w:hAnsi="Book Antiqua"/>
            <w:i/>
            <w:sz w:val="20"/>
            <w:rPrChange w:id="1039" w:author="Pablo Blanco Peris" w:date="2017-05-24T19:07:00Z">
              <w:rPr>
                <w:rFonts w:ascii="Book Antiqua" w:hAnsi="Book Antiqua"/>
              </w:rPr>
            </w:rPrChange>
          </w:rPr>
          <w:t>)</w:t>
        </w:r>
      </w:ins>
      <w:r w:rsidRPr="00DE0197">
        <w:rPr>
          <w:rFonts w:ascii="Book Antiqua" w:hAnsi="Book Antiqua"/>
          <w:i/>
          <w:sz w:val="20"/>
          <w:rPrChange w:id="1040" w:author="Pablo Blanco Peris" w:date="2017-05-24T19:07:00Z">
            <w:rPr>
              <w:rFonts w:ascii="Book Antiqua" w:hAnsi="Book Antiqua"/>
            </w:rPr>
          </w:rPrChange>
        </w:rPr>
        <w:tab/>
      </w:r>
      <w:ins w:id="1041" w:author="Pablo Blanco Peris" w:date="2017-05-24T16:49:00Z">
        <w:r w:rsidR="00E96B03" w:rsidRPr="00DE0197">
          <w:rPr>
            <w:rFonts w:ascii="Book Antiqua" w:hAnsi="Book Antiqua"/>
            <w:i/>
            <w:sz w:val="20"/>
            <w:rPrChange w:id="1042" w:author="Pablo Blanco Peris" w:date="2017-05-24T19:07:00Z">
              <w:rPr>
                <w:rFonts w:ascii="Book Antiqua" w:hAnsi="Book Antiqua"/>
              </w:rPr>
            </w:rPrChange>
          </w:rPr>
          <w:t>(</w:t>
        </w:r>
      </w:ins>
      <w:r w:rsidR="00484217" w:rsidRPr="00DE0197">
        <w:rPr>
          <w:rFonts w:ascii="Book Antiqua" w:hAnsi="Book Antiqua"/>
          <w:i/>
          <w:sz w:val="20"/>
          <w:rPrChange w:id="1043" w:author="Pablo Blanco Peris" w:date="2017-05-24T19:07:00Z">
            <w:rPr>
              <w:rFonts w:ascii="Book Antiqua" w:hAnsi="Book Antiqua"/>
            </w:rPr>
          </w:rPrChange>
        </w:rPr>
        <w:t>c</w:t>
      </w:r>
      <w:ins w:id="1044" w:author="Pablo Blanco Peris" w:date="2017-05-24T16:49:00Z">
        <w:r w:rsidR="00E96B03" w:rsidRPr="00DE0197">
          <w:rPr>
            <w:rFonts w:ascii="Book Antiqua" w:hAnsi="Book Antiqua"/>
            <w:i/>
            <w:sz w:val="20"/>
            <w:rPrChange w:id="1045"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046" w:author="Pablo Blanco Peris" w:date="2017-05-24T19:07:00Z">
            <w:rPr>
              <w:rStyle w:val="nfasis"/>
              <w:rFonts w:ascii="Book Antiqua" w:hAnsi="Book Antiqua"/>
            </w:rPr>
          </w:rPrChange>
        </w:rPr>
        <w:pPrChange w:id="1047" w:author="Pablo Blanco Peris" w:date="2017-05-24T19:07:00Z">
          <w:pPr>
            <w:tabs>
              <w:tab w:val="left" w:pos="504"/>
              <w:tab w:val="left" w:pos="1278"/>
            </w:tabs>
          </w:pPr>
        </w:pPrChange>
      </w:pPr>
      <w:del w:id="1048" w:author="Pablo Blanco Peris" w:date="2017-05-24T19:07:00Z">
        <w:r w:rsidRPr="00DE0197" w:rsidDel="00DE0197">
          <w:rPr>
            <w:rStyle w:val="nfasis"/>
            <w:rFonts w:ascii="Book Antiqua" w:hAnsi="Book Antiqua"/>
            <w:sz w:val="20"/>
            <w:rPrChange w:id="1049" w:author="Pablo Blanco Peris" w:date="2017-05-24T19:07:00Z">
              <w:rPr>
                <w:rStyle w:val="nfasis"/>
                <w:rFonts w:ascii="Book Antiqua" w:hAnsi="Book Antiqua"/>
              </w:rPr>
            </w:rPrChange>
          </w:rPr>
          <w:delText xml:space="preserve">Imagen </w:delText>
        </w:r>
      </w:del>
      <w:ins w:id="1050"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051"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052" w:author="Pablo Blanco Peris" w:date="2017-05-24T19:07:00Z">
            <w:rPr>
              <w:rStyle w:val="nfasis"/>
              <w:rFonts w:ascii="Book Antiqua" w:hAnsi="Book Antiqua"/>
            </w:rPr>
          </w:rPrChange>
        </w:rPr>
        <w:t>3.2: Imagen</w:t>
      </w:r>
      <w:ins w:id="1053" w:author="Pablo Blanco Peris" w:date="2017-05-24T18:56:00Z">
        <w:r w:rsidR="008F6738" w:rsidRPr="00DE0197">
          <w:rPr>
            <w:rStyle w:val="nfasis"/>
            <w:rFonts w:ascii="Book Antiqua" w:hAnsi="Book Antiqua"/>
            <w:sz w:val="20"/>
            <w:rPrChange w:id="1054" w:author="Pablo Blanco Peris" w:date="2017-05-24T19:07:00Z">
              <w:rPr>
                <w:rStyle w:val="nfasis"/>
                <w:rFonts w:ascii="Book Antiqua" w:hAnsi="Book Antiqua"/>
              </w:rPr>
            </w:rPrChange>
          </w:rPr>
          <w:t xml:space="preserve"> (</w:t>
        </w:r>
      </w:ins>
      <w:del w:id="1055" w:author="Pablo Blanco Peris" w:date="2017-05-24T18:56:00Z">
        <w:r w:rsidRPr="00DE0197" w:rsidDel="008F6738">
          <w:rPr>
            <w:rStyle w:val="nfasis"/>
            <w:rFonts w:ascii="Book Antiqua" w:hAnsi="Book Antiqua"/>
            <w:sz w:val="20"/>
            <w:rPrChange w:id="1056"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057" w:author="Pablo Blanco Peris" w:date="2017-05-24T19:07:00Z">
            <w:rPr>
              <w:rStyle w:val="nfasis"/>
              <w:rFonts w:ascii="Book Antiqua" w:hAnsi="Book Antiqua"/>
            </w:rPr>
          </w:rPrChange>
        </w:rPr>
        <w:t>a</w:t>
      </w:r>
      <w:ins w:id="1058" w:author="Pablo Blanco Peris" w:date="2017-05-24T18:56:00Z">
        <w:r w:rsidR="008F6738" w:rsidRPr="00DE0197">
          <w:rPr>
            <w:rStyle w:val="nfasis"/>
            <w:rFonts w:ascii="Book Antiqua" w:hAnsi="Book Antiqua"/>
            <w:sz w:val="20"/>
            <w:rPrChange w:id="1059" w:author="Pablo Blanco Peris" w:date="2017-05-24T19:07:00Z">
              <w:rPr>
                <w:rStyle w:val="nfasis"/>
                <w:rFonts w:ascii="Book Antiqua" w:hAnsi="Book Antiqua"/>
              </w:rPr>
            </w:rPrChange>
          </w:rPr>
          <w:t>)</w:t>
        </w:r>
      </w:ins>
      <w:r w:rsidRPr="00DE0197">
        <w:rPr>
          <w:rStyle w:val="nfasis"/>
          <w:rFonts w:ascii="Book Antiqua" w:hAnsi="Book Antiqua"/>
          <w:sz w:val="20"/>
          <w:rPrChange w:id="1060"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061" w:author="Pablo Blanco Peris" w:date="2017-05-24T19:07:00Z">
          <w:pPr>
            <w:tabs>
              <w:tab w:val="left" w:pos="504"/>
              <w:tab w:val="left" w:pos="1278"/>
            </w:tabs>
          </w:pPr>
        </w:pPrChange>
      </w:pPr>
      <w:r w:rsidRPr="00DE0197">
        <w:rPr>
          <w:rStyle w:val="nfasis"/>
          <w:rFonts w:ascii="Book Antiqua" w:hAnsi="Book Antiqua"/>
          <w:sz w:val="20"/>
          <w:rPrChange w:id="1062" w:author="Pablo Blanco Peris" w:date="2017-05-24T19:07:00Z">
            <w:rPr>
              <w:rStyle w:val="nfasis"/>
              <w:rFonts w:ascii="Book Antiqua" w:hAnsi="Book Antiqua"/>
            </w:rPr>
          </w:rPrChange>
        </w:rPr>
        <w:t xml:space="preserve">del </w:t>
      </w:r>
      <w:ins w:id="1063" w:author="Pablo Blanco Peris" w:date="2017-05-24T18:56:00Z">
        <w:r w:rsidR="008F6738" w:rsidRPr="00DE0197">
          <w:rPr>
            <w:rStyle w:val="nfasis"/>
            <w:rFonts w:ascii="Book Antiqua" w:hAnsi="Book Antiqua"/>
            <w:sz w:val="20"/>
            <w:rPrChange w:id="1064" w:author="Pablo Blanco Peris" w:date="2017-05-24T19:07:00Z">
              <w:rPr>
                <w:rStyle w:val="nfasis"/>
                <w:rFonts w:ascii="Book Antiqua" w:hAnsi="Book Antiqua"/>
              </w:rPr>
            </w:rPrChange>
          </w:rPr>
          <w:t>empalme de imágenes</w:t>
        </w:r>
      </w:ins>
      <w:del w:id="1065" w:author="Pablo Blanco Peris" w:date="2017-05-24T18:56:00Z">
        <w:r w:rsidRPr="00DE0197" w:rsidDel="008F6738">
          <w:rPr>
            <w:rStyle w:val="nfasis"/>
            <w:rFonts w:ascii="Book Antiqua" w:hAnsi="Book Antiqua"/>
            <w:sz w:val="20"/>
            <w:rPrChange w:id="1066"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067" w:author="Pablo Blanco Peris" w:date="2017-05-24T19:07:00Z">
            <w:rPr>
              <w:rStyle w:val="nfasis"/>
              <w:rFonts w:ascii="Book Antiqua" w:hAnsi="Book Antiqua"/>
            </w:rPr>
          </w:rPrChange>
        </w:rPr>
        <w:t xml:space="preserve">, entre las imágenes </w:t>
      </w:r>
      <w:ins w:id="1068" w:author="Pablo Blanco Peris" w:date="2017-05-24T18:56:00Z">
        <w:r w:rsidR="008F6738" w:rsidRPr="00DE0197">
          <w:rPr>
            <w:rStyle w:val="nfasis"/>
            <w:rFonts w:ascii="Book Antiqua" w:hAnsi="Book Antiqua"/>
            <w:sz w:val="20"/>
            <w:rPrChange w:id="1069"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70" w:author="Pablo Blanco Peris" w:date="2017-05-24T19:07:00Z">
            <w:rPr>
              <w:rStyle w:val="nfasis"/>
              <w:rFonts w:ascii="Book Antiqua" w:hAnsi="Book Antiqua"/>
            </w:rPr>
          </w:rPrChange>
        </w:rPr>
        <w:t>b</w:t>
      </w:r>
      <w:ins w:id="1071" w:author="Pablo Blanco Peris" w:date="2017-05-24T18:56:00Z">
        <w:r w:rsidR="008F6738" w:rsidRPr="00DE0197">
          <w:rPr>
            <w:rStyle w:val="nfasis"/>
            <w:rFonts w:ascii="Book Antiqua" w:hAnsi="Book Antiqua"/>
            <w:sz w:val="20"/>
            <w:rPrChange w:id="1072" w:author="Pablo Blanco Peris" w:date="2017-05-24T19:07:00Z">
              <w:rPr>
                <w:rStyle w:val="nfasis"/>
                <w:rFonts w:ascii="Book Antiqua" w:hAnsi="Book Antiqua"/>
              </w:rPr>
            </w:rPrChange>
          </w:rPr>
          <w:t>)</w:t>
        </w:r>
      </w:ins>
      <w:r w:rsidRPr="00DE0197">
        <w:rPr>
          <w:rStyle w:val="nfasis"/>
          <w:rFonts w:ascii="Book Antiqua" w:hAnsi="Book Antiqua"/>
          <w:sz w:val="20"/>
          <w:rPrChange w:id="1073" w:author="Pablo Blanco Peris" w:date="2017-05-24T19:07:00Z">
            <w:rPr>
              <w:rStyle w:val="nfasis"/>
              <w:rFonts w:ascii="Book Antiqua" w:hAnsi="Book Antiqua"/>
            </w:rPr>
          </w:rPrChange>
        </w:rPr>
        <w:t xml:space="preserve"> y </w:t>
      </w:r>
      <w:ins w:id="1074" w:author="Pablo Blanco Peris" w:date="2017-05-24T18:56:00Z">
        <w:r w:rsidR="008F6738" w:rsidRPr="00DE0197">
          <w:rPr>
            <w:rStyle w:val="nfasis"/>
            <w:rFonts w:ascii="Book Antiqua" w:hAnsi="Book Antiqua"/>
            <w:sz w:val="20"/>
            <w:rPrChange w:id="1075"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76" w:author="Pablo Blanco Peris" w:date="2017-05-24T19:07:00Z">
            <w:rPr>
              <w:rStyle w:val="nfasis"/>
              <w:rFonts w:ascii="Book Antiqua" w:hAnsi="Book Antiqua"/>
            </w:rPr>
          </w:rPrChange>
        </w:rPr>
        <w:t>c</w:t>
      </w:r>
      <w:ins w:id="1077" w:author="Pablo Blanco Peris" w:date="2017-05-24T18:57:00Z">
        <w:r w:rsidR="008F6738" w:rsidRPr="00DE0197">
          <w:rPr>
            <w:rStyle w:val="nfasis"/>
            <w:rFonts w:ascii="Book Antiqua" w:hAnsi="Book Antiqua"/>
            <w:sz w:val="20"/>
            <w:rPrChange w:id="1078" w:author="Pablo Blanco Peris" w:date="2017-05-24T19:07:00Z">
              <w:rPr>
                <w:rStyle w:val="nfasis"/>
                <w:rFonts w:ascii="Book Antiqua" w:hAnsi="Book Antiqua"/>
              </w:rPr>
            </w:rPrChange>
          </w:rPr>
          <w:t>)</w:t>
        </w:r>
      </w:ins>
      <w:r w:rsidRPr="00DE0197">
        <w:rPr>
          <w:rStyle w:val="nfasis"/>
          <w:rFonts w:ascii="Book Antiqua" w:hAnsi="Book Antiqua"/>
          <w:sz w:val="20"/>
          <w:rPrChange w:id="1079"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0" w:author="Pablo Blanco Peris" w:date="2017-05-24T19:06:00Z"/>
          <w:rFonts w:ascii="Book Antiqua" w:hAnsi="Book Antiqua" w:cs="Courier New"/>
          <w:color w:val="212121"/>
          <w:lang w:eastAsia="es-ES_tradnl"/>
        </w:rPr>
        <w:pPrChange w:id="1081"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082"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083" w:author="Pablo Blanco Peris" w:date="2017-05-24T19:14:00Z">
        <w:r>
          <w:rPr>
            <w:rFonts w:ascii="Book Antiqua" w:hAnsi="Book Antiqua" w:cs="Courier New"/>
            <w:color w:val="212121"/>
            <w:lang w:eastAsia="es-ES_tradnl"/>
          </w:rPr>
          <w:t>, falsificación mediante empalme de imágenes.</w:t>
        </w:r>
      </w:ins>
      <w:del w:id="1084"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085"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6" w:author="Pablo Blanco Peris" w:date="2017-05-24T19:06:00Z"/>
          <w:rFonts w:ascii="Book Antiqua" w:hAnsi="Book Antiqua" w:cs="Courier New"/>
          <w:color w:val="212121"/>
          <w:lang w:eastAsia="es-ES_tradnl"/>
        </w:rPr>
        <w:pPrChange w:id="1087"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088" w:author="Pablo Blanco Peris" w:date="2017-05-24T19:06:00Z">
          <w:pPr/>
        </w:pPrChange>
      </w:pPr>
      <w:del w:id="1089"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090"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091" w:name="_Toc477877523"/>
      <w:r w:rsidRPr="00F4745A">
        <w:t xml:space="preserve"> </w:t>
      </w:r>
      <w:bookmarkStart w:id="1092" w:name="_Toc483414156"/>
      <w:r w:rsidRPr="005907EE">
        <w:rPr>
          <w:bCs/>
          <w:sz w:val="30"/>
          <w:szCs w:val="28"/>
        </w:rPr>
        <w:t>Retoque de imágenes</w:t>
      </w:r>
      <w:bookmarkEnd w:id="1091"/>
      <w:bookmarkEnd w:id="1092"/>
    </w:p>
    <w:p w14:paraId="75940454" w14:textId="77777777" w:rsidR="000E5722" w:rsidRPr="00F4745A" w:rsidRDefault="000E5722">
      <w:pPr>
        <w:jc w:val="both"/>
        <w:rPr>
          <w:rFonts w:ascii="Book Antiqua" w:hAnsi="Book Antiqua"/>
        </w:rPr>
        <w:pPrChange w:id="1093" w:author="Pablo Blanco Peris" w:date="2017-05-24T17:59:00Z">
          <w:pPr/>
        </w:pPrChange>
      </w:pPr>
    </w:p>
    <w:p w14:paraId="40AD1BED" w14:textId="77777777" w:rsidR="004035A0" w:rsidRPr="00F4745A" w:rsidRDefault="004035A0" w:rsidP="004035A0">
      <w:pPr>
        <w:widowControl w:val="0"/>
        <w:autoSpaceDE w:val="0"/>
        <w:autoSpaceDN w:val="0"/>
        <w:adjustRightInd w:val="0"/>
        <w:jc w:val="both"/>
        <w:rPr>
          <w:ins w:id="1094" w:author="Pablo Blanco Peris" w:date="2017-05-29T14:05:00Z"/>
          <w:rFonts w:ascii="Book Antiqua" w:hAnsi="Book Antiqua" w:cs="Times"/>
        </w:rPr>
      </w:pPr>
      <w:ins w:id="1095" w:author="Pablo Blanco Peris" w:date="2017-05-29T14:05:00Z">
        <w:r w:rsidRPr="00F4745A">
          <w:rPr>
            <w:rFonts w:ascii="Book Antiqua" w:hAnsi="Book Antiqua" w:cs="Times"/>
          </w:rPr>
          <w:t xml:space="preserve">Técnica comúnmente usada en la industria de los medios de comunicación. Está aceptada y es un método de manipulación de imágenes muy </w:t>
        </w:r>
        <w:r>
          <w:rPr>
            <w:rFonts w:ascii="Book Antiqua" w:hAnsi="Book Antiqua" w:cs="Times"/>
          </w:rPr>
          <w:t>usado, ya que, en cuanto a apariencia suele mejorar los resultados de las imágenes originales, dándoles un toque más atractivo.</w:t>
        </w:r>
      </w:ins>
    </w:p>
    <w:p w14:paraId="4C15382D" w14:textId="77777777" w:rsidR="004035A0" w:rsidRDefault="004035A0" w:rsidP="004035A0">
      <w:pPr>
        <w:jc w:val="both"/>
        <w:rPr>
          <w:ins w:id="1096" w:author="Pablo Blanco Peris" w:date="2017-05-29T14:05:00Z"/>
          <w:rFonts w:ascii="Book Antiqua" w:hAnsi="Book Antiqua" w:cs="Times"/>
        </w:rPr>
      </w:pPr>
      <w:ins w:id="1097" w:author="Pablo Blanco Peris" w:date="2017-05-29T14:05:00Z">
        <w:r>
          <w:rPr>
            <w:rFonts w:ascii="Book Antiqua" w:hAnsi="Book Antiqua" w:cs="Times"/>
          </w:rPr>
          <w:lastRenderedPageBreak/>
          <w:t>Es</w:t>
        </w:r>
        <w:r w:rsidRPr="00F4745A">
          <w:rPr>
            <w:rFonts w:ascii="Book Antiqua" w:hAnsi="Book Antiqua" w:cs="Times"/>
          </w:rPr>
          <w:t xml:space="preserve"> popularmente usada en revistas de fotos y películas. La imagen es alterada para </w:t>
        </w:r>
        <w:r>
          <w:rPr>
            <w:rFonts w:ascii="Book Antiqua" w:hAnsi="Book Antiqua" w:cs="Times"/>
          </w:rPr>
          <w:t>proporcionar un mejor acabado</w:t>
        </w:r>
        <w:r w:rsidRPr="00F4745A">
          <w:rPr>
            <w:rFonts w:ascii="Book Antiqua" w:hAnsi="Book Antiqua" w:cs="Times"/>
          </w:rPr>
          <w:t>. No está considerada una técnica de falsificación, pero está incluida porque incluye manipulación de la imagen original.</w:t>
        </w:r>
        <w:r>
          <w:rPr>
            <w:rFonts w:ascii="Book Antiqua" w:hAnsi="Book Antiqua" w:cs="Times"/>
          </w:rPr>
          <w:t xml:space="preserve"> </w:t>
        </w:r>
      </w:ins>
    </w:p>
    <w:p w14:paraId="6518F175" w14:textId="77777777" w:rsidR="004035A0" w:rsidRDefault="004035A0" w:rsidP="004035A0">
      <w:pPr>
        <w:jc w:val="both"/>
        <w:rPr>
          <w:ins w:id="1098" w:author="Pablo Blanco Peris" w:date="2017-05-29T14:05:00Z"/>
          <w:rFonts w:ascii="Book Antiqua" w:hAnsi="Book Antiqua" w:cs="Times"/>
        </w:rPr>
      </w:pPr>
      <w:ins w:id="1099" w:author="Pablo Blanco Peris" w:date="2017-05-29T14:05:00Z">
        <w:r>
          <w:rPr>
            <w:rFonts w:ascii="Book Antiqua" w:hAnsi="Book Antiqua" w:cs="Times"/>
          </w:rPr>
          <w:t>No es poco habitual ver imágenes de estas características teniendo en cuenta que existe una cantidad importante de aplicaciones que se dedican a ello, además de los cursos que se proporcionan hoy en día en este ámbito. Incluso los propios dispositivos móviles de hoy en día contienen software de fábrica para llevar a cabo esta edición.</w:t>
        </w:r>
      </w:ins>
    </w:p>
    <w:p w14:paraId="08F410EA" w14:textId="77777777" w:rsidR="004035A0" w:rsidRDefault="004035A0" w:rsidP="004035A0">
      <w:pPr>
        <w:jc w:val="both"/>
        <w:rPr>
          <w:ins w:id="1100" w:author="Pablo Blanco Peris" w:date="2017-05-29T14:05:00Z"/>
          <w:rFonts w:ascii="Book Antiqua" w:hAnsi="Book Antiqua" w:cs="Times"/>
        </w:rPr>
      </w:pPr>
    </w:p>
    <w:p w14:paraId="16399AB5" w14:textId="77777777" w:rsidR="004035A0" w:rsidRDefault="004035A0" w:rsidP="004035A0">
      <w:pPr>
        <w:jc w:val="both"/>
        <w:rPr>
          <w:ins w:id="1101" w:author="Pablo Blanco Peris" w:date="2017-05-29T14:05:00Z"/>
          <w:rFonts w:ascii="Book Antiqua" w:hAnsi="Book Antiqua" w:cs="Times"/>
        </w:rPr>
      </w:pPr>
      <w:ins w:id="1102" w:author="Pablo Blanco Peris" w:date="2017-05-29T14:05:00Z">
        <w:r>
          <w:rPr>
            <w:rFonts w:ascii="Book Antiqua" w:hAnsi="Book Antiqua" w:cs="Times"/>
          </w:rPr>
          <w:t>En la siguiente figura se puede observar como la imagen (b) ha sido retocada sin reflejar ningún tipo de marca que llame la atención o que haga sospechar que la imagen ha sido manipulada.</w:t>
        </w:r>
      </w:ins>
    </w:p>
    <w:p w14:paraId="3AF0BFFC" w14:textId="77777777" w:rsidR="004035A0" w:rsidRDefault="004035A0" w:rsidP="004035A0">
      <w:pPr>
        <w:jc w:val="both"/>
        <w:rPr>
          <w:ins w:id="1103" w:author="Pablo Blanco Peris" w:date="2017-05-29T14:05:00Z"/>
          <w:rFonts w:ascii="Book Antiqua" w:hAnsi="Book Antiqua" w:cs="Times"/>
        </w:rPr>
      </w:pPr>
    </w:p>
    <w:p w14:paraId="41020329" w14:textId="77777777" w:rsidR="004035A0" w:rsidRDefault="004035A0" w:rsidP="004035A0">
      <w:pPr>
        <w:jc w:val="both"/>
        <w:rPr>
          <w:ins w:id="1104" w:author="Pablo Blanco Peris" w:date="2017-05-29T14:05:00Z"/>
          <w:rFonts w:ascii="Book Antiqua" w:hAnsi="Book Antiqua" w:cs="Times"/>
        </w:rPr>
      </w:pPr>
      <w:ins w:id="1105" w:author="Pablo Blanco Peris" w:date="2017-05-29T14:05:00Z">
        <w:r w:rsidRPr="00714D14">
          <w:rPr>
            <w:rFonts w:ascii="Book Antiqua" w:hAnsi="Book Antiqua" w:cs="Times"/>
          </w:rPr>
          <w:drawing>
            <wp:inline distT="0" distB="0" distL="0" distR="0" wp14:anchorId="2A4B98D9" wp14:editId="3133781A">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3600450"/>
                      </a:xfrm>
                      <a:prstGeom prst="rect">
                        <a:avLst/>
                      </a:prstGeom>
                    </pic:spPr>
                  </pic:pic>
                </a:graphicData>
              </a:graphic>
            </wp:inline>
          </w:drawing>
        </w:r>
      </w:ins>
    </w:p>
    <w:p w14:paraId="054002DB" w14:textId="77777777" w:rsidR="004035A0" w:rsidRPr="008B6AE5" w:rsidRDefault="004035A0" w:rsidP="004035A0">
      <w:pPr>
        <w:widowControl w:val="0"/>
        <w:tabs>
          <w:tab w:val="left" w:pos="1833"/>
          <w:tab w:val="left" w:pos="2600"/>
          <w:tab w:val="left" w:pos="6235"/>
        </w:tabs>
        <w:autoSpaceDE w:val="0"/>
        <w:autoSpaceDN w:val="0"/>
        <w:adjustRightInd w:val="0"/>
        <w:rPr>
          <w:ins w:id="1106" w:author="Pablo Blanco Peris" w:date="2017-05-29T14:05:00Z"/>
          <w:rFonts w:ascii="Book Antiqua" w:hAnsi="Book Antiqua" w:cs="Times"/>
          <w:i/>
          <w:sz w:val="20"/>
        </w:rPr>
      </w:pPr>
      <w:ins w:id="1107" w:author="Pablo Blanco Peris" w:date="2017-05-29T14:05:00Z">
        <w:r w:rsidRPr="008B6AE5">
          <w:rPr>
            <w:rFonts w:ascii="Book Antiqua" w:hAnsi="Book Antiqua" w:cs="Times"/>
            <w:i/>
            <w:sz w:val="20"/>
          </w:rPr>
          <w:tab/>
          <w:t>(a)</w:t>
        </w:r>
        <w:r w:rsidRPr="008B6AE5">
          <w:rPr>
            <w:rFonts w:ascii="Book Antiqua" w:hAnsi="Book Antiqua" w:cs="Times"/>
            <w:i/>
            <w:sz w:val="20"/>
          </w:rPr>
          <w:tab/>
        </w:r>
        <w:r w:rsidRPr="008B6AE5">
          <w:rPr>
            <w:rFonts w:ascii="Book Antiqua" w:hAnsi="Book Antiqua" w:cs="Times"/>
            <w:i/>
            <w:sz w:val="20"/>
          </w:rPr>
          <w:tab/>
          <w:t>(b)</w:t>
        </w:r>
      </w:ins>
    </w:p>
    <w:p w14:paraId="03BA3F90" w14:textId="77777777" w:rsidR="004035A0" w:rsidRPr="008B6AE5" w:rsidRDefault="004035A0" w:rsidP="004035A0">
      <w:pPr>
        <w:widowControl w:val="0"/>
        <w:tabs>
          <w:tab w:val="left" w:pos="2600"/>
          <w:tab w:val="left" w:pos="5620"/>
        </w:tabs>
        <w:autoSpaceDE w:val="0"/>
        <w:autoSpaceDN w:val="0"/>
        <w:adjustRightInd w:val="0"/>
        <w:jc w:val="center"/>
        <w:rPr>
          <w:ins w:id="1108" w:author="Pablo Blanco Peris" w:date="2017-05-29T14:05:00Z"/>
          <w:rFonts w:ascii="Book Antiqua" w:hAnsi="Book Antiqua" w:cs="Times"/>
          <w:i/>
          <w:sz w:val="20"/>
          <w:szCs w:val="20"/>
        </w:rPr>
      </w:pPr>
      <w:ins w:id="1109"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3.3</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1B252D0A" w14:textId="77777777" w:rsidR="004035A0" w:rsidRDefault="004035A0" w:rsidP="004035A0">
      <w:pPr>
        <w:tabs>
          <w:tab w:val="left" w:pos="1358"/>
        </w:tabs>
        <w:jc w:val="both"/>
        <w:rPr>
          <w:ins w:id="1110" w:author="Pablo Blanco Peris" w:date="2017-05-29T14:05:00Z"/>
          <w:rFonts w:ascii="Book Antiqua" w:hAnsi="Book Antiqua" w:cs="Times"/>
        </w:rPr>
      </w:pPr>
    </w:p>
    <w:p w14:paraId="7C3D952C" w14:textId="77777777" w:rsidR="004035A0" w:rsidRDefault="004035A0" w:rsidP="004035A0">
      <w:pPr>
        <w:jc w:val="both"/>
        <w:rPr>
          <w:ins w:id="1111" w:author="Pablo Blanco Peris" w:date="2017-05-29T14:05:00Z"/>
          <w:rFonts w:ascii="Book Antiqua" w:hAnsi="Book Antiqua" w:cs="Times"/>
        </w:rPr>
      </w:pPr>
    </w:p>
    <w:p w14:paraId="6190B032" w14:textId="77777777" w:rsidR="004035A0" w:rsidRDefault="004035A0" w:rsidP="004035A0">
      <w:pPr>
        <w:jc w:val="both"/>
        <w:rPr>
          <w:ins w:id="1112" w:author="Pablo Blanco Peris" w:date="2017-05-29T14:05:00Z"/>
          <w:rFonts w:ascii="Book Antiqua" w:hAnsi="Book Antiqua" w:cs="Times"/>
        </w:rPr>
      </w:pPr>
    </w:p>
    <w:p w14:paraId="06C447B5" w14:textId="77777777" w:rsidR="004035A0" w:rsidRDefault="004035A0" w:rsidP="004035A0">
      <w:pPr>
        <w:jc w:val="both"/>
        <w:rPr>
          <w:ins w:id="1113" w:author="Pablo Blanco Peris" w:date="2017-05-29T14:05:00Z"/>
          <w:rFonts w:ascii="Book Antiqua" w:hAnsi="Book Antiqua" w:cs="Times"/>
        </w:rPr>
      </w:pPr>
    </w:p>
    <w:p w14:paraId="32FFA08E" w14:textId="77777777" w:rsidR="004035A0" w:rsidRDefault="004035A0" w:rsidP="004035A0">
      <w:pPr>
        <w:jc w:val="both"/>
        <w:rPr>
          <w:ins w:id="1114" w:author="Pablo Blanco Peris" w:date="2017-05-29T14:05:00Z"/>
          <w:rFonts w:ascii="Book Antiqua" w:hAnsi="Book Antiqua" w:cs="Times"/>
        </w:rPr>
      </w:pPr>
    </w:p>
    <w:p w14:paraId="13BF2B19" w14:textId="77777777" w:rsidR="004035A0" w:rsidRDefault="004035A0" w:rsidP="004035A0">
      <w:pPr>
        <w:jc w:val="both"/>
        <w:rPr>
          <w:ins w:id="1115" w:author="Pablo Blanco Peris" w:date="2017-05-29T14:05:00Z"/>
          <w:rFonts w:ascii="Book Antiqua" w:hAnsi="Book Antiqua" w:cs="Times"/>
        </w:rPr>
      </w:pPr>
    </w:p>
    <w:p w14:paraId="27E52ACF" w14:textId="77777777" w:rsidR="004035A0" w:rsidRDefault="004035A0" w:rsidP="004035A0">
      <w:pPr>
        <w:jc w:val="both"/>
        <w:rPr>
          <w:ins w:id="1116" w:author="Pablo Blanco Peris" w:date="2017-05-29T14:05:00Z"/>
          <w:rFonts w:ascii="Book Antiqua" w:hAnsi="Book Antiqua" w:cs="Times"/>
        </w:rPr>
      </w:pPr>
    </w:p>
    <w:p w14:paraId="1DA8210A" w14:textId="77777777" w:rsidR="004035A0" w:rsidRDefault="004035A0" w:rsidP="004035A0">
      <w:pPr>
        <w:jc w:val="both"/>
        <w:rPr>
          <w:ins w:id="1117" w:author="Pablo Blanco Peris" w:date="2017-05-29T14:05:00Z"/>
          <w:rFonts w:ascii="Book Antiqua" w:hAnsi="Book Antiqua" w:cs="Times"/>
        </w:rPr>
      </w:pPr>
    </w:p>
    <w:p w14:paraId="56084E4E" w14:textId="77777777" w:rsidR="004035A0" w:rsidRDefault="004035A0" w:rsidP="004035A0">
      <w:pPr>
        <w:jc w:val="both"/>
        <w:rPr>
          <w:ins w:id="1118" w:author="Pablo Blanco Peris" w:date="2017-05-29T14:05:00Z"/>
          <w:rFonts w:ascii="Book Antiqua" w:hAnsi="Book Antiqua" w:cs="Times"/>
        </w:rPr>
      </w:pPr>
    </w:p>
    <w:p w14:paraId="17B0DFBA" w14:textId="77777777" w:rsidR="004035A0" w:rsidRDefault="004035A0" w:rsidP="004035A0">
      <w:pPr>
        <w:jc w:val="both"/>
        <w:rPr>
          <w:ins w:id="1119" w:author="Pablo Blanco Peris" w:date="2017-05-29T14:05:00Z"/>
          <w:rFonts w:ascii="Book Antiqua" w:hAnsi="Book Antiqua" w:cs="Times"/>
        </w:rPr>
      </w:pPr>
    </w:p>
    <w:p w14:paraId="7783B0CB" w14:textId="77777777" w:rsidR="004035A0" w:rsidRDefault="004035A0" w:rsidP="004035A0">
      <w:pPr>
        <w:jc w:val="both"/>
        <w:rPr>
          <w:ins w:id="1120" w:author="Pablo Blanco Peris" w:date="2017-05-29T14:05:00Z"/>
          <w:rFonts w:ascii="Book Antiqua" w:hAnsi="Book Antiqua" w:cs="Times"/>
        </w:rPr>
      </w:pPr>
      <w:ins w:id="1121" w:author="Pablo Blanco Peris" w:date="2017-05-29T14:05:00Z">
        <w:r>
          <w:rPr>
            <w:rFonts w:ascii="Book Antiqua" w:hAnsi="Book Antiqua" w:cs="Times"/>
          </w:rPr>
          <w:lastRenderedPageBreak/>
          <w:t>En la figura 3.4 se observa la portada de un periódico español (ABC) que manipuló una fotografía cuando se produjo una agresión al presidente del gobierno español Mariano Rajoy durante un paseo electoral en Pontevedra en el año 2015.</w:t>
        </w:r>
      </w:ins>
    </w:p>
    <w:p w14:paraId="12224DDD" w14:textId="77777777" w:rsidR="004035A0" w:rsidRDefault="004035A0" w:rsidP="004035A0">
      <w:pPr>
        <w:jc w:val="both"/>
        <w:rPr>
          <w:ins w:id="1122" w:author="Pablo Blanco Peris" w:date="2017-05-29T14:05:00Z"/>
          <w:rFonts w:ascii="Book Antiqua" w:hAnsi="Book Antiqua" w:cs="Times"/>
        </w:rPr>
      </w:pPr>
      <w:ins w:id="1123" w:author="Pablo Blanco Peris" w:date="2017-05-29T14:05:00Z">
        <w:r>
          <w:rPr>
            <w:rFonts w:ascii="Book Antiqua" w:hAnsi="Book Antiqua" w:cs="Times"/>
          </w:rPr>
          <w:t>Las imágenes se hicieron virales debido al abuso de la manipulación en la imagen (b) que provocó que la gente se diera cuenta y aparecieran las comparaciones entre la original y la editada por el periódico.</w:t>
        </w:r>
      </w:ins>
    </w:p>
    <w:p w14:paraId="4911E356" w14:textId="77777777" w:rsidR="004035A0" w:rsidRDefault="004035A0" w:rsidP="004035A0">
      <w:pPr>
        <w:jc w:val="both"/>
        <w:rPr>
          <w:ins w:id="1124" w:author="Pablo Blanco Peris" w:date="2017-05-29T14:05:00Z"/>
          <w:rFonts w:ascii="Book Antiqua" w:hAnsi="Book Antiqua" w:cs="Times"/>
        </w:rPr>
      </w:pPr>
    </w:p>
    <w:p w14:paraId="4E4B4218" w14:textId="77777777" w:rsidR="004035A0" w:rsidRDefault="004035A0" w:rsidP="004035A0">
      <w:pPr>
        <w:jc w:val="both"/>
        <w:rPr>
          <w:ins w:id="1125" w:author="Pablo Blanco Peris" w:date="2017-05-29T14:05:00Z"/>
          <w:rFonts w:ascii="Book Antiqua" w:hAnsi="Book Antiqua" w:cs="Times"/>
        </w:rPr>
      </w:pPr>
    </w:p>
    <w:p w14:paraId="3833631E" w14:textId="77777777" w:rsidR="004035A0" w:rsidRPr="00F4745A" w:rsidRDefault="004035A0" w:rsidP="004035A0">
      <w:pPr>
        <w:jc w:val="both"/>
        <w:rPr>
          <w:ins w:id="1126" w:author="Pablo Blanco Peris" w:date="2017-05-29T14:05:00Z"/>
          <w:rFonts w:ascii="Book Antiqua" w:hAnsi="Book Antiqua" w:cs="Times"/>
        </w:rPr>
      </w:pPr>
      <w:ins w:id="1127" w:author="Pablo Blanco Peris" w:date="2017-05-29T14:05:00Z">
        <w:r w:rsidRPr="002A5C39">
          <w:rPr>
            <w:rFonts w:ascii="Book Antiqua" w:hAnsi="Book Antiqua" w:cs="Times"/>
          </w:rPr>
          <w:drawing>
            <wp:inline distT="0" distB="0" distL="0" distR="0" wp14:anchorId="1E934AEC" wp14:editId="13AE1288">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013710"/>
                      </a:xfrm>
                      <a:prstGeom prst="rect">
                        <a:avLst/>
                      </a:prstGeom>
                    </pic:spPr>
                  </pic:pic>
                </a:graphicData>
              </a:graphic>
            </wp:inline>
          </w:drawing>
        </w:r>
      </w:ins>
    </w:p>
    <w:p w14:paraId="266E4BEB" w14:textId="77777777" w:rsidR="004035A0" w:rsidRPr="008B6AE5" w:rsidRDefault="004035A0" w:rsidP="004035A0">
      <w:pPr>
        <w:widowControl w:val="0"/>
        <w:tabs>
          <w:tab w:val="left" w:pos="1833"/>
          <w:tab w:val="left" w:pos="2600"/>
          <w:tab w:val="left" w:pos="6235"/>
        </w:tabs>
        <w:autoSpaceDE w:val="0"/>
        <w:autoSpaceDN w:val="0"/>
        <w:adjustRightInd w:val="0"/>
        <w:rPr>
          <w:ins w:id="1128" w:author="Pablo Blanco Peris" w:date="2017-05-29T14:05:00Z"/>
          <w:rFonts w:ascii="Book Antiqua" w:hAnsi="Book Antiqua" w:cs="Times"/>
          <w:i/>
          <w:sz w:val="20"/>
        </w:rPr>
      </w:pPr>
      <w:ins w:id="1129" w:author="Pablo Blanco Peris" w:date="2017-05-29T14:05:00Z">
        <w:r>
          <w:rPr>
            <w:rFonts w:ascii="Book Antiqua" w:hAnsi="Book Antiqua"/>
          </w:rPr>
          <w:tab/>
        </w:r>
        <w:r w:rsidRPr="008B6AE5">
          <w:rPr>
            <w:rFonts w:ascii="Book Antiqua" w:hAnsi="Book Antiqua" w:cs="Times"/>
            <w:i/>
            <w:sz w:val="20"/>
          </w:rPr>
          <w:t>(a)</w:t>
        </w:r>
        <w:r w:rsidRPr="008B6AE5">
          <w:rPr>
            <w:rFonts w:ascii="Book Antiqua" w:hAnsi="Book Antiqua" w:cs="Times"/>
            <w:i/>
            <w:sz w:val="20"/>
          </w:rPr>
          <w:tab/>
        </w:r>
        <w:r w:rsidRPr="008B6AE5">
          <w:rPr>
            <w:rFonts w:ascii="Book Antiqua" w:hAnsi="Book Antiqua" w:cs="Times"/>
            <w:i/>
            <w:sz w:val="20"/>
          </w:rPr>
          <w:tab/>
          <w:t>(b)</w:t>
        </w:r>
      </w:ins>
    </w:p>
    <w:p w14:paraId="70633DED" w14:textId="77777777" w:rsidR="004035A0" w:rsidRPr="008B6AE5" w:rsidRDefault="004035A0" w:rsidP="004035A0">
      <w:pPr>
        <w:widowControl w:val="0"/>
        <w:tabs>
          <w:tab w:val="left" w:pos="2600"/>
          <w:tab w:val="left" w:pos="5620"/>
        </w:tabs>
        <w:autoSpaceDE w:val="0"/>
        <w:autoSpaceDN w:val="0"/>
        <w:adjustRightInd w:val="0"/>
        <w:jc w:val="center"/>
        <w:rPr>
          <w:ins w:id="1130" w:author="Pablo Blanco Peris" w:date="2017-05-29T14:05:00Z"/>
          <w:rFonts w:ascii="Book Antiqua" w:hAnsi="Book Antiqua" w:cs="Times"/>
          <w:i/>
          <w:sz w:val="20"/>
          <w:szCs w:val="20"/>
        </w:rPr>
      </w:pPr>
      <w:ins w:id="1131" w:author="Pablo Blanco Peris" w:date="2017-05-29T14:05:00Z">
        <w:r w:rsidRPr="008B6AE5">
          <w:rPr>
            <w:rFonts w:ascii="Book Antiqua" w:hAnsi="Book Antiqua" w:cs="Times"/>
            <w:i/>
            <w:sz w:val="20"/>
            <w:szCs w:val="20"/>
          </w:rPr>
          <w:t xml:space="preserve">Figura </w:t>
        </w:r>
        <w:r>
          <w:rPr>
            <w:rFonts w:ascii="Book Antiqua" w:hAnsi="Book Antiqua" w:cs="Times"/>
            <w:i/>
            <w:sz w:val="20"/>
            <w:szCs w:val="20"/>
          </w:rPr>
          <w:t>3.4</w:t>
        </w:r>
        <w:r w:rsidRPr="008B6AE5">
          <w:rPr>
            <w:rFonts w:ascii="Book Antiqua" w:hAnsi="Book Antiqua" w:cs="Times"/>
            <w:i/>
            <w:sz w:val="20"/>
            <w:szCs w:val="20"/>
          </w:rPr>
          <w:t>: Ejemplo de</w:t>
        </w:r>
        <w:r>
          <w:rPr>
            <w:rFonts w:ascii="Book Antiqua" w:hAnsi="Book Antiqua" w:cs="Times"/>
            <w:i/>
            <w:sz w:val="20"/>
            <w:szCs w:val="20"/>
          </w:rPr>
          <w:t xml:space="preserve"> retoque de imágenes</w:t>
        </w:r>
        <w:r w:rsidRPr="008B6AE5">
          <w:rPr>
            <w:rFonts w:ascii="Book Antiqua" w:hAnsi="Book Antiqua" w:cs="Times"/>
            <w:i/>
            <w:sz w:val="20"/>
            <w:szCs w:val="20"/>
          </w:rPr>
          <w:t>.</w:t>
        </w:r>
      </w:ins>
    </w:p>
    <w:p w14:paraId="354A6CDD" w14:textId="67C64DB9" w:rsidR="00F4745A" w:rsidRPr="00F4745A" w:rsidDel="004035A0" w:rsidRDefault="00F4745A">
      <w:pPr>
        <w:widowControl w:val="0"/>
        <w:autoSpaceDE w:val="0"/>
        <w:autoSpaceDN w:val="0"/>
        <w:adjustRightInd w:val="0"/>
        <w:jc w:val="both"/>
        <w:rPr>
          <w:del w:id="1132" w:author="Pablo Blanco Peris" w:date="2017-05-29T14:05:00Z"/>
          <w:rFonts w:ascii="Book Antiqua" w:hAnsi="Book Antiqua" w:cs="Times"/>
        </w:rPr>
        <w:pPrChange w:id="1133" w:author="Pablo Blanco Peris" w:date="2017-05-24T17:59:00Z">
          <w:pPr>
            <w:widowControl w:val="0"/>
            <w:autoSpaceDE w:val="0"/>
            <w:autoSpaceDN w:val="0"/>
            <w:adjustRightInd w:val="0"/>
          </w:pPr>
        </w:pPrChange>
      </w:pPr>
      <w:bookmarkStart w:id="1134" w:name="_GoBack"/>
      <w:bookmarkEnd w:id="1134"/>
      <w:del w:id="1135" w:author="Pablo Blanco Peris" w:date="2017-05-29T14:05:00Z">
        <w:r w:rsidRPr="00F4745A" w:rsidDel="004035A0">
          <w:rPr>
            <w:rFonts w:ascii="Book Antiqua" w:hAnsi="Book Antiqua" w:cs="Times"/>
          </w:rPr>
          <w:delText>Técnica comúnmente usada en la industria de los medios de comunicación. Está aceptada y es un método de manipulación de imágenes muy atractivo.</w:delText>
        </w:r>
      </w:del>
    </w:p>
    <w:p w14:paraId="033F3733" w14:textId="2630FED6" w:rsidR="00F4745A" w:rsidRPr="00F4745A" w:rsidDel="004035A0" w:rsidRDefault="00F4745A">
      <w:pPr>
        <w:jc w:val="both"/>
        <w:rPr>
          <w:del w:id="1136" w:author="Pablo Blanco Peris" w:date="2017-05-29T14:05:00Z"/>
          <w:rFonts w:ascii="Book Antiqua" w:hAnsi="Book Antiqua" w:cs="Times"/>
        </w:rPr>
        <w:pPrChange w:id="1137" w:author="Pablo Blanco Peris" w:date="2017-05-24T17:59:00Z">
          <w:pPr/>
        </w:pPrChange>
      </w:pPr>
      <w:del w:id="1138" w:author="Pablo Blanco Peris" w:date="2017-05-29T14:05:00Z">
        <w:r w:rsidRPr="00F4745A" w:rsidDel="004035A0">
          <w:rPr>
            <w:rFonts w:ascii="Book Antiqua" w:hAnsi="Book Antiqua" w:cs="Times"/>
          </w:rPr>
          <w:delText>Técnica popularmente usada en revistas de fotos y películas. La imagen es alterada para hacerla más atractiva, y en ocasiones algunas regiones de dicha imagen son transformada para obtener el resultado final. No está considerada una técnica de falsificación, pero está incluida porque incluye manipulación de la imagen original.</w:delText>
        </w:r>
      </w:del>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139" w:name="_Toc477877524"/>
      <w:r w:rsidRPr="00DE7EEA">
        <w:rPr>
          <w:bCs/>
          <w:sz w:val="30"/>
          <w:szCs w:val="28"/>
        </w:rPr>
        <w:t xml:space="preserve"> </w:t>
      </w:r>
      <w:bookmarkStart w:id="1140" w:name="_Toc483414157"/>
      <w:r w:rsidRPr="005907EE">
        <w:rPr>
          <w:bCs/>
          <w:sz w:val="30"/>
          <w:szCs w:val="28"/>
        </w:rPr>
        <w:t>Copia-pega</w:t>
      </w:r>
      <w:bookmarkEnd w:id="1139"/>
      <w:bookmarkEnd w:id="1140"/>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141"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142"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143"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144"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145"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146" w:author="Pablo Blanco Peris" w:date="2017-05-27T11:13:00Z">
          <w:pPr>
            <w:widowControl w:val="0"/>
            <w:autoSpaceDE w:val="0"/>
            <w:autoSpaceDN w:val="0"/>
            <w:adjustRightInd w:val="0"/>
          </w:pPr>
        </w:pPrChange>
      </w:pPr>
      <w:r>
        <w:rPr>
          <w:rFonts w:ascii="Book Antiqua" w:hAnsi="Book Antiqua" w:cs="Times"/>
        </w:rPr>
        <w:lastRenderedPageBreak/>
        <w:t>Un ejemplo de esta técnica se muestra en la siguiente figura</w:t>
      </w:r>
      <w:ins w:id="1147" w:author="Pablo Blanco Peris" w:date="2017-05-27T11:13:00Z">
        <w:r w:rsidR="00317B23">
          <w:rPr>
            <w:rFonts w:ascii="Book Antiqua" w:hAnsi="Book Antiqua" w:cs="Times"/>
          </w:rPr>
          <w:fldChar w:fldCharType="begin"/>
        </w:r>
      </w:ins>
      <w:ins w:id="1148"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149"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150"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151"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152"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153" w:author="Pablo Blanco Peris" w:date="2017-05-27T12:01:00Z"/>
          <w:rFonts w:ascii="Book Antiqua" w:hAnsi="Book Antiqua" w:cs="Times"/>
          <w:i/>
          <w:sz w:val="20"/>
          <w:szCs w:val="20"/>
          <w:rPrChange w:id="1154" w:author="Pablo Blanco Peris" w:date="2017-05-27T12:02:00Z">
            <w:rPr>
              <w:ins w:id="1155" w:author="Pablo Blanco Peris" w:date="2017-05-27T12:01:00Z"/>
            </w:rPr>
          </w:rPrChange>
        </w:rPr>
        <w:pPrChange w:id="1156" w:author="Pablo Blanco Peris" w:date="2017-05-27T12:01:00Z">
          <w:pPr>
            <w:widowControl w:val="0"/>
            <w:tabs>
              <w:tab w:val="left" w:pos="2600"/>
              <w:tab w:val="left" w:pos="5620"/>
            </w:tabs>
            <w:autoSpaceDE w:val="0"/>
            <w:autoSpaceDN w:val="0"/>
            <w:adjustRightInd w:val="0"/>
          </w:pPr>
        </w:pPrChange>
      </w:pPr>
      <w:del w:id="1157" w:author="Pablo Blanco Peris" w:date="2017-05-27T12:01:00Z">
        <w:r w:rsidRPr="00B608AF" w:rsidDel="00B608AF">
          <w:rPr>
            <w:rFonts w:ascii="Book Antiqua" w:hAnsi="Book Antiqua" w:cs="Times"/>
            <w:i/>
            <w:sz w:val="20"/>
            <w:szCs w:val="20"/>
            <w:rPrChange w:id="1158" w:author="Pablo Blanco Peris" w:date="2017-05-27T12:02:00Z">
              <w:rPr/>
            </w:rPrChange>
          </w:rPr>
          <w:tab/>
          <w:delText>a</w:delText>
        </w:r>
        <w:r w:rsidRPr="00B608AF" w:rsidDel="00B608AF">
          <w:rPr>
            <w:rFonts w:ascii="Book Antiqua" w:hAnsi="Book Antiqua" w:cs="Times"/>
            <w:i/>
            <w:sz w:val="20"/>
            <w:szCs w:val="20"/>
            <w:rPrChange w:id="1159" w:author="Pablo Blanco Peris" w:date="2017-05-27T12:02:00Z">
              <w:rPr/>
            </w:rPrChange>
          </w:rPr>
          <w:tab/>
        </w:r>
      </w:del>
      <w:ins w:id="1160" w:author="Pablo Blanco Peris" w:date="2017-05-24T16:49:00Z">
        <w:r w:rsidR="00E96B03" w:rsidRPr="00B608AF">
          <w:rPr>
            <w:rFonts w:ascii="Book Antiqua" w:hAnsi="Book Antiqua" w:cs="Times"/>
            <w:i/>
            <w:sz w:val="20"/>
            <w:szCs w:val="20"/>
            <w:rPrChange w:id="1161" w:author="Pablo Blanco Peris" w:date="2017-05-27T12:02:00Z">
              <w:rPr/>
            </w:rPrChange>
          </w:rPr>
          <w:t>(</w:t>
        </w:r>
      </w:ins>
      <w:r w:rsidRPr="00B608AF">
        <w:rPr>
          <w:rFonts w:ascii="Book Antiqua" w:hAnsi="Book Antiqua" w:cs="Times"/>
          <w:i/>
          <w:sz w:val="20"/>
          <w:szCs w:val="20"/>
          <w:rPrChange w:id="1162" w:author="Pablo Blanco Peris" w:date="2017-05-27T12:02:00Z">
            <w:rPr/>
          </w:rPrChange>
        </w:rPr>
        <w:t>b</w:t>
      </w:r>
      <w:ins w:id="1163" w:author="Pablo Blanco Peris" w:date="2017-05-24T16:48:00Z">
        <w:r w:rsidR="00E96B03" w:rsidRPr="00B608AF">
          <w:rPr>
            <w:rFonts w:ascii="Book Antiqua" w:hAnsi="Book Antiqua" w:cs="Times"/>
            <w:i/>
            <w:sz w:val="20"/>
            <w:szCs w:val="20"/>
            <w:rPrChange w:id="1164"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165" w:author="Pablo Blanco Peris" w:date="2017-05-27T12:02:00Z">
            <w:rPr/>
          </w:rPrChange>
        </w:rPr>
        <w:pPrChange w:id="1166"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167" w:author="Pablo Blanco Peris" w:date="2017-05-27T12:02:00Z">
            <w:rPr>
              <w:rFonts w:ascii="Book Antiqua" w:hAnsi="Book Antiqua" w:cs="Times"/>
            </w:rPr>
          </w:rPrChange>
        </w:rPr>
        <w:pPrChange w:id="1168"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169" w:author="Pablo Blanco Peris" w:date="2017-05-27T12:02:00Z">
            <w:rPr>
              <w:rFonts w:ascii="Book Antiqua" w:hAnsi="Book Antiqua" w:cs="Times"/>
            </w:rPr>
          </w:rPrChange>
        </w:rPr>
        <w:t xml:space="preserve">Figura </w:t>
      </w:r>
      <w:ins w:id="1170"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171" w:author="Pablo Blanco Peris" w:date="2017-05-27T12:02:00Z">
              <w:rPr>
                <w:rFonts w:ascii="Book Antiqua" w:hAnsi="Book Antiqua" w:cs="Times"/>
              </w:rPr>
            </w:rPrChange>
          </w:rPr>
          <w:t>: Ejemplo de</w:t>
        </w:r>
      </w:ins>
      <w:ins w:id="1172" w:author="Pablo Blanco Peris" w:date="2017-05-27T12:04:00Z">
        <w:r w:rsidR="00B608AF">
          <w:rPr>
            <w:rFonts w:ascii="Book Antiqua" w:hAnsi="Book Antiqua" w:cs="Times"/>
            <w:i/>
            <w:sz w:val="20"/>
            <w:szCs w:val="20"/>
          </w:rPr>
          <w:t xml:space="preserve"> duplicación por técnica de </w:t>
        </w:r>
      </w:ins>
      <w:ins w:id="1173" w:author="Pablo Blanco Peris" w:date="2017-05-27T12:01:00Z">
        <w:r w:rsidR="00B608AF" w:rsidRPr="00B608AF">
          <w:rPr>
            <w:rFonts w:ascii="Book Antiqua" w:hAnsi="Book Antiqua" w:cs="Times"/>
            <w:i/>
            <w:sz w:val="20"/>
            <w:szCs w:val="20"/>
            <w:rPrChange w:id="1174" w:author="Pablo Blanco Peris" w:date="2017-05-27T12:02:00Z">
              <w:rPr>
                <w:rFonts w:ascii="Book Antiqua" w:hAnsi="Book Antiqua" w:cs="Times"/>
              </w:rPr>
            </w:rPrChange>
          </w:rPr>
          <w:t>copia-pega.</w:t>
        </w:r>
      </w:ins>
      <w:del w:id="1175" w:author="Pablo Blanco Peris" w:date="2017-05-27T12:01:00Z">
        <w:r w:rsidRPr="00B608AF" w:rsidDel="008562B6">
          <w:rPr>
            <w:rFonts w:ascii="Book Antiqua" w:hAnsi="Book Antiqua" w:cs="Times"/>
            <w:i/>
            <w:sz w:val="20"/>
            <w:szCs w:val="20"/>
            <w:rPrChange w:id="1176"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177" w:author="Pablo Blanco Peris" w:date="2017-05-27T12:05:00Z"/>
          <w:rFonts w:ascii="Book Antiqua" w:hAnsi="Book Antiqua" w:cs="Times"/>
        </w:rPr>
      </w:pPr>
    </w:p>
    <w:p w14:paraId="29D9F877" w14:textId="77777777" w:rsidR="00A35FB0" w:rsidDel="000E7F8E" w:rsidRDefault="00A35FB0" w:rsidP="00F4745A">
      <w:pPr>
        <w:rPr>
          <w:del w:id="1178"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179"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180" w:author="Pablo Blanco Peris" w:date="2017-05-27T11:13:00Z" w:name="move483646922"/>
    </w:p>
    <w:p w14:paraId="5C9132DE" w14:textId="0795D463" w:rsidR="00165D1E" w:rsidRPr="00B9729B" w:rsidDel="00165D1E" w:rsidRDefault="00165D1E" w:rsidP="00165D1E">
      <w:pPr>
        <w:rPr>
          <w:del w:id="1181" w:author="Pablo Blanco Peris" w:date="2017-05-27T11:13:00Z"/>
          <w:lang w:val="es-ES_tradnl" w:eastAsia="es-ES_tradnl"/>
        </w:rPr>
      </w:pPr>
      <w:moveTo w:id="1182" w:author="Pablo Blanco Peris" w:date="2017-05-27T11:13:00Z">
        <w:r>
          <w:rPr>
            <w:lang w:val="es-ES_tradnl" w:eastAsia="es-ES_tradnl"/>
          </w:rPr>
          <w:fldChar w:fldCharType="begin"/>
        </w:r>
      </w:moveTo>
      <w:ins w:id="1183"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184" w:author="Pablo Blanco Peris" w:date="2017-05-27T11:13:00Z">
        <w:del w:id="1185"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186" w:author="Pablo Blanco Peris" w:date="2017-05-28T12:46:00Z">
        <w:r w:rsidR="00207E44">
          <w:rPr>
            <w:noProof/>
            <w:lang w:val="es-ES_tradnl" w:eastAsia="es-ES_tradnl"/>
          </w:rPr>
          <w:t>[7]</w:t>
        </w:r>
      </w:ins>
      <w:moveTo w:id="1187" w:author="Pablo Blanco Peris" w:date="2017-05-27T11:13:00Z">
        <w:del w:id="1188"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189" w:author="Pablo Blanco Peris" w:date="2017-05-27T11:13:00Z"/>
          <w:rFonts w:ascii="Book Antiqua" w:hAnsi="Book Antiqua" w:cs="Times"/>
        </w:rPr>
      </w:pPr>
    </w:p>
    <w:moveToRangeEnd w:id="1180"/>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190" w:author="Pablo Blanco Peris" w:date="2017-05-27T12:02:00Z">
        <w:r w:rsidDel="00B608AF">
          <w:rPr>
            <w:rFonts w:ascii="Book Antiqua" w:hAnsi="Book Antiqua" w:cs="Times"/>
          </w:rPr>
          <w:delText>“b</w:delText>
        </w:r>
      </w:del>
      <w:ins w:id="1191" w:author="Pablo Blanco Peris" w:date="2017-05-27T12:02:00Z">
        <w:r w:rsidR="00B608AF">
          <w:rPr>
            <w:rFonts w:ascii="Book Antiqua" w:hAnsi="Book Antiqua" w:cs="Times"/>
          </w:rPr>
          <w:t>(b)</w:t>
        </w:r>
      </w:ins>
      <w:del w:id="1192"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193" w:author="Pablo Blanco Peris" w:date="2017-05-27T12:03:00Z">
        <w:r w:rsidR="00B608AF">
          <w:rPr>
            <w:rFonts w:ascii="Book Antiqua" w:hAnsi="Book Antiqua" w:cs="Times"/>
          </w:rPr>
          <w:t>(a)</w:t>
        </w:r>
      </w:ins>
      <w:del w:id="1194"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195" w:author="Pablo Blanco Peris" w:date="2017-05-27T12:03:00Z">
            <w:rPr>
              <w:rFonts w:ascii="Book Antiqua" w:hAnsi="Book Antiqua" w:cs="Times"/>
            </w:rPr>
          </w:rPrChange>
        </w:rPr>
      </w:pPr>
      <w:ins w:id="1196" w:author="Pablo Blanco Peris" w:date="2017-05-24T16:49:00Z">
        <w:r w:rsidRPr="00B608AF">
          <w:rPr>
            <w:rFonts w:ascii="Book Antiqua" w:hAnsi="Book Antiqua" w:cs="Times"/>
            <w:i/>
            <w:sz w:val="20"/>
            <w:rPrChange w:id="1197" w:author="Pablo Blanco Peris" w:date="2017-05-27T12:03:00Z">
              <w:rPr>
                <w:rFonts w:ascii="Book Antiqua" w:hAnsi="Book Antiqua" w:cs="Times"/>
              </w:rPr>
            </w:rPrChange>
          </w:rPr>
          <w:t>(</w:t>
        </w:r>
      </w:ins>
      <w:r w:rsidR="00A35FB0" w:rsidRPr="00B608AF">
        <w:rPr>
          <w:rFonts w:ascii="Book Antiqua" w:hAnsi="Book Antiqua" w:cs="Times"/>
          <w:i/>
          <w:sz w:val="20"/>
          <w:rPrChange w:id="1198" w:author="Pablo Blanco Peris" w:date="2017-05-27T12:03:00Z">
            <w:rPr>
              <w:rFonts w:ascii="Book Antiqua" w:hAnsi="Book Antiqua" w:cs="Times"/>
            </w:rPr>
          </w:rPrChange>
        </w:rPr>
        <w:t>a</w:t>
      </w:r>
      <w:ins w:id="1199" w:author="Pablo Blanco Peris" w:date="2017-05-24T16:49:00Z">
        <w:r w:rsidRPr="00B608AF">
          <w:rPr>
            <w:rFonts w:ascii="Book Antiqua" w:hAnsi="Book Antiqua" w:cs="Times"/>
            <w:i/>
            <w:sz w:val="20"/>
            <w:rPrChange w:id="1200"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201" w:author="Pablo Blanco Peris" w:date="2017-05-27T12:03:00Z">
            <w:rPr>
              <w:rFonts w:ascii="Book Antiqua" w:hAnsi="Book Antiqua" w:cs="Times"/>
            </w:rPr>
          </w:rPrChange>
        </w:rPr>
      </w:pPr>
      <w:ins w:id="1202" w:author="Pablo Blanco Peris" w:date="2017-05-24T16:49:00Z">
        <w:r w:rsidRPr="00B608AF">
          <w:rPr>
            <w:rFonts w:ascii="Book Antiqua" w:hAnsi="Book Antiqua" w:cs="Times"/>
            <w:i/>
            <w:sz w:val="20"/>
            <w:rPrChange w:id="1203" w:author="Pablo Blanco Peris" w:date="2017-05-27T12:03:00Z">
              <w:rPr>
                <w:rFonts w:ascii="Book Antiqua" w:hAnsi="Book Antiqua" w:cs="Times"/>
              </w:rPr>
            </w:rPrChange>
          </w:rPr>
          <w:t>(</w:t>
        </w:r>
      </w:ins>
      <w:r w:rsidR="00A35FB0" w:rsidRPr="00B608AF">
        <w:rPr>
          <w:rFonts w:ascii="Book Antiqua" w:hAnsi="Book Antiqua" w:cs="Times"/>
          <w:i/>
          <w:sz w:val="20"/>
          <w:rPrChange w:id="1204" w:author="Pablo Blanco Peris" w:date="2017-05-27T12:03:00Z">
            <w:rPr>
              <w:rFonts w:ascii="Book Antiqua" w:hAnsi="Book Antiqua" w:cs="Times"/>
            </w:rPr>
          </w:rPrChange>
        </w:rPr>
        <w:t>b</w:t>
      </w:r>
      <w:ins w:id="1205" w:author="Pablo Blanco Peris" w:date="2017-05-24T16:49:00Z">
        <w:r w:rsidRPr="00B608AF">
          <w:rPr>
            <w:rFonts w:ascii="Book Antiqua" w:hAnsi="Book Antiqua" w:cs="Times"/>
            <w:i/>
            <w:sz w:val="20"/>
            <w:rPrChange w:id="1206"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207" w:author="Pablo Blanco Peris" w:date="2017-05-27T12:03:00Z">
            <w:rPr>
              <w:rFonts w:ascii="Book Antiqua" w:hAnsi="Book Antiqua" w:cs="Times"/>
            </w:rPr>
          </w:rPrChange>
        </w:rPr>
        <w:pPrChange w:id="1208" w:author="Pablo Blanco Peris" w:date="2017-05-27T12:05:00Z">
          <w:pPr/>
        </w:pPrChange>
      </w:pPr>
      <w:r w:rsidRPr="00B608AF">
        <w:rPr>
          <w:rFonts w:ascii="Book Antiqua" w:hAnsi="Book Antiqua" w:cs="Times"/>
          <w:i/>
          <w:sz w:val="20"/>
          <w:rPrChange w:id="1209" w:author="Pablo Blanco Peris" w:date="2017-05-27T12:03:00Z">
            <w:rPr>
              <w:rFonts w:ascii="Book Antiqua" w:hAnsi="Book Antiqua" w:cs="Times"/>
            </w:rPr>
          </w:rPrChange>
        </w:rPr>
        <w:t xml:space="preserve">Figura </w:t>
      </w:r>
      <w:ins w:id="1210" w:author="Pablo Blanco Peris" w:date="2017-05-27T12:03:00Z">
        <w:r w:rsidR="00B608AF">
          <w:rPr>
            <w:rFonts w:ascii="Book Antiqua" w:hAnsi="Book Antiqua" w:cs="Times"/>
            <w:i/>
            <w:sz w:val="20"/>
          </w:rPr>
          <w:t>3.4: Ejemplo de ocultaci</w:t>
        </w:r>
      </w:ins>
      <w:ins w:id="1211" w:author="Pablo Blanco Peris" w:date="2017-05-27T12:04:00Z">
        <w:r w:rsidR="00B608AF">
          <w:rPr>
            <w:rFonts w:ascii="Book Antiqua" w:hAnsi="Book Antiqua" w:cs="Times"/>
            <w:i/>
            <w:sz w:val="20"/>
          </w:rPr>
          <w:t>ón de información mediante copia-pega</w:t>
        </w:r>
      </w:ins>
      <w:del w:id="1212" w:author="Pablo Blanco Peris" w:date="2017-05-27T12:03:00Z">
        <w:r w:rsidRPr="00B608AF" w:rsidDel="00B608AF">
          <w:rPr>
            <w:rFonts w:ascii="Book Antiqua" w:hAnsi="Book Antiqua" w:cs="Times"/>
            <w:i/>
            <w:sz w:val="20"/>
            <w:rPrChange w:id="1213"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214"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215" w:author="Pablo Blanco Peris" w:date="2017-05-28T13:08:00Z">
            <w:rPr>
              <w:lang w:val="es-ES_tradnl" w:eastAsia="es-ES_tradnl"/>
            </w:rPr>
          </w:rPrChange>
        </w:rPr>
        <w:pPrChange w:id="1216" w:author="Pablo Blanco Peris" w:date="2017-05-28T13:10:00Z">
          <w:pPr/>
        </w:pPrChange>
      </w:pPr>
      <w:ins w:id="1217" w:author="Pablo Blanco Peris" w:date="2017-05-28T13:09:00Z">
        <w:r>
          <w:rPr>
            <w:rFonts w:ascii="Book Antiqua" w:hAnsi="Book Antiqua"/>
            <w:lang w:val="es-ES_tradnl" w:eastAsia="es-ES_tradnl"/>
          </w:rPr>
          <w:t>A pesar de observar detenidamente</w:t>
        </w:r>
      </w:ins>
      <w:ins w:id="1218" w:author="Pablo Blanco Peris" w:date="2017-05-28T13:08:00Z">
        <w:r>
          <w:rPr>
            <w:rFonts w:ascii="Book Antiqua" w:hAnsi="Book Antiqua"/>
            <w:lang w:val="es-ES_tradnl" w:eastAsia="es-ES_tradnl"/>
          </w:rPr>
          <w:t xml:space="preserve"> la imagen (b) de la Figura 3.4</w:t>
        </w:r>
      </w:ins>
      <w:ins w:id="1219"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220" w:author="Pablo Blanco Peris" w:date="2017-05-28T13:10:00Z">
        <w:r>
          <w:rPr>
            <w:rFonts w:ascii="Book Antiqua" w:hAnsi="Book Antiqua"/>
            <w:lang w:val="es-ES_tradnl" w:eastAsia="es-ES_tradnl"/>
          </w:rPr>
          <w:t>fácil</w:t>
        </w:r>
      </w:ins>
      <w:ins w:id="1221" w:author="Pablo Blanco Peris" w:date="2017-05-28T13:09:00Z">
        <w:r>
          <w:rPr>
            <w:rFonts w:ascii="Book Antiqua" w:hAnsi="Book Antiqua"/>
            <w:lang w:val="es-ES_tradnl" w:eastAsia="es-ES_tradnl"/>
          </w:rPr>
          <w:t xml:space="preserve"> </w:t>
        </w:r>
      </w:ins>
      <w:ins w:id="1222" w:author="Pablo Blanco Peris" w:date="2017-05-28T13:10:00Z">
        <w:r>
          <w:rPr>
            <w:rFonts w:ascii="Book Antiqua" w:hAnsi="Book Antiqua"/>
            <w:lang w:val="es-ES_tradnl" w:eastAsia="es-ES_tradnl"/>
          </w:rPr>
          <w:t>que es modificar el contenido de una imagen sin generar dudas sobre ello.</w:t>
        </w:r>
      </w:ins>
      <w:moveFrom w:id="1223" w:author="Pablo Blanco Peris" w:date="2017-05-27T11:13:00Z">
        <w:r w:rsidR="00A900D0" w:rsidRPr="00FF3E46" w:rsidDel="00165D1E">
          <w:rPr>
            <w:rFonts w:ascii="Book Antiqua" w:hAnsi="Book Antiqua"/>
            <w:lang w:val="es-ES_tradnl" w:eastAsia="es-ES_tradnl"/>
            <w:rPrChange w:id="1224"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225"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226"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227"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228" w:author="Pablo Blanco Peris" w:date="2017-05-28T13:08:00Z">
              <w:rPr>
                <w:lang w:val="es-ES_tradnl" w:eastAsia="es-ES_tradnl"/>
              </w:rPr>
            </w:rPrChange>
          </w:rPr>
          <w:fldChar w:fldCharType="end"/>
        </w:r>
      </w:moveFrom>
    </w:p>
    <w:moveFromRangeEnd w:id="1214"/>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229" w:author="Pablo Blanco Peris" w:date="2017-05-27T11:13:00Z"/>
          <w:rFonts w:ascii="Book Antiqua" w:hAnsi="Book Antiqua" w:cs="Times"/>
        </w:rPr>
      </w:pPr>
      <w:del w:id="1230"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231" w:author="Pablo Blanco Peris" w:date="2017-05-24T17:19:00Z">
        <w:r w:rsidDel="00AE5C11">
          <w:rPr>
            <w:rFonts w:ascii="Book Antiqua" w:hAnsi="Book Antiqua" w:cs="Times"/>
            <w:noProof/>
          </w:rPr>
          <w:delText>, p.</w:delText>
        </w:r>
      </w:del>
      <w:del w:id="1232"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233" w:name="_Toc477877525"/>
      <w:r w:rsidRPr="00DE7EEA">
        <w:rPr>
          <w:bCs/>
          <w:sz w:val="30"/>
          <w:szCs w:val="28"/>
        </w:rPr>
        <w:t xml:space="preserve"> </w:t>
      </w:r>
      <w:bookmarkStart w:id="1234" w:name="_Toc483414158"/>
      <w:r w:rsidRPr="00DE7EEA">
        <w:rPr>
          <w:bCs/>
          <w:sz w:val="30"/>
          <w:szCs w:val="28"/>
        </w:rPr>
        <w:t>Falsificación mediante empalme</w:t>
      </w:r>
      <w:bookmarkEnd w:id="1233"/>
      <w:bookmarkEnd w:id="1234"/>
    </w:p>
    <w:p w14:paraId="75C6A5BE" w14:textId="2501CE65" w:rsidR="00E24D15" w:rsidRDefault="00F4745A">
      <w:pPr>
        <w:jc w:val="both"/>
        <w:rPr>
          <w:ins w:id="1235" w:author="Pablo Blanco Peris" w:date="2017-05-28T12:57:00Z"/>
          <w:rFonts w:ascii="Book Antiqua" w:hAnsi="Book Antiqua" w:cs="Times"/>
        </w:rPr>
        <w:pPrChange w:id="1236" w:author="Pablo Blanco Peris" w:date="2017-05-24T17:59:00Z">
          <w:pPr/>
        </w:pPrChange>
      </w:pPr>
      <w:del w:id="1237"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238" w:author="Pablo Blanco Peris" w:date="2017-05-28T12:54:00Z">
        <w:r w:rsidR="00E24D15">
          <w:rPr>
            <w:rFonts w:ascii="Book Antiqua" w:hAnsi="Book Antiqua" w:cs="Times"/>
          </w:rPr>
          <w:t xml:space="preserve">La técnica de manipulación de imágenes mediante empalme es una de las </w:t>
        </w:r>
      </w:ins>
      <w:ins w:id="1239" w:author="Pablo Blanco Peris" w:date="2017-05-28T12:55:00Z">
        <w:r w:rsidR="00E24D15">
          <w:rPr>
            <w:rFonts w:ascii="Book Antiqua" w:hAnsi="Book Antiqua" w:cs="Times"/>
          </w:rPr>
          <w:t>más</w:t>
        </w:r>
      </w:ins>
      <w:ins w:id="1240" w:author="Pablo Blanco Peris" w:date="2017-05-28T12:54:00Z">
        <w:r w:rsidR="00E24D15">
          <w:rPr>
            <w:rFonts w:ascii="Book Antiqua" w:hAnsi="Book Antiqua" w:cs="Times"/>
          </w:rPr>
          <w:t xml:space="preserve"> empleadas hoy en d</w:t>
        </w:r>
      </w:ins>
      <w:ins w:id="1241" w:author="Pablo Blanco Peris" w:date="2017-05-28T12:55:00Z">
        <w:r w:rsidR="00E24D15">
          <w:rPr>
            <w:rFonts w:ascii="Book Antiqua" w:hAnsi="Book Antiqua" w:cs="Times"/>
          </w:rPr>
          <w:t>ía, este método consiste en cortar cierto contenido de una imagen y pegarlo en otra.</w:t>
        </w:r>
      </w:ins>
      <w:ins w:id="1242"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243" w:author="Pablo Blanco Peris" w:date="2017-05-28T13:03:00Z"/>
          <w:rFonts w:ascii="Book Antiqua" w:hAnsi="Book Antiqua" w:cs="Times"/>
        </w:rPr>
        <w:pPrChange w:id="1244" w:author="Pablo Blanco Peris" w:date="2017-05-24T17:59:00Z">
          <w:pPr/>
        </w:pPrChange>
      </w:pPr>
      <w:ins w:id="1245"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246" w:author="Pablo Blanco Peris" w:date="2017-05-28T12:58:00Z">
        <w:r w:rsidR="007D0F91">
          <w:rPr>
            <w:rFonts w:ascii="Book Antiqua" w:hAnsi="Book Antiqua" w:cs="Times"/>
          </w:rPr>
          <w:t>información</w:t>
        </w:r>
      </w:ins>
      <w:ins w:id="1247" w:author="Pablo Blanco Peris" w:date="2017-05-28T12:57:00Z">
        <w:r w:rsidR="007D0F91">
          <w:rPr>
            <w:rFonts w:ascii="Book Antiqua" w:hAnsi="Book Antiqua" w:cs="Times"/>
          </w:rPr>
          <w:t xml:space="preserve"> </w:t>
        </w:r>
      </w:ins>
      <w:ins w:id="1248" w:author="Pablo Blanco Peris" w:date="2017-05-28T12:58:00Z">
        <w:r w:rsidR="007D0F91">
          <w:rPr>
            <w:rFonts w:ascii="Book Antiqua" w:hAnsi="Book Antiqua" w:cs="Times"/>
          </w:rPr>
          <w:t>las intentan vender como contenido original y verdadero</w:t>
        </w:r>
      </w:ins>
      <w:ins w:id="1249" w:author="Pablo Blanco Peris" w:date="2017-05-28T13:03:00Z">
        <w:r w:rsidR="00BC4248">
          <w:rPr>
            <w:rFonts w:ascii="Book Antiqua" w:hAnsi="Book Antiqua" w:cs="Times"/>
          </w:rPr>
          <w:t>, tanto en revistas o televisión, por ejemplo</w:t>
        </w:r>
      </w:ins>
      <w:ins w:id="1250" w:author="Pablo Blanco Peris" w:date="2017-05-28T12:59:00Z">
        <w:r w:rsidR="007D0F91">
          <w:rPr>
            <w:rFonts w:ascii="Book Antiqua" w:hAnsi="Book Antiqua" w:cs="Times"/>
          </w:rPr>
          <w:t>.</w:t>
        </w:r>
      </w:ins>
    </w:p>
    <w:p w14:paraId="4FB97F5E" w14:textId="77777777" w:rsidR="00BC4248" w:rsidRDefault="00BC4248">
      <w:pPr>
        <w:jc w:val="both"/>
        <w:rPr>
          <w:ins w:id="1251" w:author="Pablo Blanco Peris" w:date="2017-05-28T12:59:00Z"/>
          <w:rFonts w:ascii="Book Antiqua" w:hAnsi="Book Antiqua" w:cs="Times"/>
        </w:rPr>
        <w:pPrChange w:id="1252" w:author="Pablo Blanco Peris" w:date="2017-05-24T17:59:00Z">
          <w:pPr/>
        </w:pPrChange>
      </w:pPr>
    </w:p>
    <w:p w14:paraId="457E84D6" w14:textId="23FFF056" w:rsidR="00BC4248" w:rsidRDefault="007D0F91">
      <w:pPr>
        <w:jc w:val="both"/>
        <w:rPr>
          <w:ins w:id="1253" w:author="Pablo Blanco Peris" w:date="2017-05-28T13:32:00Z"/>
          <w:rFonts w:ascii="Book Antiqua" w:hAnsi="Book Antiqua" w:cs="Times"/>
        </w:rPr>
        <w:pPrChange w:id="1254" w:author="Pablo Blanco Peris" w:date="2017-05-24T17:59:00Z">
          <w:pPr/>
        </w:pPrChange>
      </w:pPr>
      <w:ins w:id="1255" w:author="Pablo Blanco Peris" w:date="2017-05-28T12:59:00Z">
        <w:r>
          <w:rPr>
            <w:rFonts w:ascii="Book Antiqua" w:hAnsi="Book Antiqua" w:cs="Times"/>
          </w:rPr>
          <w:t xml:space="preserve">La </w:t>
        </w:r>
      </w:ins>
      <w:ins w:id="1256" w:author="Pablo Blanco Peris" w:date="2017-05-28T13:00:00Z">
        <w:r w:rsidR="00BC4248">
          <w:rPr>
            <w:rFonts w:ascii="Book Antiqua" w:hAnsi="Book Antiqua" w:cs="Times"/>
          </w:rPr>
          <w:t xml:space="preserve">gran variedad </w:t>
        </w:r>
      </w:ins>
      <w:ins w:id="1257" w:author="Pablo Blanco Peris" w:date="2017-05-28T12:59:00Z">
        <w:r>
          <w:rPr>
            <w:rFonts w:ascii="Book Antiqua" w:hAnsi="Book Antiqua" w:cs="Times"/>
          </w:rPr>
          <w:t>de aplicaciones de</w:t>
        </w:r>
      </w:ins>
      <w:ins w:id="1258" w:author="Pablo Blanco Peris" w:date="2017-05-28T13:00:00Z">
        <w:r w:rsidR="00BC4248">
          <w:rPr>
            <w:rFonts w:ascii="Book Antiqua" w:hAnsi="Book Antiqua" w:cs="Times"/>
          </w:rPr>
          <w:t xml:space="preserve"> edición de imágenes que existe en esta época facilita de manera exponencial la </w:t>
        </w:r>
      </w:ins>
      <w:ins w:id="1259" w:author="Pablo Blanco Peris" w:date="2017-05-28T13:01:00Z">
        <w:r w:rsidR="00BC4248">
          <w:rPr>
            <w:rFonts w:ascii="Book Antiqua" w:hAnsi="Book Antiqua" w:cs="Times"/>
          </w:rPr>
          <w:t>creación</w:t>
        </w:r>
      </w:ins>
      <w:ins w:id="1260" w:author="Pablo Blanco Peris" w:date="2017-05-28T13:00:00Z">
        <w:r w:rsidR="00BC4248">
          <w:rPr>
            <w:rFonts w:ascii="Book Antiqua" w:hAnsi="Book Antiqua" w:cs="Times"/>
          </w:rPr>
          <w:t xml:space="preserve"> </w:t>
        </w:r>
      </w:ins>
      <w:ins w:id="1261" w:author="Pablo Blanco Peris" w:date="2017-05-28T13:01:00Z">
        <w:r w:rsidR="00BC4248">
          <w:rPr>
            <w:rFonts w:ascii="Book Antiqua" w:hAnsi="Book Antiqua" w:cs="Times"/>
          </w:rPr>
          <w:t>de este tipo de imágenes, ya que</w:t>
        </w:r>
      </w:ins>
      <w:ins w:id="1262" w:author="Pablo Blanco Peris" w:date="2017-05-28T13:02:00Z">
        <w:r w:rsidR="00BC4248">
          <w:rPr>
            <w:rFonts w:ascii="Book Antiqua" w:hAnsi="Book Antiqua" w:cs="Times"/>
          </w:rPr>
          <w:t>,</w:t>
        </w:r>
      </w:ins>
      <w:ins w:id="1263" w:author="Pablo Blanco Peris" w:date="2017-05-28T13:01:00Z">
        <w:r w:rsidR="00BC4248">
          <w:rPr>
            <w:rFonts w:ascii="Book Antiqua" w:hAnsi="Book Antiqua" w:cs="Times"/>
          </w:rPr>
          <w:t xml:space="preserve"> cualquier persona que sepa manejar una </w:t>
        </w:r>
      </w:ins>
      <w:ins w:id="1264" w:author="Pablo Blanco Peris" w:date="2017-05-28T13:02:00Z">
        <w:r w:rsidR="00BC4248">
          <w:rPr>
            <w:rFonts w:ascii="Book Antiqua" w:hAnsi="Book Antiqua" w:cs="Times"/>
          </w:rPr>
          <w:t>aplicación</w:t>
        </w:r>
      </w:ins>
      <w:ins w:id="1265" w:author="Pablo Blanco Peris" w:date="2017-05-28T13:01:00Z">
        <w:r w:rsidR="00BC4248">
          <w:rPr>
            <w:rFonts w:ascii="Book Antiqua" w:hAnsi="Book Antiqua" w:cs="Times"/>
          </w:rPr>
          <w:t xml:space="preserve"> </w:t>
        </w:r>
      </w:ins>
      <w:ins w:id="1266" w:author="Pablo Blanco Peris" w:date="2017-05-28T13:02:00Z">
        <w:r w:rsidR="00BC4248">
          <w:rPr>
            <w:rFonts w:ascii="Book Antiqua" w:hAnsi="Book Antiqua" w:cs="Times"/>
          </w:rPr>
          <w:t xml:space="preserve">de este estilo, no </w:t>
        </w:r>
      </w:ins>
      <w:ins w:id="1267" w:author="Pablo Blanco Peris" w:date="2017-05-28T13:03:00Z">
        <w:r w:rsidR="00BC4248">
          <w:rPr>
            <w:rFonts w:ascii="Book Antiqua" w:hAnsi="Book Antiqua" w:cs="Times"/>
          </w:rPr>
          <w:t xml:space="preserve">necesariamente </w:t>
        </w:r>
      </w:ins>
      <w:ins w:id="1268" w:author="Pablo Blanco Peris" w:date="2017-05-28T13:02:00Z">
        <w:r w:rsidR="00BC4248">
          <w:rPr>
            <w:rFonts w:ascii="Book Antiqua" w:hAnsi="Book Antiqua" w:cs="Times"/>
          </w:rPr>
          <w:t>a nivel experto, puede crear contenido de estas características sin ninguna complicación</w:t>
        </w:r>
      </w:ins>
      <w:ins w:id="1269" w:author="Pablo Blanco Peris" w:date="2017-05-28T13:03:00Z">
        <w:r w:rsidR="00BC4248">
          <w:rPr>
            <w:rFonts w:ascii="Book Antiqua" w:hAnsi="Book Antiqua" w:cs="Times"/>
          </w:rPr>
          <w:t xml:space="preserve"> sin que </w:t>
        </w:r>
      </w:ins>
      <w:ins w:id="1270" w:author="Pablo Blanco Peris" w:date="2017-05-28T13:07:00Z">
        <w:r w:rsidR="006A4CBB">
          <w:rPr>
            <w:rFonts w:ascii="Book Antiqua" w:hAnsi="Book Antiqua" w:cs="Times"/>
          </w:rPr>
          <w:t xml:space="preserve">la manipulación </w:t>
        </w:r>
      </w:ins>
      <w:ins w:id="1271" w:author="Pablo Blanco Peris" w:date="2017-05-28T13:03:00Z">
        <w:r w:rsidR="00BC4248">
          <w:rPr>
            <w:rFonts w:ascii="Book Antiqua" w:hAnsi="Book Antiqua" w:cs="Times"/>
          </w:rPr>
          <w:t>sea apreciable</w:t>
        </w:r>
      </w:ins>
      <w:ins w:id="1272" w:author="Pablo Blanco Peris" w:date="2017-05-28T13:02:00Z">
        <w:r w:rsidR="00BC4248">
          <w:rPr>
            <w:rFonts w:ascii="Book Antiqua" w:hAnsi="Book Antiqua" w:cs="Times"/>
          </w:rPr>
          <w:t>.</w:t>
        </w:r>
      </w:ins>
    </w:p>
    <w:p w14:paraId="716546A6" w14:textId="77777777" w:rsidR="004253C9" w:rsidRDefault="004253C9">
      <w:pPr>
        <w:jc w:val="both"/>
        <w:rPr>
          <w:ins w:id="1273" w:author="Pablo Blanco Peris" w:date="2017-05-28T13:32:00Z"/>
          <w:rFonts w:ascii="Book Antiqua" w:hAnsi="Book Antiqua" w:cs="Times"/>
        </w:rPr>
        <w:pPrChange w:id="1274" w:author="Pablo Blanco Peris" w:date="2017-05-24T17:59:00Z">
          <w:pPr/>
        </w:pPrChange>
      </w:pPr>
    </w:p>
    <w:p w14:paraId="6CB53486" w14:textId="294B6291" w:rsidR="00E64B63" w:rsidRDefault="004253C9">
      <w:pPr>
        <w:jc w:val="both"/>
        <w:rPr>
          <w:ins w:id="1275" w:author="Pablo Blanco Peris" w:date="2017-05-28T13:04:00Z"/>
          <w:rFonts w:ascii="Book Antiqua" w:hAnsi="Book Antiqua" w:cs="Times"/>
        </w:rPr>
        <w:pPrChange w:id="1276" w:author="Pablo Blanco Peris" w:date="2017-05-24T17:59:00Z">
          <w:pPr/>
        </w:pPrChange>
      </w:pPr>
      <w:ins w:id="1277" w:author="Pablo Blanco Peris" w:date="2017-05-28T13:32:00Z">
        <w:r>
          <w:rPr>
            <w:rFonts w:ascii="Book Antiqua" w:hAnsi="Book Antiqua" w:cs="Times"/>
          </w:rPr>
          <w:t xml:space="preserve">En la figura que se muestra a </w:t>
        </w:r>
      </w:ins>
      <w:ins w:id="1278" w:author="Pablo Blanco Peris" w:date="2017-05-28T13:33:00Z">
        <w:r>
          <w:rPr>
            <w:rFonts w:ascii="Book Antiqua" w:hAnsi="Book Antiqua" w:cs="Times"/>
          </w:rPr>
          <w:t>continuación</w:t>
        </w:r>
      </w:ins>
      <w:ins w:id="1279" w:author="Pablo Blanco Peris" w:date="2017-05-28T13:37:00Z">
        <w:r w:rsidR="00E64B63">
          <w:rPr>
            <w:rFonts w:ascii="Book Antiqua" w:hAnsi="Book Antiqua" w:cs="Times"/>
          </w:rPr>
          <w:t xml:space="preserve"> </w:t>
        </w:r>
      </w:ins>
      <w:ins w:id="1280"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281"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282" w:author="Pablo Blanco Peris" w:date="2017-05-28T13:39:00Z">
        <w:r w:rsidR="00E64B63">
          <w:rPr>
            <w:rFonts w:ascii="Book Antiqua" w:hAnsi="Book Antiqua" w:cs="Times"/>
          </w:rPr>
          <w:t xml:space="preserve"> </w:t>
        </w:r>
      </w:ins>
      <w:ins w:id="1283" w:author="Pablo Blanco Peris" w:date="2017-05-28T13:38:00Z">
        <w:r w:rsidR="00E64B63">
          <w:rPr>
            <w:rFonts w:ascii="Book Antiqua" w:hAnsi="Book Antiqua" w:cs="Times"/>
          </w:rPr>
          <w:t xml:space="preserve">Las imágenes de abajo son las resultantes de la mezcla de las dos </w:t>
        </w:r>
      </w:ins>
      <w:ins w:id="1284" w:author="Pablo Blanco Peris" w:date="2017-05-28T13:39:00Z">
        <w:r w:rsidR="00E64B63">
          <w:rPr>
            <w:rFonts w:ascii="Book Antiqua" w:hAnsi="Book Antiqua" w:cs="Times"/>
          </w:rPr>
          <w:t>imágenes</w:t>
        </w:r>
      </w:ins>
      <w:ins w:id="1285" w:author="Pablo Blanco Peris" w:date="2017-05-28T13:38:00Z">
        <w:r w:rsidR="00E64B63">
          <w:rPr>
            <w:rFonts w:ascii="Book Antiqua" w:hAnsi="Book Antiqua" w:cs="Times"/>
          </w:rPr>
          <w:t xml:space="preserve"> </w:t>
        </w:r>
      </w:ins>
      <w:ins w:id="1286" w:author="Pablo Blanco Peris" w:date="2017-05-28T13:39:00Z">
        <w:r w:rsidR="00E64B63">
          <w:rPr>
            <w:rFonts w:ascii="Book Antiqua" w:hAnsi="Book Antiqua" w:cs="Times"/>
          </w:rPr>
          <w:t>superiores.</w:t>
        </w:r>
      </w:ins>
    </w:p>
    <w:p w14:paraId="2DD75A9D" w14:textId="77777777" w:rsidR="00F60594" w:rsidRDefault="00F60594">
      <w:pPr>
        <w:jc w:val="both"/>
        <w:rPr>
          <w:ins w:id="1287" w:author="Pablo Blanco Peris" w:date="2017-05-28T13:25:00Z"/>
          <w:rFonts w:ascii="Book Antiqua" w:hAnsi="Book Antiqua" w:cs="Times"/>
        </w:rPr>
        <w:pPrChange w:id="1288" w:author="Pablo Blanco Peris" w:date="2017-05-24T17:59:00Z">
          <w:pPr/>
        </w:pPrChange>
      </w:pPr>
    </w:p>
    <w:p w14:paraId="39BC0CCE" w14:textId="77777777" w:rsidR="00F60594" w:rsidRDefault="00F60594">
      <w:pPr>
        <w:jc w:val="both"/>
        <w:rPr>
          <w:ins w:id="1289" w:author="Pablo Blanco Peris" w:date="2017-05-28T13:25:00Z"/>
          <w:rFonts w:ascii="Book Antiqua" w:hAnsi="Book Antiqua" w:cs="Times"/>
        </w:rPr>
        <w:pPrChange w:id="1290" w:author="Pablo Blanco Peris" w:date="2017-05-24T17:59:00Z">
          <w:pPr/>
        </w:pPrChange>
      </w:pPr>
    </w:p>
    <w:p w14:paraId="1863F737" w14:textId="6B4343AE" w:rsidR="00F4745A" w:rsidRPr="00F4745A" w:rsidRDefault="00AE3628">
      <w:pPr>
        <w:jc w:val="both"/>
        <w:rPr>
          <w:rFonts w:ascii="Book Antiqua" w:hAnsi="Book Antiqua" w:cs="Times"/>
        </w:rPr>
        <w:pPrChange w:id="1291" w:author="Pablo Blanco Peris" w:date="2017-05-24T17:59:00Z">
          <w:pPr/>
        </w:pPrChange>
      </w:pPr>
      <w:ins w:id="1292" w:author="Pablo Blanco Peris" w:date="2017-05-28T13:26:00Z">
        <w:r w:rsidRPr="00AE3628">
          <w:rPr>
            <w:rFonts w:ascii="Book Antiqua" w:hAnsi="Book Antiqua" w:cs="Times"/>
            <w:noProof/>
            <w:lang w:val="es-ES_tradnl" w:eastAsia="es-ES_tradnl"/>
            <w:rPrChange w:id="1293" w:author="Unknown">
              <w:rPr>
                <w:noProof/>
                <w:lang w:val="es-ES_tradnl" w:eastAsia="es-ES_tradnl"/>
              </w:rPr>
            </w:rPrChange>
          </w:rPr>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3652520"/>
                      </a:xfrm>
                      <a:prstGeom prst="rect">
                        <a:avLst/>
                      </a:prstGeom>
                    </pic:spPr>
                  </pic:pic>
                </a:graphicData>
              </a:graphic>
            </wp:inline>
          </w:drawing>
        </w:r>
      </w:ins>
      <w:del w:id="1294"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295" w:author="Pablo Blanco Peris" w:date="2017-05-28T13:30:00Z"/>
          <w:iCs/>
        </w:rPr>
      </w:pPr>
      <w:ins w:id="1296" w:author="Pablo Blanco Peris" w:date="2017-05-28T13:30:00Z">
        <w:r>
          <w:rPr>
            <w:iCs/>
          </w:rPr>
          <w:tab/>
        </w:r>
      </w:ins>
    </w:p>
    <w:p w14:paraId="12B5A4BC" w14:textId="76673B92" w:rsidR="005006D7" w:rsidRPr="008B6AE5" w:rsidRDefault="005006D7" w:rsidP="005006D7">
      <w:pPr>
        <w:jc w:val="center"/>
        <w:rPr>
          <w:ins w:id="1297" w:author="Pablo Blanco Peris" w:date="2017-05-28T13:30:00Z"/>
          <w:rFonts w:ascii="Book Antiqua" w:hAnsi="Book Antiqua" w:cs="Times"/>
          <w:i/>
          <w:sz w:val="20"/>
        </w:rPr>
      </w:pPr>
      <w:ins w:id="1298" w:author="Pablo Blanco Peris" w:date="2017-05-28T13:30:00Z">
        <w:r w:rsidRPr="008B6AE5">
          <w:rPr>
            <w:rFonts w:ascii="Book Antiqua" w:hAnsi="Book Antiqua" w:cs="Times"/>
            <w:i/>
            <w:sz w:val="20"/>
          </w:rPr>
          <w:lastRenderedPageBreak/>
          <w:t xml:space="preserve">Figura </w:t>
        </w:r>
        <w:r>
          <w:rPr>
            <w:rFonts w:ascii="Book Antiqua" w:hAnsi="Book Antiqua" w:cs="Times"/>
            <w:i/>
            <w:sz w:val="20"/>
          </w:rPr>
          <w:t xml:space="preserve">3.5: Ejemplo de </w:t>
        </w:r>
      </w:ins>
      <w:ins w:id="1299" w:author="Pablo Blanco Peris" w:date="2017-05-28T13:32:00Z">
        <w:r w:rsidR="004253C9">
          <w:rPr>
            <w:rFonts w:ascii="Book Antiqua" w:hAnsi="Book Antiqua" w:cs="Times"/>
            <w:i/>
            <w:sz w:val="20"/>
          </w:rPr>
          <w:t>empalme de imágenes obtenidas del Dataset CASIA TIDE V2.0.</w:t>
        </w:r>
      </w:ins>
    </w:p>
    <w:p w14:paraId="4E0FAC9B" w14:textId="33C11E56" w:rsidR="00A33B5E" w:rsidRDefault="00A33B5E">
      <w:pPr>
        <w:pStyle w:val="Estilo12ptPrimeralnea05cm"/>
        <w:tabs>
          <w:tab w:val="left" w:pos="1849"/>
        </w:tabs>
        <w:rPr>
          <w:iCs/>
          <w:szCs w:val="24"/>
        </w:rPr>
        <w:pPrChange w:id="1300"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301" w:author="Pablo Blanco Peris" w:date="2017-05-24T19:15:00Z"/>
          <w:bCs/>
          <w:smallCaps w:val="0"/>
        </w:rPr>
      </w:pPr>
      <w:bookmarkStart w:id="1302" w:name="_Toc483414159"/>
      <w:r>
        <w:rPr>
          <w:bCs/>
          <w:smallCaps w:val="0"/>
        </w:rPr>
        <w:lastRenderedPageBreak/>
        <w:t>TÉCNICAS DE IDENTIFICACIÓN DE MANIPULACIONES DE IMÁGENES DIGITALES</w:t>
      </w:r>
      <w:bookmarkEnd w:id="1302"/>
    </w:p>
    <w:p w14:paraId="150F269C" w14:textId="77777777" w:rsidR="001B0516" w:rsidRDefault="001B0516">
      <w:pPr>
        <w:rPr>
          <w:ins w:id="1303" w:author="Pablo Blanco Peris" w:date="2017-05-24T19:15:00Z"/>
        </w:rPr>
        <w:pPrChange w:id="1304" w:author="Pablo Blanco Peris" w:date="2017-05-24T19:15:00Z">
          <w:pPr>
            <w:pStyle w:val="Ttulo1"/>
            <w:numPr>
              <w:numId w:val="19"/>
            </w:numPr>
            <w:ind w:left="284" w:hanging="284"/>
          </w:pPr>
        </w:pPrChange>
      </w:pPr>
    </w:p>
    <w:p w14:paraId="15722253" w14:textId="4CA9379A" w:rsidR="001B0516" w:rsidRDefault="001B0516">
      <w:pPr>
        <w:jc w:val="both"/>
        <w:rPr>
          <w:ins w:id="1305" w:author="Pablo Blanco Peris" w:date="2017-05-24T19:17:00Z"/>
          <w:rFonts w:cs="Times"/>
        </w:rPr>
        <w:pPrChange w:id="1306" w:author="Pablo Blanco Peris" w:date="2017-05-24T19:15:00Z">
          <w:pPr>
            <w:pStyle w:val="Ttulo1"/>
            <w:numPr>
              <w:numId w:val="19"/>
            </w:numPr>
            <w:ind w:left="284" w:hanging="284"/>
          </w:pPr>
        </w:pPrChange>
      </w:pPr>
      <w:ins w:id="1307" w:author="Pablo Blanco Peris" w:date="2017-05-24T19:15:00Z">
        <w:r>
          <w:rPr>
            <w:rFonts w:ascii="Book Antiqua" w:hAnsi="Book Antiqua" w:cs="Times"/>
          </w:rPr>
          <w:t>Desafortunadamente hoy en día existe mucha facilidad a la hora de manipular contenido multimedia</w:t>
        </w:r>
      </w:ins>
      <w:ins w:id="1308"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309" w:author="Pablo Blanco Peris" w:date="2017-05-24T19:19:00Z"/>
          <w:rFonts w:cs="Times"/>
        </w:rPr>
        <w:pPrChange w:id="1310" w:author="Pablo Blanco Peris" w:date="2017-05-24T19:15:00Z">
          <w:pPr>
            <w:pStyle w:val="Ttulo1"/>
            <w:numPr>
              <w:numId w:val="19"/>
            </w:numPr>
            <w:ind w:left="284" w:hanging="284"/>
          </w:pPr>
        </w:pPrChange>
      </w:pPr>
      <w:ins w:id="1311" w:author="Pablo Blanco Peris" w:date="2017-05-24T19:18:00Z">
        <w:r>
          <w:rPr>
            <w:rFonts w:ascii="Book Antiqua" w:hAnsi="Book Antiqua" w:cs="Times"/>
          </w:rPr>
          <w:t xml:space="preserve">Este hecho tuvo como consecuencia el interés de muchos investigadores </w:t>
        </w:r>
      </w:ins>
      <w:ins w:id="1312"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313" w:author="Pablo Blanco Peris" w:date="2017-05-24T19:23:00Z"/>
          <w:rFonts w:cs="Times"/>
        </w:rPr>
        <w:pPrChange w:id="1314" w:author="Pablo Blanco Peris" w:date="2017-05-24T19:15:00Z">
          <w:pPr>
            <w:pStyle w:val="Ttulo1"/>
            <w:numPr>
              <w:numId w:val="19"/>
            </w:numPr>
            <w:ind w:left="284" w:hanging="284"/>
          </w:pPr>
        </w:pPrChange>
      </w:pPr>
      <w:ins w:id="1315" w:author="Pablo Blanco Peris" w:date="2017-05-24T19:19:00Z">
        <w:r>
          <w:rPr>
            <w:rFonts w:ascii="Book Antiqua" w:hAnsi="Book Antiqua" w:cs="Times"/>
          </w:rPr>
          <w:t xml:space="preserve">Desde entonces, una gran cantidad de algoritmos han sido desarrollados, analizados y probados con </w:t>
        </w:r>
      </w:ins>
      <w:ins w:id="1316" w:author="Pablo Blanco Peris" w:date="2017-05-24T19:20:00Z">
        <w:r>
          <w:rPr>
            <w:rFonts w:ascii="Book Antiqua" w:hAnsi="Book Antiqua" w:cs="Times"/>
          </w:rPr>
          <w:t>intención</w:t>
        </w:r>
      </w:ins>
      <w:ins w:id="1317" w:author="Pablo Blanco Peris" w:date="2017-05-24T19:19:00Z">
        <w:r>
          <w:rPr>
            <w:rFonts w:ascii="Book Antiqua" w:hAnsi="Book Antiqua" w:cs="Times"/>
          </w:rPr>
          <w:t xml:space="preserve"> </w:t>
        </w:r>
      </w:ins>
      <w:ins w:id="1318" w:author="Pablo Blanco Peris" w:date="2017-05-24T19:20:00Z">
        <w:r>
          <w:rPr>
            <w:rFonts w:ascii="Book Antiqua" w:hAnsi="Book Antiqua" w:cs="Times"/>
          </w:rPr>
          <w:t xml:space="preserve">de </w:t>
        </w:r>
      </w:ins>
      <w:ins w:id="1319" w:author="Pablo Blanco Peris" w:date="2017-05-24T19:22:00Z">
        <w:r w:rsidR="00352FC9">
          <w:rPr>
            <w:rFonts w:ascii="Book Antiqua" w:hAnsi="Book Antiqua" w:cs="Times"/>
          </w:rPr>
          <w:t xml:space="preserve">verificar la integridad de las </w:t>
        </w:r>
      </w:ins>
      <w:ins w:id="1320" w:author="Pablo Blanco Peris" w:date="2017-05-24T19:23:00Z">
        <w:r w:rsidR="00352FC9">
          <w:rPr>
            <w:rFonts w:ascii="Book Antiqua" w:hAnsi="Book Antiqua" w:cs="Times"/>
          </w:rPr>
          <w:t>imágenes</w:t>
        </w:r>
      </w:ins>
      <w:ins w:id="1321" w:author="Pablo Blanco Peris" w:date="2017-05-24T19:22:00Z">
        <w:r w:rsidR="00352FC9">
          <w:rPr>
            <w:rFonts w:ascii="Book Antiqua" w:hAnsi="Book Antiqua" w:cs="Times"/>
          </w:rPr>
          <w:t xml:space="preserve"> </w:t>
        </w:r>
      </w:ins>
      <w:ins w:id="1322" w:author="Pablo Blanco Peris" w:date="2017-05-24T19:23:00Z">
        <w:r w:rsidR="00352FC9">
          <w:rPr>
            <w:rFonts w:ascii="Book Antiqua" w:hAnsi="Book Antiqua" w:cs="Times"/>
          </w:rPr>
          <w:t>digitales a día de hoy.</w:t>
        </w:r>
      </w:ins>
    </w:p>
    <w:p w14:paraId="0C5DC064" w14:textId="77777777" w:rsidR="00352FC9" w:rsidRDefault="00352FC9">
      <w:pPr>
        <w:jc w:val="both"/>
        <w:rPr>
          <w:ins w:id="1323" w:author="Pablo Blanco Peris" w:date="2017-05-24T19:23:00Z"/>
          <w:rFonts w:cs="Times"/>
        </w:rPr>
        <w:pPrChange w:id="1324" w:author="Pablo Blanco Peris" w:date="2017-05-24T19:15:00Z">
          <w:pPr>
            <w:pStyle w:val="Ttulo1"/>
            <w:numPr>
              <w:numId w:val="19"/>
            </w:numPr>
            <w:ind w:left="284" w:hanging="284"/>
          </w:pPr>
        </w:pPrChange>
      </w:pPr>
    </w:p>
    <w:p w14:paraId="03AA6EFC" w14:textId="1F09CD0B" w:rsidR="00352FC9" w:rsidRDefault="00352FC9">
      <w:pPr>
        <w:jc w:val="both"/>
        <w:rPr>
          <w:ins w:id="1325" w:author="Pablo Blanco Peris" w:date="2017-05-28T12:43:00Z"/>
          <w:rFonts w:cs="Times"/>
        </w:rPr>
        <w:pPrChange w:id="1326" w:author="Pablo Blanco Peris" w:date="2017-05-24T19:15:00Z">
          <w:pPr>
            <w:pStyle w:val="Ttulo1"/>
            <w:numPr>
              <w:numId w:val="19"/>
            </w:numPr>
            <w:ind w:left="284" w:hanging="284"/>
          </w:pPr>
        </w:pPrChange>
      </w:pPr>
      <w:ins w:id="1327" w:author="Pablo Blanco Peris" w:date="2017-05-24T19:23:00Z">
        <w:r>
          <w:rPr>
            <w:rFonts w:ascii="Book Antiqua" w:hAnsi="Book Antiqua" w:cs="Times"/>
          </w:rPr>
          <w:t xml:space="preserve">Debido a las diferentes técnicas de manipulación de imágenes, se han desarrollado diferentes </w:t>
        </w:r>
      </w:ins>
      <w:ins w:id="1328" w:author="Pablo Blanco Peris" w:date="2017-05-24T19:24:00Z">
        <w:r>
          <w:rPr>
            <w:rFonts w:ascii="Book Antiqua" w:hAnsi="Book Antiqua" w:cs="Times"/>
          </w:rPr>
          <w:t>métodos</w:t>
        </w:r>
      </w:ins>
      <w:ins w:id="1329" w:author="Pablo Blanco Peris" w:date="2017-05-24T19:23:00Z">
        <w:r>
          <w:rPr>
            <w:rFonts w:ascii="Book Antiqua" w:hAnsi="Book Antiqua" w:cs="Times"/>
          </w:rPr>
          <w:t xml:space="preserve"> </w:t>
        </w:r>
      </w:ins>
      <w:ins w:id="1330" w:author="Pablo Blanco Peris" w:date="2017-05-24T19:24:00Z">
        <w:r>
          <w:rPr>
            <w:rFonts w:ascii="Book Antiqua" w:hAnsi="Book Antiqua" w:cs="Times"/>
          </w:rPr>
          <w:t>de detección.</w:t>
        </w:r>
      </w:ins>
    </w:p>
    <w:p w14:paraId="199AF3F3" w14:textId="77777777" w:rsidR="00976DCE" w:rsidRDefault="00976DCE">
      <w:pPr>
        <w:jc w:val="both"/>
        <w:rPr>
          <w:ins w:id="1331" w:author="Pablo Blanco Peris" w:date="2017-05-28T12:43:00Z"/>
          <w:rFonts w:cs="Times"/>
        </w:rPr>
        <w:pPrChange w:id="1332" w:author="Pablo Blanco Peris" w:date="2017-05-24T19:15:00Z">
          <w:pPr>
            <w:pStyle w:val="Ttulo1"/>
            <w:numPr>
              <w:numId w:val="19"/>
            </w:numPr>
            <w:ind w:left="284" w:hanging="284"/>
          </w:pPr>
        </w:pPrChange>
      </w:pPr>
    </w:p>
    <w:p w14:paraId="688D7A7B" w14:textId="77777777" w:rsidR="00976DCE" w:rsidRDefault="00976DCE">
      <w:pPr>
        <w:jc w:val="both"/>
        <w:rPr>
          <w:ins w:id="1333" w:author="Pablo Blanco Peris" w:date="2017-05-28T12:43:00Z"/>
          <w:rFonts w:cs="Times"/>
        </w:rPr>
        <w:pPrChange w:id="1334" w:author="Pablo Blanco Peris" w:date="2017-05-24T19:15:00Z">
          <w:pPr>
            <w:pStyle w:val="Ttulo1"/>
            <w:numPr>
              <w:numId w:val="19"/>
            </w:numPr>
            <w:ind w:left="284" w:hanging="284"/>
          </w:pPr>
        </w:pPrChange>
      </w:pPr>
    </w:p>
    <w:p w14:paraId="06BD04E8" w14:textId="1D3D41BF" w:rsidR="00207E44" w:rsidRDefault="00976DCE">
      <w:pPr>
        <w:jc w:val="both"/>
        <w:rPr>
          <w:ins w:id="1335" w:author="Pablo Blanco Peris" w:date="2017-05-28T12:44:00Z"/>
          <w:rFonts w:cs="Times"/>
        </w:rPr>
        <w:pPrChange w:id="1336" w:author="Pablo Blanco Peris" w:date="2017-05-24T19:15:00Z">
          <w:pPr>
            <w:pStyle w:val="Ttulo1"/>
            <w:numPr>
              <w:numId w:val="19"/>
            </w:numPr>
            <w:ind w:left="284" w:hanging="284"/>
          </w:pPr>
        </w:pPrChange>
      </w:pPr>
      <w:ins w:id="1337"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338" w:author="Pablo Blanco Peris" w:date="2017-05-28T12:44:00Z">
        <w:r w:rsidR="00207E44">
          <w:rPr>
            <w:rFonts w:ascii="Book Antiqua" w:hAnsi="Book Antiqua" w:cs="Times"/>
          </w:rPr>
          <w:t xml:space="preserve"> de artículos</w:t>
        </w:r>
      </w:ins>
      <w:ins w:id="1339" w:author="Pablo Blanco Peris" w:date="2017-05-28T12:47:00Z">
        <w:r w:rsidR="00207E44">
          <w:rPr>
            <w:rFonts w:ascii="Book Antiqua" w:hAnsi="Book Antiqua" w:cs="Times"/>
          </w:rPr>
          <w:t xml:space="preserve"> basados en</w:t>
        </w:r>
      </w:ins>
      <w:ins w:id="1340" w:author="Pablo Blanco Peris" w:date="2017-05-28T12:44:00Z">
        <w:r w:rsidR="00207E44">
          <w:rPr>
            <w:rFonts w:ascii="Book Antiqua" w:hAnsi="Book Antiqua" w:cs="Times"/>
          </w:rPr>
          <w:t xml:space="preserve"> técnicas de identificación de imágenes manipuladas</w:t>
        </w:r>
      </w:ins>
      <w:ins w:id="1341" w:author="Pablo Blanco Peris" w:date="2017-05-28T12:45:00Z">
        <w:r w:rsidR="00207E44">
          <w:rPr>
            <w:rFonts w:ascii="Book Antiqua" w:hAnsi="Book Antiqua" w:cs="Times"/>
          </w:rPr>
          <w:t xml:space="preserve"> según </w:t>
        </w:r>
      </w:ins>
      <w:ins w:id="1342"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343" w:author="Pablo Blanco Peris" w:date="2017-05-28T12:46:00Z">
        <w:r w:rsidR="00207E44">
          <w:rPr>
            <w:rFonts w:ascii="Book Antiqua" w:hAnsi="Book Antiqua" w:cs="Times"/>
            <w:noProof/>
          </w:rPr>
          <w:t>[5]</w:t>
        </w:r>
        <w:r w:rsidR="00207E44">
          <w:rPr>
            <w:rFonts w:ascii="Book Antiqua" w:hAnsi="Book Antiqua" w:cs="Times"/>
          </w:rPr>
          <w:fldChar w:fldCharType="end"/>
        </w:r>
      </w:ins>
      <w:ins w:id="1344" w:author="Pablo Blanco Peris" w:date="2017-05-28T12:44:00Z">
        <w:r w:rsidR="00207E44">
          <w:rPr>
            <w:rFonts w:ascii="Book Antiqua" w:hAnsi="Book Antiqua" w:cs="Times"/>
          </w:rPr>
          <w:t>.</w:t>
        </w:r>
      </w:ins>
    </w:p>
    <w:p w14:paraId="23B18AE8" w14:textId="672F3435" w:rsidR="00207E44" w:rsidRDefault="00207E44">
      <w:pPr>
        <w:jc w:val="center"/>
        <w:rPr>
          <w:ins w:id="1345" w:author="Pablo Blanco Peris" w:date="2017-05-24T19:19:00Z"/>
          <w:rFonts w:cs="Times"/>
        </w:rPr>
        <w:pPrChange w:id="1346" w:author="Pablo Blanco Peris" w:date="2017-05-28T12:50:00Z">
          <w:pPr>
            <w:pStyle w:val="Ttulo1"/>
            <w:numPr>
              <w:numId w:val="19"/>
            </w:numPr>
            <w:ind w:left="284" w:hanging="284"/>
          </w:pPr>
        </w:pPrChange>
      </w:pPr>
      <w:ins w:id="1347" w:author="Pablo Blanco Peris" w:date="2017-05-28T12:45:00Z">
        <w:r w:rsidRPr="00207E44">
          <w:rPr>
            <w:rFonts w:cs="Times"/>
            <w:noProof/>
            <w:lang w:val="es-ES_tradnl" w:eastAsia="es-ES_tradnl"/>
            <w:rPrChange w:id="1348" w:author="Unknown">
              <w:rPr>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349" w:author="Pablo Blanco Peris" w:date="2017-05-24T19:15:00Z">
            <w:rPr>
              <w:bCs/>
              <w:smallCaps w:val="0"/>
            </w:rPr>
          </w:rPrChange>
        </w:rPr>
        <w:pPrChange w:id="1350"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351" w:name="_Toc483414160"/>
      <w:r>
        <w:rPr>
          <w:bCs/>
          <w:sz w:val="30"/>
          <w:szCs w:val="28"/>
        </w:rPr>
        <w:t>Técnicas de identificación de manipulaciones copia-pega</w:t>
      </w:r>
      <w:bookmarkEnd w:id="1351"/>
    </w:p>
    <w:p w14:paraId="61715976" w14:textId="77777777" w:rsidR="00F30566" w:rsidRDefault="00F30566" w:rsidP="00F30566"/>
    <w:p w14:paraId="5A8FCEDB" w14:textId="77777777" w:rsidR="00194F2C" w:rsidRDefault="00194F2C">
      <w:pPr>
        <w:jc w:val="both"/>
        <w:rPr>
          <w:rFonts w:ascii="Book Antiqua" w:hAnsi="Book Antiqua" w:cs="Times"/>
        </w:rPr>
        <w:pPrChange w:id="1352"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353"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354"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355"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356" w:author="Pablo Blanco Peris" w:date="2017-05-28T12:46:00Z">
        <w:r w:rsidR="00207E44">
          <w:rPr>
            <w:rFonts w:ascii="Book Antiqua" w:hAnsi="Book Antiqua" w:cs="Times"/>
            <w:noProof/>
          </w:rPr>
          <w:t>[6]</w:t>
        </w:r>
      </w:ins>
      <w:del w:id="1357"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358"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359"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360"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361"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362" w:author="Pablo Blanco Peris" w:date="2017-05-24T17:58:00Z">
          <w:pPr/>
        </w:pPrChange>
      </w:pPr>
    </w:p>
    <w:p w14:paraId="406AE628" w14:textId="12D112A5" w:rsidR="00557814" w:rsidRDefault="00EF2372">
      <w:pPr>
        <w:jc w:val="both"/>
        <w:rPr>
          <w:rFonts w:ascii="Book Antiqua" w:hAnsi="Book Antiqua" w:cs="Times"/>
        </w:rPr>
        <w:pPrChange w:id="1363"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364"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65"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366" w:author="Pablo Blanco Peris" w:date="2017-05-28T12:46:00Z">
        <w:r w:rsidR="00207E44">
          <w:rPr>
            <w:rFonts w:ascii="Book Antiqua" w:hAnsi="Book Antiqua" w:cs="Times"/>
            <w:noProof/>
          </w:rPr>
          <w:t>[7]</w:t>
        </w:r>
      </w:ins>
      <w:del w:id="1367"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368"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369"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370"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371"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372" w:author="Pablo Blanco Peris" w:date="2017-05-28T13:38:00Z">
        <w:r w:rsidR="00E64B63">
          <w:rPr>
            <w:rFonts w:ascii="Book Antiqua" w:hAnsi="Book Antiqua" w:cs="Times"/>
            <w:noProof/>
            <w:lang w:val="es-ES_tradnl"/>
          </w:rPr>
          <w:t>[9]</w:t>
        </w:r>
      </w:ins>
      <w:del w:id="1373"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374"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375"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76"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377" w:author="Pablo Blanco Peris" w:date="2017-05-28T12:46:00Z">
        <w:r w:rsidR="00207E44">
          <w:rPr>
            <w:rFonts w:ascii="Book Antiqua" w:hAnsi="Book Antiqua"/>
            <w:noProof/>
          </w:rPr>
          <w:t>[7]</w:t>
        </w:r>
      </w:ins>
      <w:del w:id="1378"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379"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380"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381" w:author="Pablo Blanco Peris" w:date="2017-05-24T17:58:00Z">
            <w:rPr>
              <w:lang w:val="es-ES_tradnl" w:eastAsia="es-ES_tradnl"/>
            </w:rPr>
          </w:rPrChange>
        </w:rPr>
        <w:t>ω = 0.6</w:t>
      </w:r>
    </w:p>
    <w:p w14:paraId="244656BC" w14:textId="77777777" w:rsidR="00E24D15" w:rsidRDefault="00E24D15">
      <w:pPr>
        <w:pStyle w:val="Ttulo2"/>
        <w:rPr>
          <w:ins w:id="1382" w:author="Pablo Blanco Peris" w:date="2017-05-28T12:52:00Z"/>
          <w:bCs/>
          <w:sz w:val="30"/>
          <w:szCs w:val="28"/>
        </w:rPr>
      </w:pPr>
      <w:bookmarkStart w:id="1383" w:name="_Toc483414161"/>
    </w:p>
    <w:p w14:paraId="23129808" w14:textId="77777777" w:rsidR="00E24D15" w:rsidRPr="00DE7EEA" w:rsidRDefault="00E24D15">
      <w:pPr>
        <w:pStyle w:val="Ttulo2"/>
        <w:numPr>
          <w:ilvl w:val="1"/>
          <w:numId w:val="19"/>
        </w:numPr>
        <w:rPr>
          <w:ins w:id="1384" w:author="Pablo Blanco Peris" w:date="2017-05-28T12:52:00Z"/>
          <w:bCs/>
          <w:sz w:val="30"/>
          <w:szCs w:val="28"/>
        </w:rPr>
        <w:pPrChange w:id="1385" w:author="Pablo Blanco Peris" w:date="2017-05-28T12:52:00Z">
          <w:pPr>
            <w:pStyle w:val="Ttulo2"/>
            <w:numPr>
              <w:ilvl w:val="1"/>
              <w:numId w:val="35"/>
            </w:numPr>
            <w:ind w:left="792" w:hanging="432"/>
          </w:pPr>
        </w:pPrChange>
      </w:pPr>
      <w:ins w:id="1386" w:author="Pablo Blanco Peris" w:date="2017-05-28T12:52:00Z">
        <w:r>
          <w:rPr>
            <w:bCs/>
            <w:sz w:val="30"/>
            <w:szCs w:val="28"/>
          </w:rPr>
          <w:t>Técnicas de identificación de manipulaciones copia-pega</w:t>
        </w:r>
      </w:ins>
    </w:p>
    <w:p w14:paraId="20342B72" w14:textId="77777777" w:rsidR="00E24D15" w:rsidRDefault="00F30566">
      <w:pPr>
        <w:pStyle w:val="Ttulo2"/>
        <w:rPr>
          <w:ins w:id="1387" w:author="Pablo Blanco Peris" w:date="2017-05-28T12:52:00Z"/>
          <w:bCs/>
          <w:sz w:val="30"/>
          <w:szCs w:val="28"/>
        </w:rPr>
      </w:pPr>
      <w:del w:id="1388"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389" w:author="Pablo Blanco Peris" w:date="2017-05-28T12:52:00Z"/>
          <w:bCs/>
          <w:sz w:val="30"/>
          <w:szCs w:val="28"/>
        </w:rPr>
      </w:pPr>
    </w:p>
    <w:p w14:paraId="6AF91289" w14:textId="15B776E0" w:rsidR="00F30566" w:rsidRPr="00DE7EEA" w:rsidDel="00E24D15" w:rsidRDefault="00F30566">
      <w:pPr>
        <w:pStyle w:val="Ttulo2"/>
        <w:rPr>
          <w:del w:id="1390" w:author="Pablo Blanco Peris" w:date="2017-05-28T12:53:00Z"/>
          <w:bCs/>
          <w:sz w:val="30"/>
          <w:szCs w:val="28"/>
        </w:rPr>
      </w:pPr>
      <w:del w:id="1391" w:author="Pablo Blanco Peris" w:date="2017-05-28T12:53:00Z">
        <w:r w:rsidRPr="00DE7EEA" w:rsidDel="00E24D15">
          <w:rPr>
            <w:bCs/>
            <w:sz w:val="30"/>
            <w:szCs w:val="28"/>
          </w:rPr>
          <w:delText>Integridad de imagen JPEG</w:delText>
        </w:r>
        <w:bookmarkEnd w:id="1383"/>
      </w:del>
    </w:p>
    <w:p w14:paraId="7049017C" w14:textId="701DC267" w:rsidR="00F30566" w:rsidRPr="00DE7EEA" w:rsidDel="00E24D15" w:rsidRDefault="00F30566" w:rsidP="00F30566">
      <w:pPr>
        <w:pStyle w:val="Ttulo2"/>
        <w:rPr>
          <w:del w:id="1392" w:author="Pablo Blanco Peris" w:date="2017-05-28T12:53:00Z"/>
          <w:bCs/>
          <w:sz w:val="30"/>
          <w:szCs w:val="28"/>
        </w:rPr>
      </w:pPr>
      <w:bookmarkStart w:id="1393" w:name="_Toc483414162"/>
      <w:del w:id="1394" w:author="Pablo Blanco Peris" w:date="2017-05-28T12:53:00Z">
        <w:r w:rsidRPr="00DE7EEA" w:rsidDel="00E24D15">
          <w:rPr>
            <w:bCs/>
            <w:sz w:val="30"/>
            <w:szCs w:val="28"/>
          </w:rPr>
          <w:delText>4.3 Otros formatos</w:delText>
        </w:r>
        <w:bookmarkEnd w:id="1393"/>
      </w:del>
    </w:p>
    <w:p w14:paraId="034D2986" w14:textId="6D521E8F" w:rsidR="005907EE" w:rsidDel="00E24D15" w:rsidRDefault="00F30566" w:rsidP="00F30566">
      <w:pPr>
        <w:rPr>
          <w:del w:id="1395" w:author="Pablo Blanco Peris" w:date="2017-05-28T12:53:00Z"/>
        </w:rPr>
      </w:pPr>
      <w:del w:id="1396"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1397" w:name="_Toc483414163"/>
      <w:r w:rsidRPr="005907EE">
        <w:rPr>
          <w:bCs/>
          <w:smallCaps w:val="0"/>
        </w:rPr>
        <w:lastRenderedPageBreak/>
        <w:t>FORMATO COMPRESIÓN JPG</w:t>
      </w:r>
      <w:bookmarkEnd w:id="1397"/>
    </w:p>
    <w:p w14:paraId="6D48B4F7" w14:textId="77777777" w:rsidR="00154D5D" w:rsidRPr="00154D5D" w:rsidRDefault="00154D5D">
      <w:pPr>
        <w:widowControl w:val="0"/>
        <w:autoSpaceDE w:val="0"/>
        <w:autoSpaceDN w:val="0"/>
        <w:adjustRightInd w:val="0"/>
        <w:jc w:val="both"/>
        <w:rPr>
          <w:ins w:id="1398" w:author="Maria Solana Gonzalez" w:date="2017-05-28T20:49:00Z"/>
          <w:rFonts w:ascii="Book Antiqua" w:hAnsi="Book Antiqua" w:cs="Times"/>
          <w:rPrChange w:id="1399" w:author="Maria Solana Gonzalez" w:date="2017-05-28T20:49:00Z">
            <w:rPr>
              <w:ins w:id="1400" w:author="Maria Solana Gonzalez" w:date="2017-05-28T20:49:00Z"/>
            </w:rPr>
          </w:rPrChange>
        </w:rPr>
        <w:pPrChange w:id="1401" w:author="Maria Solana Gonzalez" w:date="2017-05-28T20:49:00Z">
          <w:pPr>
            <w:pStyle w:val="Prrafodelista"/>
            <w:widowControl w:val="0"/>
            <w:numPr>
              <w:numId w:val="35"/>
            </w:numPr>
            <w:autoSpaceDE w:val="0"/>
            <w:autoSpaceDN w:val="0"/>
            <w:adjustRightInd w:val="0"/>
            <w:ind w:left="360" w:hanging="360"/>
            <w:jc w:val="both"/>
          </w:pPr>
        </w:pPrChange>
      </w:pPr>
      <w:ins w:id="1402" w:author="Maria Solana Gonzalez" w:date="2017-05-28T20:49:00Z">
        <w:r w:rsidRPr="00154D5D">
          <w:rPr>
            <w:rFonts w:ascii="Book Antiqua" w:hAnsi="Book Antiqua" w:cs="Times"/>
            <w:rPrChange w:id="1403" w:author="Maria Solana Gonzalez" w:date="2017-05-28T20:49:00Z">
              <w:rPr/>
            </w:rPrChange>
          </w:rPr>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ins>
    </w:p>
    <w:p w14:paraId="195363AA" w14:textId="77777777" w:rsidR="00154D5D" w:rsidRPr="00154D5D" w:rsidRDefault="00154D5D">
      <w:pPr>
        <w:widowControl w:val="0"/>
        <w:autoSpaceDE w:val="0"/>
        <w:autoSpaceDN w:val="0"/>
        <w:adjustRightInd w:val="0"/>
        <w:jc w:val="both"/>
        <w:rPr>
          <w:ins w:id="1404" w:author="Maria Solana Gonzalez" w:date="2017-05-28T20:49:00Z"/>
          <w:rFonts w:ascii="Book Antiqua" w:hAnsi="Book Antiqua" w:cs="Times"/>
          <w:rPrChange w:id="1405" w:author="Maria Solana Gonzalez" w:date="2017-05-28T20:49:00Z">
            <w:rPr>
              <w:ins w:id="1406" w:author="Maria Solana Gonzalez" w:date="2017-05-28T20:49:00Z"/>
            </w:rPr>
          </w:rPrChange>
        </w:rPr>
        <w:pPrChange w:id="1407" w:author="Maria Solana Gonzalez" w:date="2017-05-28T20:49:00Z">
          <w:pPr>
            <w:pStyle w:val="Prrafodelista"/>
            <w:widowControl w:val="0"/>
            <w:numPr>
              <w:numId w:val="35"/>
            </w:numPr>
            <w:autoSpaceDE w:val="0"/>
            <w:autoSpaceDN w:val="0"/>
            <w:adjustRightInd w:val="0"/>
            <w:ind w:left="360" w:hanging="360"/>
            <w:jc w:val="both"/>
          </w:pPr>
        </w:pPrChange>
      </w:pPr>
    </w:p>
    <w:p w14:paraId="2F233505" w14:textId="77777777" w:rsidR="00154D5D" w:rsidRPr="00154D5D" w:rsidRDefault="00154D5D">
      <w:pPr>
        <w:widowControl w:val="0"/>
        <w:autoSpaceDE w:val="0"/>
        <w:autoSpaceDN w:val="0"/>
        <w:adjustRightInd w:val="0"/>
        <w:jc w:val="both"/>
        <w:rPr>
          <w:ins w:id="1408" w:author="Maria Solana Gonzalez" w:date="2017-05-28T20:49:00Z"/>
          <w:rFonts w:ascii="Book Antiqua" w:hAnsi="Book Antiqua" w:cs="Times"/>
          <w:rPrChange w:id="1409" w:author="Maria Solana Gonzalez" w:date="2017-05-28T20:49:00Z">
            <w:rPr>
              <w:ins w:id="1410" w:author="Maria Solana Gonzalez" w:date="2017-05-28T20:49:00Z"/>
              <w:rFonts w:cs="Times"/>
            </w:rPr>
          </w:rPrChange>
        </w:rPr>
        <w:pPrChange w:id="1411" w:author="Maria Solana Gonzalez" w:date="2017-05-28T20:49:00Z">
          <w:pPr>
            <w:pStyle w:val="Prrafodelista"/>
            <w:widowControl w:val="0"/>
            <w:numPr>
              <w:numId w:val="35"/>
            </w:numPr>
            <w:autoSpaceDE w:val="0"/>
            <w:autoSpaceDN w:val="0"/>
            <w:adjustRightInd w:val="0"/>
            <w:ind w:left="360" w:hanging="360"/>
            <w:jc w:val="both"/>
          </w:pPr>
        </w:pPrChange>
      </w:pPr>
      <w:ins w:id="1412" w:author="Maria Solana Gonzalez" w:date="2017-05-28T20:49:00Z">
        <w:r w:rsidRPr="00154D5D">
          <w:rPr>
            <w:rFonts w:ascii="Book Antiqua" w:hAnsi="Book Antiqua"/>
            <w:rPrChange w:id="1413" w:author="Maria Solana Gonzalez" w:date="2017-05-28T20:49:00Z">
              <w:rPr/>
            </w:rPrChange>
          </w:rPr>
          <w:t>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con un factor de calidad diferente es fácilmente detectable como manipulado.</w:t>
        </w:r>
      </w:ins>
    </w:p>
    <w:p w14:paraId="74B5C67F" w14:textId="77777777" w:rsidR="00154D5D" w:rsidRPr="00154D5D" w:rsidRDefault="00154D5D">
      <w:pPr>
        <w:jc w:val="both"/>
        <w:rPr>
          <w:ins w:id="1414" w:author="Maria Solana Gonzalez" w:date="2017-05-28T20:49:00Z"/>
          <w:lang w:val="es-ES_tradnl"/>
        </w:rPr>
        <w:pPrChange w:id="1415" w:author="Maria Solana Gonzalez" w:date="2017-05-28T20:49:00Z">
          <w:pPr>
            <w:pStyle w:val="Prrafodelista"/>
            <w:numPr>
              <w:numId w:val="35"/>
            </w:numPr>
            <w:ind w:left="360" w:hanging="360"/>
          </w:pPr>
        </w:pPrChange>
      </w:pPr>
    </w:p>
    <w:p w14:paraId="61111097" w14:textId="7C8CF37D" w:rsidR="00F30566" w:rsidRDefault="00154D5D">
      <w:pPr>
        <w:jc w:val="both"/>
        <w:pPrChange w:id="1416" w:author="Maria Solana Gonzalez" w:date="2017-05-28T20:49:00Z">
          <w:pPr>
            <w:pStyle w:val="Prrafodelista"/>
            <w:numPr>
              <w:numId w:val="35"/>
            </w:numPr>
            <w:ind w:left="360" w:hanging="360"/>
          </w:pPr>
        </w:pPrChange>
      </w:pPr>
      <w:ins w:id="1417" w:author="Maria Solana Gonzalez" w:date="2017-05-28T20:49:00Z">
        <w:r w:rsidRPr="00154D5D">
          <w:rPr>
            <w:rFonts w:ascii="Book Antiqua" w:hAnsi="Book Antiqua"/>
            <w:rPrChange w:id="1418" w:author="Maria Solana Gonzalez" w:date="2017-05-28T20:49:00Z">
              <w:rPr/>
            </w:rPrChange>
          </w:rPr>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ins>
    </w:p>
    <w:p w14:paraId="66B6587B" w14:textId="77777777" w:rsidR="00F30566" w:rsidRPr="00DE7EEA" w:rsidRDefault="00F30566" w:rsidP="00F30566">
      <w:pPr>
        <w:pStyle w:val="Ttulo2"/>
        <w:rPr>
          <w:bCs/>
          <w:sz w:val="30"/>
          <w:szCs w:val="28"/>
        </w:rPr>
      </w:pPr>
      <w:bookmarkStart w:id="1419" w:name="_Toc483414164"/>
      <w:r w:rsidRPr="00DE7EEA">
        <w:rPr>
          <w:bCs/>
          <w:sz w:val="30"/>
          <w:szCs w:val="28"/>
        </w:rPr>
        <w:t>4.1 Estándar JPEG</w:t>
      </w:r>
      <w:bookmarkEnd w:id="1419"/>
    </w:p>
    <w:p w14:paraId="7C6D4889" w14:textId="77777777" w:rsidR="00F30566" w:rsidRDefault="00F30566" w:rsidP="00F30566"/>
    <w:p w14:paraId="0784B884" w14:textId="77777777" w:rsidR="00F30566" w:rsidRPr="0091210C" w:rsidRDefault="00F30566">
      <w:pPr>
        <w:widowControl w:val="0"/>
        <w:autoSpaceDE w:val="0"/>
        <w:autoSpaceDN w:val="0"/>
        <w:adjustRightInd w:val="0"/>
        <w:jc w:val="both"/>
        <w:rPr>
          <w:rFonts w:ascii="Book Antiqua" w:hAnsi="Book Antiqua" w:cs="Times"/>
        </w:rPr>
        <w:pPrChange w:id="1420" w:author="Maria Solana Gonzalez" w:date="2017-05-28T20:49:00Z">
          <w:pPr>
            <w:widowControl w:val="0"/>
            <w:autoSpaceDE w:val="0"/>
            <w:autoSpaceDN w:val="0"/>
            <w:adjustRightInd w:val="0"/>
          </w:pPr>
        </w:pPrChange>
      </w:pPr>
      <w:r w:rsidRPr="0091210C">
        <w:rPr>
          <w:rFonts w:ascii="Book Antiqua" w:hAnsi="Book Antiqua" w:cs="Times"/>
        </w:rPr>
        <w:t xml:space="preserve">Es un estándar muy popular para la codificación de imágenes digitales. Utiliza varias técnicas para garantizar tasas de compresión muy altas a expensas de </w:t>
      </w:r>
      <w:r w:rsidRPr="0091210C">
        <w:rPr>
          <w:rFonts w:ascii="Book Antiqua" w:hAnsi="Book Antiqua" w:cs="Times"/>
        </w:rPr>
        <w:lastRenderedPageBreak/>
        <w:t>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pPr>
        <w:widowControl w:val="0"/>
        <w:autoSpaceDE w:val="0"/>
        <w:autoSpaceDN w:val="0"/>
        <w:adjustRightInd w:val="0"/>
        <w:jc w:val="both"/>
        <w:rPr>
          <w:rFonts w:ascii="Book Antiqua" w:hAnsi="Book Antiqua" w:cs="Times"/>
        </w:rPr>
        <w:pPrChange w:id="1421" w:author="Maria Solana Gonzalez" w:date="2017-05-28T20:49:00Z">
          <w:pPr>
            <w:widowControl w:val="0"/>
            <w:autoSpaceDE w:val="0"/>
            <w:autoSpaceDN w:val="0"/>
            <w:adjustRightInd w:val="0"/>
          </w:pPr>
        </w:pPrChange>
      </w:pPr>
      <w:r w:rsidRPr="0091210C">
        <w:rPr>
          <w:rFonts w:ascii="Book Antiqua" w:hAnsi="Book Antiqua" w:cs="Times"/>
        </w:rPr>
        <w:t> </w:t>
      </w:r>
    </w:p>
    <w:p w14:paraId="761293C8" w14:textId="77777777" w:rsidR="00F30566" w:rsidRPr="0091210C" w:rsidRDefault="00F30566">
      <w:pPr>
        <w:widowControl w:val="0"/>
        <w:autoSpaceDE w:val="0"/>
        <w:autoSpaceDN w:val="0"/>
        <w:adjustRightInd w:val="0"/>
        <w:jc w:val="both"/>
        <w:rPr>
          <w:rFonts w:ascii="Book Antiqua" w:hAnsi="Book Antiqua" w:cs="Times"/>
        </w:rPr>
        <w:pPrChange w:id="1422" w:author="Maria Solana Gonzalez" w:date="2017-05-28T20:49:00Z">
          <w:pPr>
            <w:widowControl w:val="0"/>
            <w:autoSpaceDE w:val="0"/>
            <w:autoSpaceDN w:val="0"/>
            <w:adjustRightInd w:val="0"/>
          </w:pPr>
        </w:pPrChange>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pPr>
        <w:widowControl w:val="0"/>
        <w:autoSpaceDE w:val="0"/>
        <w:autoSpaceDN w:val="0"/>
        <w:adjustRightInd w:val="0"/>
        <w:jc w:val="both"/>
        <w:rPr>
          <w:rFonts w:ascii="Book Antiqua" w:hAnsi="Book Antiqua" w:cs="Times"/>
        </w:rPr>
        <w:pPrChange w:id="1423" w:author="Maria Solana Gonzalez" w:date="2017-05-28T20:49:00Z">
          <w:pPr>
            <w:widowControl w:val="0"/>
            <w:autoSpaceDE w:val="0"/>
            <w:autoSpaceDN w:val="0"/>
            <w:adjustRightInd w:val="0"/>
          </w:pPr>
        </w:pPrChange>
      </w:pPr>
      <w:r w:rsidRPr="0091210C">
        <w:rPr>
          <w:rFonts w:ascii="Book Antiqua" w:hAnsi="Book Antiqua" w:cs="Times"/>
        </w:rPr>
        <w:t> </w:t>
      </w:r>
    </w:p>
    <w:p w14:paraId="71016053" w14:textId="77777777" w:rsidR="00F30566" w:rsidRPr="0091210C" w:rsidRDefault="00F30566">
      <w:pPr>
        <w:widowControl w:val="0"/>
        <w:autoSpaceDE w:val="0"/>
        <w:autoSpaceDN w:val="0"/>
        <w:adjustRightInd w:val="0"/>
        <w:jc w:val="both"/>
        <w:rPr>
          <w:rFonts w:ascii="Book Antiqua" w:hAnsi="Book Antiqua" w:cs="Times"/>
        </w:rPr>
        <w:pPrChange w:id="1424" w:author="Maria Solana Gonzalez" w:date="2017-05-28T20:49:00Z">
          <w:pPr>
            <w:widowControl w:val="0"/>
            <w:autoSpaceDE w:val="0"/>
            <w:autoSpaceDN w:val="0"/>
            <w:adjustRightInd w:val="0"/>
          </w:pPr>
        </w:pPrChange>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353A2971" w:rsidR="00F30566" w:rsidRDefault="00F30566">
      <w:pPr>
        <w:pStyle w:val="Ttulo2"/>
        <w:numPr>
          <w:ilvl w:val="1"/>
          <w:numId w:val="36"/>
        </w:numPr>
        <w:rPr>
          <w:ins w:id="1425" w:author="Maria Solana Gonzalez" w:date="2017-05-28T20:50:00Z"/>
          <w:bCs/>
          <w:sz w:val="30"/>
          <w:szCs w:val="28"/>
        </w:rPr>
        <w:pPrChange w:id="1426" w:author="Maria Solana Gonzalez" w:date="2017-05-28T20:51:00Z">
          <w:pPr>
            <w:pStyle w:val="Ttulo2"/>
          </w:pPr>
        </w:pPrChange>
      </w:pPr>
      <w:bookmarkStart w:id="1427" w:name="_Toc483414165"/>
      <w:del w:id="1428" w:author="Maria Solana Gonzalez" w:date="2017-05-28T20:50:00Z">
        <w:r w:rsidRPr="00DE7EEA" w:rsidDel="00154D5D">
          <w:rPr>
            <w:bCs/>
            <w:sz w:val="30"/>
            <w:szCs w:val="28"/>
          </w:rPr>
          <w:delText xml:space="preserve">4.2 </w:delText>
        </w:r>
      </w:del>
      <w:r w:rsidRPr="00DE7EEA">
        <w:rPr>
          <w:bCs/>
          <w:sz w:val="30"/>
          <w:szCs w:val="28"/>
        </w:rPr>
        <w:t>Integridad de imagen JPEG</w:t>
      </w:r>
      <w:bookmarkEnd w:id="1427"/>
    </w:p>
    <w:p w14:paraId="43E7E8E4" w14:textId="77777777" w:rsidR="00154D5D" w:rsidRPr="00154D5D" w:rsidRDefault="00154D5D">
      <w:pPr>
        <w:widowControl w:val="0"/>
        <w:autoSpaceDE w:val="0"/>
        <w:autoSpaceDN w:val="0"/>
        <w:adjustRightInd w:val="0"/>
        <w:jc w:val="both"/>
        <w:rPr>
          <w:ins w:id="1429" w:author="Maria Solana Gonzalez" w:date="2017-05-28T20:50:00Z"/>
          <w:rFonts w:ascii="Book Antiqua" w:hAnsi="Book Antiqua" w:cs="Times"/>
          <w:rPrChange w:id="1430" w:author="Maria Solana Gonzalez" w:date="2017-05-28T20:50:00Z">
            <w:rPr>
              <w:ins w:id="1431" w:author="Maria Solana Gonzalez" w:date="2017-05-28T20:50:00Z"/>
            </w:rPr>
          </w:rPrChange>
        </w:rPr>
        <w:pPrChange w:id="1432" w:author="Maria Solana Gonzalez" w:date="2017-05-28T20:51:00Z">
          <w:pPr>
            <w:pStyle w:val="Prrafodelista"/>
            <w:widowControl w:val="0"/>
            <w:numPr>
              <w:numId w:val="36"/>
            </w:numPr>
            <w:autoSpaceDE w:val="0"/>
            <w:autoSpaceDN w:val="0"/>
            <w:adjustRightInd w:val="0"/>
            <w:ind w:hanging="360"/>
            <w:jc w:val="both"/>
          </w:pPr>
        </w:pPrChange>
      </w:pPr>
      <w:ins w:id="1433" w:author="Maria Solana Gonzalez" w:date="2017-05-28T20:50:00Z">
        <w:r w:rsidRPr="00154D5D">
          <w:rPr>
            <w:rFonts w:ascii="Book Antiqua" w:hAnsi="Book Antiqua" w:cs="Times"/>
            <w:rPrChange w:id="1434" w:author="Maria Solana Gonzalez" w:date="2017-05-28T20:50:00Z">
              <w:rPr/>
            </w:rPrChange>
          </w:rPr>
          <w:t>El campo de investigación de la integridad de la imagen digital se refiere al problema de evaluar si una imagen digital es el resultado de alguna operación de falsificación.</w:t>
        </w:r>
      </w:ins>
    </w:p>
    <w:p w14:paraId="32DE403B" w14:textId="77777777" w:rsidR="00154D5D" w:rsidRPr="00154D5D" w:rsidRDefault="00154D5D">
      <w:pPr>
        <w:widowControl w:val="0"/>
        <w:autoSpaceDE w:val="0"/>
        <w:autoSpaceDN w:val="0"/>
        <w:adjustRightInd w:val="0"/>
        <w:jc w:val="both"/>
        <w:rPr>
          <w:ins w:id="1435" w:author="Maria Solana Gonzalez" w:date="2017-05-28T20:50:00Z"/>
          <w:rFonts w:ascii="Book Antiqua" w:hAnsi="Book Antiqua" w:cs="Times"/>
          <w:rPrChange w:id="1436" w:author="Maria Solana Gonzalez" w:date="2017-05-28T20:50:00Z">
            <w:rPr>
              <w:ins w:id="1437" w:author="Maria Solana Gonzalez" w:date="2017-05-28T20:50:00Z"/>
            </w:rPr>
          </w:rPrChange>
        </w:rPr>
        <w:pPrChange w:id="1438" w:author="Maria Solana Gonzalez" w:date="2017-05-28T20:51:00Z">
          <w:pPr>
            <w:pStyle w:val="Prrafodelista"/>
            <w:widowControl w:val="0"/>
            <w:numPr>
              <w:numId w:val="36"/>
            </w:numPr>
            <w:autoSpaceDE w:val="0"/>
            <w:autoSpaceDN w:val="0"/>
            <w:adjustRightInd w:val="0"/>
            <w:ind w:hanging="360"/>
            <w:jc w:val="both"/>
          </w:pPr>
        </w:pPrChange>
      </w:pPr>
    </w:p>
    <w:p w14:paraId="1352E344" w14:textId="77777777" w:rsidR="00154D5D" w:rsidRPr="00154D5D" w:rsidRDefault="00154D5D">
      <w:pPr>
        <w:widowControl w:val="0"/>
        <w:autoSpaceDE w:val="0"/>
        <w:autoSpaceDN w:val="0"/>
        <w:adjustRightInd w:val="0"/>
        <w:jc w:val="both"/>
        <w:rPr>
          <w:ins w:id="1439" w:author="Maria Solana Gonzalez" w:date="2017-05-28T20:50:00Z"/>
          <w:rFonts w:ascii="Book Antiqua" w:hAnsi="Book Antiqua" w:cs="Times"/>
          <w:rPrChange w:id="1440" w:author="Maria Solana Gonzalez" w:date="2017-05-28T20:50:00Z">
            <w:rPr>
              <w:ins w:id="1441" w:author="Maria Solana Gonzalez" w:date="2017-05-28T20:50:00Z"/>
            </w:rPr>
          </w:rPrChange>
        </w:rPr>
        <w:pPrChange w:id="1442" w:author="Maria Solana Gonzalez" w:date="2017-05-28T20:51:00Z">
          <w:pPr>
            <w:pStyle w:val="Prrafodelista"/>
            <w:widowControl w:val="0"/>
            <w:numPr>
              <w:numId w:val="36"/>
            </w:numPr>
            <w:autoSpaceDE w:val="0"/>
            <w:autoSpaceDN w:val="0"/>
            <w:adjustRightInd w:val="0"/>
            <w:ind w:hanging="360"/>
            <w:jc w:val="both"/>
          </w:pPr>
        </w:pPrChange>
      </w:pPr>
      <w:ins w:id="1443" w:author="Maria Solana Gonzalez" w:date="2017-05-28T20:50:00Z">
        <w:r w:rsidRPr="00154D5D">
          <w:rPr>
            <w:rFonts w:ascii="Book Antiqua" w:hAnsi="Book Antiqua" w:cs="Times"/>
            <w:rPrChange w:id="1444" w:author="Maria Solana Gonzalez" w:date="2017-05-28T20:50:00Z">
              <w:rPr/>
            </w:rPrChange>
          </w:rPr>
          <w:t>Detectar la falsificación de una imagen JPEG puede ser más difícil que para otros formatos porque los pasos de compresión empleados por esta codificación pueden borrar los trazos de falsificación dejados en una imagen alterada.</w:t>
        </w:r>
      </w:ins>
    </w:p>
    <w:p w14:paraId="6DE55448" w14:textId="77777777" w:rsidR="00154D5D" w:rsidRPr="00154D5D" w:rsidRDefault="00154D5D">
      <w:pPr>
        <w:widowControl w:val="0"/>
        <w:autoSpaceDE w:val="0"/>
        <w:autoSpaceDN w:val="0"/>
        <w:adjustRightInd w:val="0"/>
        <w:jc w:val="both"/>
        <w:rPr>
          <w:ins w:id="1445" w:author="Maria Solana Gonzalez" w:date="2017-05-28T20:50:00Z"/>
          <w:rFonts w:ascii="Book Antiqua" w:hAnsi="Book Antiqua" w:cs="Times"/>
          <w:rPrChange w:id="1446" w:author="Maria Solana Gonzalez" w:date="2017-05-28T20:50:00Z">
            <w:rPr>
              <w:ins w:id="1447" w:author="Maria Solana Gonzalez" w:date="2017-05-28T20:50:00Z"/>
            </w:rPr>
          </w:rPrChange>
        </w:rPr>
        <w:pPrChange w:id="1448" w:author="Maria Solana Gonzalez" w:date="2017-05-28T20:51:00Z">
          <w:pPr>
            <w:pStyle w:val="Prrafodelista"/>
            <w:widowControl w:val="0"/>
            <w:numPr>
              <w:numId w:val="36"/>
            </w:numPr>
            <w:autoSpaceDE w:val="0"/>
            <w:autoSpaceDN w:val="0"/>
            <w:adjustRightInd w:val="0"/>
            <w:ind w:hanging="360"/>
            <w:jc w:val="both"/>
          </w:pPr>
        </w:pPrChange>
      </w:pPr>
    </w:p>
    <w:p w14:paraId="11DF5149" w14:textId="77777777" w:rsidR="00154D5D" w:rsidRPr="00154D5D" w:rsidRDefault="00154D5D">
      <w:pPr>
        <w:widowControl w:val="0"/>
        <w:autoSpaceDE w:val="0"/>
        <w:autoSpaceDN w:val="0"/>
        <w:adjustRightInd w:val="0"/>
        <w:jc w:val="both"/>
        <w:rPr>
          <w:ins w:id="1449" w:author="Maria Solana Gonzalez" w:date="2017-05-28T20:50:00Z"/>
          <w:rFonts w:ascii="Book Antiqua" w:hAnsi="Book Antiqua" w:cs="Times"/>
          <w:rPrChange w:id="1450" w:author="Maria Solana Gonzalez" w:date="2017-05-28T20:50:00Z">
            <w:rPr>
              <w:ins w:id="1451" w:author="Maria Solana Gonzalez" w:date="2017-05-28T20:50:00Z"/>
            </w:rPr>
          </w:rPrChange>
        </w:rPr>
        <w:pPrChange w:id="1452" w:author="Maria Solana Gonzalez" w:date="2017-05-28T20:51:00Z">
          <w:pPr>
            <w:pStyle w:val="Prrafodelista"/>
            <w:widowControl w:val="0"/>
            <w:numPr>
              <w:numId w:val="36"/>
            </w:numPr>
            <w:autoSpaceDE w:val="0"/>
            <w:autoSpaceDN w:val="0"/>
            <w:adjustRightInd w:val="0"/>
            <w:ind w:hanging="360"/>
            <w:jc w:val="both"/>
          </w:pPr>
        </w:pPrChange>
      </w:pPr>
      <w:ins w:id="1453" w:author="Maria Solana Gonzalez" w:date="2017-05-28T20:50:00Z">
        <w:r w:rsidRPr="00154D5D">
          <w:rPr>
            <w:rFonts w:ascii="Book Antiqua" w:hAnsi="Book Antiqua" w:cs="Times"/>
            <w:rPrChange w:id="1454" w:author="Maria Solana Gonzalez" w:date="2017-05-28T20:50:00Z">
              <w:rPr/>
            </w:rPrChange>
          </w:rPr>
          <w:t>Las señales introducidas por la compresión JPEG pueden verse como una "marca de agua" inherente para las imágenes comprimidas. Estos artefactos resultan modificados cuando se modifica una imagen JPEG mediante operaciones de falsificación.</w:t>
        </w:r>
      </w:ins>
    </w:p>
    <w:p w14:paraId="3F3E0C33" w14:textId="77777777" w:rsidR="00154D5D" w:rsidRPr="00154D5D" w:rsidRDefault="00154D5D">
      <w:pPr>
        <w:widowControl w:val="0"/>
        <w:autoSpaceDE w:val="0"/>
        <w:autoSpaceDN w:val="0"/>
        <w:adjustRightInd w:val="0"/>
        <w:jc w:val="both"/>
        <w:rPr>
          <w:ins w:id="1455" w:author="Maria Solana Gonzalez" w:date="2017-05-28T20:50:00Z"/>
          <w:rFonts w:ascii="Book Antiqua" w:hAnsi="Book Antiqua" w:cs="Times"/>
          <w:rPrChange w:id="1456" w:author="Maria Solana Gonzalez" w:date="2017-05-28T20:50:00Z">
            <w:rPr>
              <w:ins w:id="1457" w:author="Maria Solana Gonzalez" w:date="2017-05-28T20:50:00Z"/>
            </w:rPr>
          </w:rPrChange>
        </w:rPr>
        <w:pPrChange w:id="1458" w:author="Maria Solana Gonzalez" w:date="2017-05-28T20:51:00Z">
          <w:pPr>
            <w:pStyle w:val="Prrafodelista"/>
            <w:widowControl w:val="0"/>
            <w:numPr>
              <w:numId w:val="36"/>
            </w:numPr>
            <w:autoSpaceDE w:val="0"/>
            <w:autoSpaceDN w:val="0"/>
            <w:adjustRightInd w:val="0"/>
            <w:ind w:hanging="360"/>
            <w:jc w:val="both"/>
          </w:pPr>
        </w:pPrChange>
      </w:pPr>
    </w:p>
    <w:p w14:paraId="6D69A444" w14:textId="4A66E096" w:rsidR="00154D5D" w:rsidRPr="00154D5D" w:rsidDel="005835CA" w:rsidRDefault="00154D5D">
      <w:pPr>
        <w:widowControl w:val="0"/>
        <w:autoSpaceDE w:val="0"/>
        <w:autoSpaceDN w:val="0"/>
        <w:adjustRightInd w:val="0"/>
        <w:jc w:val="both"/>
        <w:rPr>
          <w:del w:id="1459" w:author="Maria Solana Gonzalez" w:date="2017-05-28T20:52:00Z"/>
          <w:rFonts w:cs="Times"/>
          <w:rPrChange w:id="1460" w:author="Maria Solana Gonzalez" w:date="2017-05-28T20:51:00Z">
            <w:rPr>
              <w:del w:id="1461" w:author="Maria Solana Gonzalez" w:date="2017-05-28T20:52:00Z"/>
              <w:bCs/>
              <w:sz w:val="30"/>
              <w:szCs w:val="28"/>
            </w:rPr>
          </w:rPrChange>
        </w:rPr>
        <w:pPrChange w:id="1462" w:author="Maria Solana Gonzalez" w:date="2017-05-28T20:51:00Z">
          <w:pPr>
            <w:pStyle w:val="Ttulo2"/>
          </w:pPr>
        </w:pPrChange>
      </w:pPr>
      <w:ins w:id="1463" w:author="Maria Solana Gonzalez" w:date="2017-05-28T20:50:00Z">
        <w:r w:rsidRPr="00154D5D">
          <w:rPr>
            <w:rFonts w:ascii="Book Antiqua" w:hAnsi="Book Antiqua" w:cs="Times"/>
            <w:rPrChange w:id="1464" w:author="Maria Solana Gonzalez" w:date="2017-05-28T20:50:00Z">
              <w:rPr/>
            </w:rPrChange>
          </w:rPr>
          <w:t>Estos algoritmos utilizan algunas de las propiedades estadísticas de los coeficientes DCT para detectar inconsistencias en los artefactos de bloqueo de una imagen JPEG objetivo.</w:t>
        </w:r>
      </w:ins>
    </w:p>
    <w:p w14:paraId="3302452A" w14:textId="77777777" w:rsidR="00F30566" w:rsidRPr="00DE7EEA" w:rsidRDefault="00F30566">
      <w:pPr>
        <w:widowControl w:val="0"/>
        <w:autoSpaceDE w:val="0"/>
        <w:autoSpaceDN w:val="0"/>
        <w:adjustRightInd w:val="0"/>
        <w:jc w:val="both"/>
        <w:pPrChange w:id="1465" w:author="Maria Solana Gonzalez" w:date="2017-05-28T20:52:00Z">
          <w:pPr>
            <w:pStyle w:val="Ttulo2"/>
          </w:pPr>
        </w:pPrChange>
      </w:pPr>
      <w:bookmarkStart w:id="1466" w:name="_Toc483414166"/>
      <w:del w:id="1467" w:author="Maria Solana Gonzalez" w:date="2017-05-28T20:52:00Z">
        <w:r w:rsidRPr="00DE7EEA" w:rsidDel="005835CA">
          <w:delText>4.3 Otros formatos</w:delText>
        </w:r>
      </w:del>
      <w:bookmarkEnd w:id="1466"/>
    </w:p>
    <w:p w14:paraId="7924350B" w14:textId="338FACE1" w:rsidR="00F30566" w:rsidRDefault="00F30566" w:rsidP="00F30566">
      <w:pPr>
        <w:pStyle w:val="Ttulo2"/>
        <w:rPr>
          <w:ins w:id="1468" w:author="Maria Solana Gonzalez" w:date="2017-05-28T20:52:00Z"/>
          <w:bCs/>
          <w:sz w:val="30"/>
          <w:szCs w:val="28"/>
        </w:rPr>
      </w:pPr>
      <w:bookmarkStart w:id="1469" w:name="_Toc483414167"/>
      <w:r w:rsidRPr="00DE7EEA">
        <w:rPr>
          <w:bCs/>
          <w:sz w:val="30"/>
          <w:szCs w:val="28"/>
        </w:rPr>
        <w:t>4.</w:t>
      </w:r>
      <w:ins w:id="1470" w:author="Maria Solana Gonzalez" w:date="2017-05-28T20:52:00Z">
        <w:r w:rsidR="005835CA">
          <w:rPr>
            <w:bCs/>
            <w:sz w:val="30"/>
            <w:szCs w:val="28"/>
          </w:rPr>
          <w:t xml:space="preserve">3 </w:t>
        </w:r>
      </w:ins>
      <w:del w:id="1471" w:author="Maria Solana Gonzalez" w:date="2017-05-28T20:52:00Z">
        <w:r w:rsidRPr="00DE7EEA" w:rsidDel="005835CA">
          <w:rPr>
            <w:bCs/>
            <w:sz w:val="30"/>
            <w:szCs w:val="28"/>
          </w:rPr>
          <w:delText xml:space="preserve">4 </w:delText>
        </w:r>
      </w:del>
      <w:r w:rsidRPr="00DE7EEA">
        <w:rPr>
          <w:bCs/>
          <w:sz w:val="30"/>
          <w:szCs w:val="28"/>
        </w:rPr>
        <w:t>Técnicas que emplean formato JPEG</w:t>
      </w:r>
      <w:bookmarkEnd w:id="1469"/>
    </w:p>
    <w:p w14:paraId="436F7A31" w14:textId="77777777" w:rsidR="005835CA" w:rsidRDefault="005835CA" w:rsidP="005835CA">
      <w:pPr>
        <w:widowControl w:val="0"/>
        <w:autoSpaceDE w:val="0"/>
        <w:autoSpaceDN w:val="0"/>
        <w:adjustRightInd w:val="0"/>
        <w:jc w:val="both"/>
        <w:rPr>
          <w:ins w:id="1472" w:author="Maria Solana Gonzalez" w:date="2017-05-28T20:52:00Z"/>
          <w:rFonts w:ascii="Book Antiqua" w:hAnsi="Book Antiqua" w:cs="Times"/>
        </w:rPr>
      </w:pPr>
      <w:ins w:id="1473" w:author="Maria Solana Gonzalez" w:date="2017-05-28T20:52:00Z">
        <w:r w:rsidRPr="00186923">
          <w:rPr>
            <w:rFonts w:ascii="Book Antiqua" w:hAnsi="Book Antiqua" w:cs="Times"/>
          </w:rPr>
          <w:t>En [M24] Farid, propuso una t</w:t>
        </w:r>
        <w:r>
          <w:rPr>
            <w:rFonts w:ascii="Book Antiqua" w:hAnsi="Book Antiqua" w:cs="Times"/>
          </w:rPr>
          <w: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ins>
    </w:p>
    <w:p w14:paraId="26AF849E" w14:textId="77777777" w:rsidR="005835CA" w:rsidRDefault="005835CA" w:rsidP="005835CA">
      <w:pPr>
        <w:widowControl w:val="0"/>
        <w:autoSpaceDE w:val="0"/>
        <w:autoSpaceDN w:val="0"/>
        <w:adjustRightInd w:val="0"/>
        <w:jc w:val="both"/>
        <w:rPr>
          <w:ins w:id="1474" w:author="Maria Solana Gonzalez" w:date="2017-05-28T20:52:00Z"/>
          <w:rFonts w:ascii="Book Antiqua" w:hAnsi="Book Antiqua" w:cs="Times"/>
        </w:rPr>
      </w:pPr>
    </w:p>
    <w:p w14:paraId="367F5A92" w14:textId="77777777" w:rsidR="005835CA" w:rsidRDefault="005835CA" w:rsidP="005835CA">
      <w:pPr>
        <w:widowControl w:val="0"/>
        <w:autoSpaceDE w:val="0"/>
        <w:autoSpaceDN w:val="0"/>
        <w:adjustRightInd w:val="0"/>
        <w:jc w:val="both"/>
        <w:rPr>
          <w:ins w:id="1475" w:author="Maria Solana Gonzalez" w:date="2017-05-28T20:52:00Z"/>
          <w:rFonts w:ascii="Book Antiqua" w:hAnsi="Book Antiqua" w:cs="Times"/>
        </w:rPr>
      </w:pPr>
      <w:ins w:id="1476" w:author="Maria Solana Gonzalez" w:date="2017-05-28T20:52:00Z">
        <w:r>
          <w:rPr>
            <w:rFonts w:ascii="Book Antiqua" w:hAnsi="Book Antiqua" w:cs="Times"/>
          </w:rPr>
          <w:t xml:space="preserve">Jen-Chun Lee en [M25] expone el hecho de que si la mayoría de las imágenes </w:t>
        </w:r>
        <w:r>
          <w:rPr>
            <w:rFonts w:ascii="Book Antiqua" w:hAnsi="Book Antiqua" w:cs="Times"/>
          </w:rPr>
          <w:lastRenderedPageBreak/>
          <w:t xml:space="preserve">manipuladas se almacena en formato JPEG significa que el algoritmo de detección de falsificaciones de imágenes propuesto debe ser capaz de hacer frente a las falsificaciones comunes asociadas a este tipo de compresión. </w:t>
        </w:r>
      </w:ins>
    </w:p>
    <w:p w14:paraId="4EC25D38" w14:textId="77777777" w:rsidR="005835CA" w:rsidRDefault="005835CA" w:rsidP="005835CA">
      <w:pPr>
        <w:widowControl w:val="0"/>
        <w:autoSpaceDE w:val="0"/>
        <w:autoSpaceDN w:val="0"/>
        <w:adjustRightInd w:val="0"/>
        <w:jc w:val="both"/>
        <w:rPr>
          <w:ins w:id="1477" w:author="Maria Solana Gonzalez" w:date="2017-05-28T20:52:00Z"/>
          <w:rFonts w:ascii="Book Antiqua" w:hAnsi="Book Antiqua" w:cs="Times"/>
        </w:rPr>
      </w:pPr>
      <w:ins w:id="1478" w:author="Maria Solana Gonzalez" w:date="2017-05-28T20:52:00Z">
        <w:r>
          <w:rPr>
            <w:rFonts w:ascii="Book Antiqua" w:hAnsi="Book Antiqua" w:cs="Times"/>
          </w:rPr>
          <w:t>Para ello emplearon dos conjuntos (</w:t>
        </w:r>
        <w:r w:rsidRPr="00F81893">
          <w:rPr>
            <w:rFonts w:ascii="Book Antiqua" w:hAnsi="Book Antiqua" w:cs="Courier New"/>
            <w:color w:val="212121"/>
            <w:lang w:eastAsia="es-ES_tradnl"/>
          </w:rPr>
          <w:t>CoMoFoD</w:t>
        </w:r>
        <w:r>
          <w:rPr>
            <w:rFonts w:ascii="Book Antiqua" w:hAnsi="Book Antiqua" w:cs="Courier New"/>
            <w:color w:val="212121"/>
            <w:lang w:eastAsia="es-ES_tradnl"/>
          </w:rPr>
          <w:t>, Manipulación de imágenes)</w:t>
        </w:r>
        <w:r>
          <w:rPr>
            <w:rFonts w:ascii="Book Antiqua" w:hAnsi="Book Antiqua" w:cs="Times"/>
          </w:rPr>
          <w:t xml:space="preserve">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ins>
    </w:p>
    <w:p w14:paraId="117F0071" w14:textId="77777777" w:rsidR="005835CA" w:rsidRDefault="005835CA" w:rsidP="005835CA">
      <w:pPr>
        <w:widowControl w:val="0"/>
        <w:autoSpaceDE w:val="0"/>
        <w:autoSpaceDN w:val="0"/>
        <w:adjustRightInd w:val="0"/>
        <w:jc w:val="both"/>
        <w:rPr>
          <w:ins w:id="1479" w:author="Maria Solana Gonzalez" w:date="2017-05-28T20:52:00Z"/>
          <w:rFonts w:ascii="Book Antiqua" w:hAnsi="Book Antiqua" w:cs="Times"/>
        </w:rPr>
      </w:pPr>
    </w:p>
    <w:p w14:paraId="5040B362" w14:textId="77777777" w:rsidR="005835CA" w:rsidRDefault="005835CA" w:rsidP="005835CA">
      <w:pPr>
        <w:widowControl w:val="0"/>
        <w:autoSpaceDE w:val="0"/>
        <w:autoSpaceDN w:val="0"/>
        <w:adjustRightInd w:val="0"/>
        <w:jc w:val="both"/>
        <w:rPr>
          <w:ins w:id="1480" w:author="Maria Solana Gonzalez" w:date="2017-05-28T20:52:00Z"/>
          <w:rFonts w:ascii="Book Antiqua" w:hAnsi="Book Antiqua" w:cs="Times"/>
        </w:rPr>
      </w:pPr>
      <w:ins w:id="1481" w:author="Maria Solana Gonzalez" w:date="2017-05-28T20:52:00Z">
        <w:r>
          <w:rPr>
            <w:rFonts w:ascii="Book Antiqua" w:hAnsi="Book Antiqua" w:cs="Times"/>
          </w:rPr>
          <w:t>En [M26] comentan que Zuo et al. en [M27]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primario, el método propuesto en [M27] puede funcionar bien. Sin embargo, basándose en las sugerencias de los autores en [M27] deja de ser eficaz cuando la imagen está compuesta de dos imágenes sin comprimir y las regiones manipuladas no se someten a operaciones geométricas.</w:t>
        </w:r>
      </w:ins>
    </w:p>
    <w:p w14:paraId="5D2EA99D" w14:textId="77777777" w:rsidR="005835CA" w:rsidRDefault="005835CA" w:rsidP="005835CA">
      <w:pPr>
        <w:widowControl w:val="0"/>
        <w:autoSpaceDE w:val="0"/>
        <w:autoSpaceDN w:val="0"/>
        <w:adjustRightInd w:val="0"/>
        <w:jc w:val="both"/>
        <w:rPr>
          <w:ins w:id="1482" w:author="Maria Solana Gonzalez" w:date="2017-05-28T20:52:00Z"/>
          <w:rFonts w:ascii="Book Antiqua" w:hAnsi="Book Antiqua" w:cs="Times"/>
        </w:rPr>
      </w:pPr>
    </w:p>
    <w:p w14:paraId="622DE544" w14:textId="77777777" w:rsidR="005835CA" w:rsidRPr="0021181C" w:rsidRDefault="005835CA" w:rsidP="005835CA">
      <w:pPr>
        <w:jc w:val="both"/>
        <w:rPr>
          <w:ins w:id="1483" w:author="Maria Solana Gonzalez" w:date="2017-05-28T20:52:00Z"/>
          <w:rFonts w:ascii="Book Antiqua" w:hAnsi="Book Antiqua"/>
        </w:rPr>
      </w:pPr>
      <w:ins w:id="1484" w:author="Maria Solana Gonzalez" w:date="2017-05-28T20:52:00Z">
        <w:r>
          <w:rPr>
            <w:rFonts w:ascii="Book Antiqua" w:hAnsi="Book Antiqua" w:cs="Times"/>
          </w:rPr>
          <w:t xml:space="preserve">Continuando con el algoritmo que se propone en [M26], se construyó un dataset de imágenes compuesto por 50 imágenes con doble compresión JPEG. En este conjunto de datos, hay una imagen destino comprimida en JPEG con factor de calidad QF1, y la imagen compuesta comprimida con factor de calidad QF2, donde QF1 = [50,60,70,80,90] y QF2 =[50,60,70,80]. Los resultados experimentales mostraron </w:t>
        </w:r>
        <w:r w:rsidRPr="0021181C">
          <w:rPr>
            <w:rFonts w:ascii="Book Antiqua" w:hAnsi="Book Antiqua"/>
          </w:rPr>
          <w:t>que la detección de manipulación propuesta tiene un buen desempeño en la factibilidad de la compresión JPEG.</w:t>
        </w:r>
      </w:ins>
    </w:p>
    <w:p w14:paraId="15C15DDD" w14:textId="77777777" w:rsidR="005835CA" w:rsidRDefault="005835CA" w:rsidP="005835CA">
      <w:pPr>
        <w:jc w:val="both"/>
        <w:rPr>
          <w:ins w:id="1485" w:author="Maria Solana Gonzalez" w:date="2017-05-28T20:52:00Z"/>
          <w:rFonts w:ascii="Book Antiqua" w:hAnsi="Book Antiqua"/>
        </w:rPr>
      </w:pPr>
      <w:ins w:id="1486" w:author="Maria Solana Gonzalez" w:date="2017-05-28T20:52:00Z">
        <w:r>
          <w:rPr>
            <w:rFonts w:ascii="Book Antiqua" w:hAnsi="Book Antiqua"/>
          </w:rPr>
          <w:t>No obstante, s</w:t>
        </w:r>
        <w:r w:rsidRPr="0021181C">
          <w:rPr>
            <w:rFonts w:ascii="Book Antiqua" w:hAnsi="Book Antiqua"/>
          </w:rPr>
          <w:t xml:space="preserve">e utilizaron dos métodos de última generación, el método de detección de manipulación </w:t>
        </w:r>
        <w:r>
          <w:rPr>
            <w:rFonts w:ascii="Book Antiqua" w:hAnsi="Book Antiqua"/>
          </w:rPr>
          <w:t>basado en la compresión JPEG [M28</w:t>
        </w:r>
        <w:r w:rsidRPr="0021181C">
          <w:rPr>
            <w:rFonts w:ascii="Book Antiqua" w:hAnsi="Book Antiqua"/>
          </w:rPr>
          <w:t>] y el método de detección de alteraciones basadas en el mapa de probabilida</w:t>
        </w:r>
        <w:r>
          <w:rPr>
            <w:rFonts w:ascii="Book Antiqua" w:hAnsi="Book Antiqua"/>
          </w:rPr>
          <w:t>d posterior en bloque (BPPM) [M29</w:t>
        </w:r>
        <w:r w:rsidRPr="0021181C">
          <w:rPr>
            <w:rFonts w:ascii="Book Antiqua" w:hAnsi="Book Antiqua"/>
          </w:rPr>
          <w:t>]</w:t>
        </w:r>
        <w:r>
          <w:rPr>
            <w:rFonts w:ascii="Book Antiqua" w:hAnsi="Book Antiqua"/>
          </w:rPr>
          <w:t xml:space="preserve"> para c</w:t>
        </w:r>
        <w:r w:rsidRPr="00FE39A0">
          <w:rPr>
            <w:rFonts w:ascii="Book Antiqua" w:hAnsi="Book Antiqua"/>
          </w:rPr>
          <w:t>omparar con el método propuesto para evaluar el rendimiento en JPEG de datos de compresión.</w:t>
        </w:r>
      </w:ins>
    </w:p>
    <w:p w14:paraId="363A99F0" w14:textId="77777777" w:rsidR="005835CA" w:rsidRDefault="005835CA" w:rsidP="005835CA">
      <w:pPr>
        <w:jc w:val="both"/>
        <w:rPr>
          <w:ins w:id="1487" w:author="Maria Solana Gonzalez" w:date="2017-05-28T20:52:00Z"/>
          <w:rFonts w:ascii="Book Antiqua" w:hAnsi="Book Antiqua"/>
        </w:rPr>
      </w:pPr>
    </w:p>
    <w:p w14:paraId="01305DF0" w14:textId="77777777" w:rsidR="005835CA" w:rsidRDefault="005835CA" w:rsidP="005835CA">
      <w:pPr>
        <w:jc w:val="both"/>
        <w:rPr>
          <w:ins w:id="1488" w:author="Maria Solana Gonzalez" w:date="2017-05-28T20:52:00Z"/>
          <w:rFonts w:ascii="Book Antiqua" w:hAnsi="Book Antiqua"/>
        </w:rPr>
      </w:pPr>
      <w:ins w:id="1489" w:author="Maria Solana Gonzalez" w:date="2017-05-28T20:52:00Z">
        <w:r w:rsidRPr="00FE39A0">
          <w:rPr>
            <w:rFonts w:ascii="Book Antiqua" w:hAnsi="Book Antiqua"/>
          </w:rPr>
          <w:lastRenderedPageBreak/>
          <w:t xml:space="preserve">Los resultados experimentales </w:t>
        </w:r>
        <w:r>
          <w:rPr>
            <w:rFonts w:ascii="Book Antiqua" w:hAnsi="Book Antiqua"/>
          </w:rPr>
          <w:t xml:space="preserve">para [M28] </w:t>
        </w:r>
        <w:r w:rsidRPr="00FE39A0">
          <w:rPr>
            <w:rFonts w:ascii="Book Antiqua" w:hAnsi="Book Antiqua"/>
          </w:rPr>
          <w:t>muestran que las regiones manipuladas no se detectan con precisión. Además, la identificación de las imágenes manipuladas debe ser decidida manualmente por el usuario porque la regla de identificación n</w:t>
        </w:r>
        <w:r>
          <w:rPr>
            <w:rFonts w:ascii="Book Antiqua" w:hAnsi="Book Antiqua"/>
          </w:rPr>
          <w:t>o fue dada</w:t>
        </w:r>
        <w:r w:rsidRPr="00FE39A0">
          <w:rPr>
            <w:rFonts w:ascii="Book Antiqua" w:hAnsi="Book Antiqua"/>
          </w:rPr>
          <w:t>.</w:t>
        </w:r>
      </w:ins>
    </w:p>
    <w:p w14:paraId="37907A2F" w14:textId="77777777" w:rsidR="005835CA" w:rsidRDefault="005835CA" w:rsidP="005835CA">
      <w:pPr>
        <w:jc w:val="both"/>
        <w:rPr>
          <w:ins w:id="1490" w:author="Maria Solana Gonzalez" w:date="2017-05-28T20:52:00Z"/>
          <w:rFonts w:ascii="Book Antiqua" w:hAnsi="Book Antiqua"/>
        </w:rPr>
      </w:pPr>
    </w:p>
    <w:p w14:paraId="3CAC272E" w14:textId="77777777" w:rsidR="005835CA" w:rsidRDefault="005835CA" w:rsidP="005835CA">
      <w:pPr>
        <w:jc w:val="both"/>
        <w:rPr>
          <w:ins w:id="1491" w:author="Maria Solana Gonzalez" w:date="2017-05-28T20:52:00Z"/>
          <w:rFonts w:ascii="Book Antiqua" w:hAnsi="Book Antiqua"/>
        </w:rPr>
      </w:pPr>
      <w:ins w:id="1492" w:author="Maria Solana Gonzalez" w:date="2017-05-28T20:52:00Z">
        <w:r w:rsidRPr="00FE39A0">
          <w:rPr>
            <w:rFonts w:ascii="Book Antiqua" w:hAnsi="Book Antiqua"/>
          </w:rPr>
          <w:t>En el dataset de compresión JPEG, el método de detección de</w:t>
        </w:r>
        <w:r>
          <w:rPr>
            <w:rFonts w:ascii="Book Antiqua" w:hAnsi="Book Antiqua"/>
          </w:rPr>
          <w:t xml:space="preserve"> manipulación basado en BPPM [M29</w:t>
        </w:r>
        <w:r w:rsidRPr="00FE39A0">
          <w:rPr>
            <w:rFonts w:ascii="Book Antiqua" w:hAnsi="Book Antiqua"/>
          </w:rPr>
          <w:t>] hace que la detección de manipulación no sea correcta para</w:t>
        </w:r>
        <w:r>
          <w:rPr>
            <w:rFonts w:ascii="Book Antiqua" w:hAnsi="Book Antiqua"/>
          </w:rPr>
          <w:t xml:space="preserve"> todas las imágenes manipuladas d</w:t>
        </w:r>
        <w:r w:rsidRPr="00FE39A0">
          <w:rPr>
            <w:rFonts w:ascii="Book Antiqua" w:hAnsi="Book Antiqua"/>
          </w:rPr>
          <w:t xml:space="preserve">ebido a que la región alterada no está dentro del 30% -70% de la imagen compuesta en el dataset, </w:t>
        </w:r>
        <w:r>
          <w:rPr>
            <w:rFonts w:ascii="Book Antiqua" w:hAnsi="Book Antiqua"/>
          </w:rPr>
          <w:t xml:space="preserve">por lo que </w:t>
        </w:r>
        <w:r w:rsidRPr="00FE39A0">
          <w:rPr>
            <w:rFonts w:ascii="Book Antiqua" w:hAnsi="Book Antiqua"/>
          </w:rPr>
          <w:t xml:space="preserve">la capacidad de detección del método de detección de manipulación basado en BPPM es ineficaz </w:t>
        </w:r>
        <w:r>
          <w:rPr>
            <w:rFonts w:ascii="Book Antiqua" w:hAnsi="Book Antiqua"/>
          </w:rPr>
          <w:t>para</w:t>
        </w:r>
        <w:r w:rsidRPr="00FE39A0">
          <w:rPr>
            <w:rFonts w:ascii="Book Antiqua" w:hAnsi="Book Antiqua"/>
          </w:rPr>
          <w:t xml:space="preserve"> el dataset de compresión JPEG.</w:t>
        </w:r>
      </w:ins>
    </w:p>
    <w:p w14:paraId="3367E74E" w14:textId="77777777" w:rsidR="005835CA" w:rsidRDefault="005835CA" w:rsidP="005835CA">
      <w:pPr>
        <w:jc w:val="both"/>
        <w:rPr>
          <w:ins w:id="1493" w:author="Maria Solana Gonzalez" w:date="2017-05-28T20:52:00Z"/>
          <w:rFonts w:ascii="Book Antiqua" w:hAnsi="Book Antiqua"/>
        </w:rPr>
      </w:pPr>
    </w:p>
    <w:p w14:paraId="29E7FA06" w14:textId="34215BC6" w:rsidR="005835CA" w:rsidRPr="005835CA" w:rsidRDefault="005835CA">
      <w:pPr>
        <w:rPr>
          <w:rPrChange w:id="1494" w:author="Maria Solana Gonzalez" w:date="2017-05-28T20:52:00Z">
            <w:rPr>
              <w:bCs/>
              <w:sz w:val="30"/>
              <w:szCs w:val="28"/>
            </w:rPr>
          </w:rPrChange>
        </w:rPr>
        <w:pPrChange w:id="1495" w:author="Maria Solana Gonzalez" w:date="2017-05-28T20:52:00Z">
          <w:pPr>
            <w:pStyle w:val="Ttulo2"/>
          </w:pPr>
        </w:pPrChange>
      </w:pPr>
      <w:ins w:id="1496" w:author="Maria Solana Gonzalez" w:date="2017-05-28T20:52:00Z">
        <w:r>
          <w:rPr>
            <w:rFonts w:ascii="Book Antiqua" w:hAnsi="Book Antiqua"/>
          </w:rPr>
          <w:t>Para finalizar, e</w:t>
        </w:r>
        <w:r w:rsidRPr="00FE39A0">
          <w:rPr>
            <w:rFonts w:ascii="Book Antiqua" w:hAnsi="Book Antiqua"/>
          </w:rPr>
          <w:t xml:space="preserve">n comparación con los métodos de detección de manipulación </w:t>
        </w:r>
        <w:r>
          <w:rPr>
            <w:rFonts w:ascii="Book Antiqua" w:hAnsi="Book Antiqua"/>
          </w:rPr>
          <w:t>basada en la compresión JPEG [M27,M28</w:t>
        </w:r>
        <w:r w:rsidRPr="00FE39A0">
          <w:rPr>
            <w:rFonts w:ascii="Book Antiqua" w:hAnsi="Book Antiqua"/>
          </w:rPr>
          <w:t>,</w:t>
        </w:r>
        <w:r>
          <w:rPr>
            <w:rFonts w:ascii="Book Antiqua" w:hAnsi="Book Antiqua"/>
          </w:rPr>
          <w:t>M29</w:t>
        </w:r>
        <w:r w:rsidRPr="00FE39A0">
          <w:rPr>
            <w:rFonts w:ascii="Book Antiqua" w:hAnsi="Book Antiqua"/>
          </w:rPr>
          <w:t>], los resultados experimentales muestran que la propuesta</w:t>
        </w:r>
        <w:r>
          <w:rPr>
            <w:rFonts w:ascii="Book Antiqua" w:hAnsi="Book Antiqua"/>
          </w:rPr>
          <w:t xml:space="preserve"> de [M26] p</w:t>
        </w:r>
        <w:r w:rsidRPr="00FE39A0">
          <w:rPr>
            <w:rFonts w:ascii="Book Antiqua" w:hAnsi="Book Antiqua"/>
          </w:rPr>
          <w:t>uede funcionar bien sin la limitación de los factores de calidad en la compresión JPEG para las imágenes objetivo y compuestas.</w:t>
        </w:r>
        <w:r>
          <w:rPr>
            <w:rFonts w:ascii="Book Antiqua" w:hAnsi="Book Antiqua"/>
          </w:rPr>
          <w:t xml:space="preserve"> </w:t>
        </w:r>
        <w:r w:rsidRPr="00FE39A0">
          <w:rPr>
            <w:rFonts w:ascii="Book Antiqua" w:hAnsi="Book Antiqua"/>
          </w:rPr>
          <w:t>Los resultados experimentales muestran que el método propuesto supera los métodos de</w:t>
        </w:r>
        <w:r>
          <w:rPr>
            <w:rFonts w:ascii="Book Antiqua" w:hAnsi="Book Antiqua"/>
          </w:rPr>
          <w:t xml:space="preserve"> [M28, M29].</w:t>
        </w:r>
      </w:ins>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E64B63" w:rsidDel="00AE5C11" w:rsidRDefault="00156A1D">
      <w:pPr>
        <w:pStyle w:val="Bibliografa1"/>
        <w:rPr>
          <w:del w:id="1497" w:author="Pablo Blanco Peris" w:date="2017-05-24T17:20:00Z"/>
          <w:rFonts w:ascii="Book Antiqua" w:hAnsi="Book Antiqua"/>
          <w:rPrChange w:id="1498" w:author="Pablo Blanco Peris" w:date="2017-05-28T13:38:00Z">
            <w:rPr>
              <w:del w:id="1499"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500" w:author="Pablo Blanco Peris" w:date="2017-05-24T17:20:00Z">
        <w:r w:rsidR="00843D83" w:rsidRPr="00E64B63" w:rsidDel="00AE5C11">
          <w:rPr>
            <w:rFonts w:ascii="Book Antiqua" w:hAnsi="Book Antiqua"/>
            <w:rPrChange w:id="1501" w:author="Pablo Blanco Peris" w:date="2017-05-28T13:38:00Z">
              <w:rPr/>
            </w:rPrChange>
          </w:rPr>
          <w:delText>[1]</w:delText>
        </w:r>
        <w:r w:rsidR="00843D83" w:rsidRPr="00E64B63" w:rsidDel="00AE5C11">
          <w:rPr>
            <w:rFonts w:ascii="Book Antiqua" w:hAnsi="Book Antiqua"/>
            <w:rPrChange w:id="1502" w:author="Pablo Blanco Peris" w:date="2017-05-28T13:38:00Z">
              <w:rPr/>
            </w:rPrChange>
          </w:rPr>
          <w:tab/>
          <w:delText>M. A. R. García, «Análisis forense en imágenes digitales», 2009.</w:delText>
        </w:r>
      </w:del>
    </w:p>
    <w:p w14:paraId="58EAD503" w14:textId="2D336475" w:rsidR="00843D83" w:rsidRPr="00E64B63" w:rsidDel="00AE5C11" w:rsidRDefault="00843D83">
      <w:pPr>
        <w:pStyle w:val="Bibliografa1"/>
        <w:rPr>
          <w:del w:id="1503" w:author="Pablo Blanco Peris" w:date="2017-05-24T17:20:00Z"/>
          <w:rFonts w:ascii="Book Antiqua" w:hAnsi="Book Antiqua"/>
          <w:rPrChange w:id="1504" w:author="Pablo Blanco Peris" w:date="2017-05-28T13:38:00Z">
            <w:rPr>
              <w:del w:id="1505" w:author="Pablo Blanco Peris" w:date="2017-05-24T17:20:00Z"/>
            </w:rPr>
          </w:rPrChange>
        </w:rPr>
      </w:pPr>
      <w:del w:id="1506" w:author="Pablo Blanco Peris" w:date="2017-05-24T17:20:00Z">
        <w:r w:rsidRPr="00E64B63" w:rsidDel="00AE5C11">
          <w:rPr>
            <w:rFonts w:ascii="Book Antiqua" w:hAnsi="Book Antiqua"/>
            <w:rPrChange w:id="1507" w:author="Pablo Blanco Peris" w:date="2017-05-28T13:38:00Z">
              <w:rPr/>
            </w:rPrChange>
          </w:rPr>
          <w:delText>[2]</w:delText>
        </w:r>
        <w:r w:rsidRPr="00E64B63" w:rsidDel="00AE5C11">
          <w:rPr>
            <w:rFonts w:ascii="Book Antiqua" w:hAnsi="Book Antiqua"/>
            <w:rPrChange w:id="1508" w:author="Pablo Blanco Peris" w:date="2017-05-28T13:38:00Z">
              <w:rPr/>
            </w:rPrChange>
          </w:rPr>
          <w:tab/>
          <w:delText xml:space="preserve">Q. Liu </w:delText>
        </w:r>
        <w:r w:rsidRPr="00E64B63" w:rsidDel="00AE5C11">
          <w:rPr>
            <w:rFonts w:ascii="Book Antiqua" w:hAnsi="Book Antiqua"/>
            <w:i/>
            <w:rPrChange w:id="1509" w:author="Pablo Blanco Peris" w:date="2017-05-28T13:38:00Z">
              <w:rPr>
                <w:i/>
              </w:rPr>
            </w:rPrChange>
          </w:rPr>
          <w:delText>et al.</w:delText>
        </w:r>
        <w:r w:rsidRPr="00E64B63" w:rsidDel="00AE5C11">
          <w:rPr>
            <w:rFonts w:ascii="Book Antiqua" w:hAnsi="Book Antiqua"/>
            <w:rPrChange w:id="1510" w:author="Pablo Blanco Peris" w:date="2017-05-28T13:38:00Z">
              <w:rPr/>
            </w:rPrChange>
          </w:rPr>
          <w:delText xml:space="preserve">, «Detection of JPEG double compression and identification of smartphone image source and post-capture manipulation», </w:delText>
        </w:r>
        <w:r w:rsidRPr="00E64B63" w:rsidDel="00AE5C11">
          <w:rPr>
            <w:rFonts w:ascii="Book Antiqua" w:hAnsi="Book Antiqua"/>
            <w:i/>
            <w:rPrChange w:id="1511" w:author="Pablo Blanco Peris" w:date="2017-05-28T13:38:00Z">
              <w:rPr>
                <w:i/>
              </w:rPr>
            </w:rPrChange>
          </w:rPr>
          <w:delText>Appl. Intell.</w:delText>
        </w:r>
        <w:r w:rsidRPr="00E64B63" w:rsidDel="00AE5C11">
          <w:rPr>
            <w:rFonts w:ascii="Book Antiqua" w:hAnsi="Book Antiqua"/>
            <w:rPrChange w:id="1512" w:author="Pablo Blanco Peris" w:date="2017-05-28T13:38:00Z">
              <w:rPr/>
            </w:rPrChange>
          </w:rPr>
          <w:delText>, vol. 39, n.</w:delText>
        </w:r>
        <w:r w:rsidRPr="00E64B63" w:rsidDel="00AE5C11">
          <w:rPr>
            <w:rFonts w:ascii="Book Antiqua" w:hAnsi="Book Antiqua"/>
            <w:vertAlign w:val="superscript"/>
            <w:rPrChange w:id="1513" w:author="Pablo Blanco Peris" w:date="2017-05-28T13:38:00Z">
              <w:rPr>
                <w:vertAlign w:val="superscript"/>
              </w:rPr>
            </w:rPrChange>
          </w:rPr>
          <w:delText>o</w:delText>
        </w:r>
        <w:r w:rsidRPr="00E64B63" w:rsidDel="00AE5C11">
          <w:rPr>
            <w:rFonts w:ascii="Book Antiqua" w:hAnsi="Book Antiqua"/>
            <w:rPrChange w:id="1514" w:author="Pablo Blanco Peris" w:date="2017-05-28T13:38:00Z">
              <w:rPr/>
            </w:rPrChange>
          </w:rPr>
          <w:delText xml:space="preserve"> 4, pp. 705-726, 2013.</w:delText>
        </w:r>
      </w:del>
    </w:p>
    <w:p w14:paraId="43FAB0C7" w14:textId="1241C3FA" w:rsidR="00843D83" w:rsidRPr="00E64B63" w:rsidDel="00AE5C11" w:rsidRDefault="00843D83">
      <w:pPr>
        <w:pStyle w:val="Bibliografa1"/>
        <w:rPr>
          <w:del w:id="1515" w:author="Pablo Blanco Peris" w:date="2017-05-24T17:20:00Z"/>
          <w:rFonts w:ascii="Book Antiqua" w:hAnsi="Book Antiqua"/>
          <w:rPrChange w:id="1516" w:author="Pablo Blanco Peris" w:date="2017-05-28T13:38:00Z">
            <w:rPr>
              <w:del w:id="1517" w:author="Pablo Blanco Peris" w:date="2017-05-24T17:20:00Z"/>
            </w:rPr>
          </w:rPrChange>
        </w:rPr>
      </w:pPr>
      <w:del w:id="1518" w:author="Pablo Blanco Peris" w:date="2017-05-24T17:20:00Z">
        <w:r w:rsidRPr="00E64B63" w:rsidDel="00AE5C11">
          <w:rPr>
            <w:rFonts w:ascii="Book Antiqua" w:hAnsi="Book Antiqua"/>
            <w:rPrChange w:id="1519" w:author="Pablo Blanco Peris" w:date="2017-05-28T13:38:00Z">
              <w:rPr/>
            </w:rPrChange>
          </w:rPr>
          <w:delText>[3]</w:delText>
        </w:r>
        <w:r w:rsidRPr="00E64B63" w:rsidDel="00AE5C11">
          <w:rPr>
            <w:rFonts w:ascii="Book Antiqua" w:hAnsi="Book Antiqua"/>
            <w:rPrChange w:id="1520" w:author="Pablo Blanco Peris" w:date="2017-05-28T13:38:00Z">
              <w:rPr/>
            </w:rPrChange>
          </w:rPr>
          <w:tab/>
          <w:delText xml:space="preserve">M. Boutell y J. Luo, «Beyond Pixels: Exploiting Camera Metadata for Photo Classification», </w:delText>
        </w:r>
        <w:r w:rsidRPr="00E64B63" w:rsidDel="00AE5C11">
          <w:rPr>
            <w:rFonts w:ascii="Book Antiqua" w:hAnsi="Book Antiqua"/>
            <w:i/>
            <w:rPrChange w:id="1521" w:author="Pablo Blanco Peris" w:date="2017-05-28T13:38:00Z">
              <w:rPr>
                <w:i/>
              </w:rPr>
            </w:rPrChange>
          </w:rPr>
          <w:delText>Pattern Recogn</w:delText>
        </w:r>
        <w:r w:rsidRPr="00E64B63" w:rsidDel="00AE5C11">
          <w:rPr>
            <w:rFonts w:ascii="Book Antiqua" w:hAnsi="Book Antiqua"/>
            <w:rPrChange w:id="1522" w:author="Pablo Blanco Peris" w:date="2017-05-28T13:38:00Z">
              <w:rPr/>
            </w:rPrChange>
          </w:rPr>
          <w:delText>, vol. 38, n.</w:delText>
        </w:r>
        <w:r w:rsidRPr="00E64B63" w:rsidDel="00AE5C11">
          <w:rPr>
            <w:rFonts w:ascii="Book Antiqua" w:hAnsi="Book Antiqua"/>
            <w:vertAlign w:val="superscript"/>
            <w:rPrChange w:id="1523" w:author="Pablo Blanco Peris" w:date="2017-05-28T13:38:00Z">
              <w:rPr>
                <w:vertAlign w:val="superscript"/>
              </w:rPr>
            </w:rPrChange>
          </w:rPr>
          <w:delText>o</w:delText>
        </w:r>
        <w:r w:rsidRPr="00E64B63" w:rsidDel="00AE5C11">
          <w:rPr>
            <w:rFonts w:ascii="Book Antiqua" w:hAnsi="Book Antiqua"/>
            <w:rPrChange w:id="1524" w:author="Pablo Blanco Peris" w:date="2017-05-28T13:38:00Z">
              <w:rPr/>
            </w:rPrChange>
          </w:rPr>
          <w:delText xml:space="preserve"> 6, pp. 935–946, jun. 2005.</w:delText>
        </w:r>
      </w:del>
    </w:p>
    <w:p w14:paraId="035C9039" w14:textId="706DCB42" w:rsidR="00843D83" w:rsidRPr="00E64B63" w:rsidDel="00AE5C11" w:rsidRDefault="00843D83">
      <w:pPr>
        <w:pStyle w:val="Bibliografa1"/>
        <w:rPr>
          <w:del w:id="1525" w:author="Pablo Blanco Peris" w:date="2017-05-24T17:20:00Z"/>
          <w:rFonts w:ascii="Book Antiqua" w:hAnsi="Book Antiqua"/>
          <w:rPrChange w:id="1526" w:author="Pablo Blanco Peris" w:date="2017-05-28T13:38:00Z">
            <w:rPr>
              <w:del w:id="1527" w:author="Pablo Blanco Peris" w:date="2017-05-24T17:20:00Z"/>
            </w:rPr>
          </w:rPrChange>
        </w:rPr>
      </w:pPr>
      <w:del w:id="1528" w:author="Pablo Blanco Peris" w:date="2017-05-24T17:20:00Z">
        <w:r w:rsidRPr="00E64B63" w:rsidDel="00AE5C11">
          <w:rPr>
            <w:rFonts w:ascii="Book Antiqua" w:hAnsi="Book Antiqua"/>
            <w:rPrChange w:id="1529" w:author="Pablo Blanco Peris" w:date="2017-05-28T13:38:00Z">
              <w:rPr/>
            </w:rPrChange>
          </w:rPr>
          <w:delText>[4]</w:delText>
        </w:r>
        <w:r w:rsidRPr="00E64B63" w:rsidDel="00AE5C11">
          <w:rPr>
            <w:rFonts w:ascii="Book Antiqua" w:hAnsi="Book Antiqua"/>
            <w:rPrChange w:id="1530" w:author="Pablo Blanco Peris" w:date="2017-05-28T13:38:00Z">
              <w:rPr/>
            </w:rPrChange>
          </w:rPr>
          <w:tab/>
          <w:delText xml:space="preserve">C. L. Lai y Y. S. Chen, </w:delText>
        </w:r>
        <w:r w:rsidRPr="00E64B63" w:rsidDel="00AE5C11">
          <w:rPr>
            <w:rFonts w:ascii="Book Antiqua" w:hAnsi="Book Antiqua"/>
            <w:i/>
            <w:rPrChange w:id="1531" w:author="Pablo Blanco Peris" w:date="2017-05-28T13:38:00Z">
              <w:rPr>
                <w:i/>
              </w:rPr>
            </w:rPrChange>
          </w:rPr>
          <w:delText>2009 Int. Conf. Mach. Learn. Cybern.</w:delText>
        </w:r>
        <w:r w:rsidRPr="00E64B63" w:rsidDel="00AE5C11">
          <w:rPr>
            <w:rFonts w:ascii="Book Antiqua" w:hAnsi="Book Antiqua"/>
            <w:rPrChange w:id="1532" w:author="Pablo Blanco Peris" w:date="2017-05-28T13:38:00Z">
              <w:rPr/>
            </w:rPrChange>
          </w:rPr>
          <w:delText>, vol. 5, pp. 2991–2998, jul. 2009.</w:delText>
        </w:r>
      </w:del>
    </w:p>
    <w:p w14:paraId="11158A97" w14:textId="2EA04A0C" w:rsidR="00843D83" w:rsidRPr="00E64B63" w:rsidDel="00AE5C11" w:rsidRDefault="00843D83">
      <w:pPr>
        <w:pStyle w:val="Bibliografa1"/>
        <w:rPr>
          <w:del w:id="1533" w:author="Pablo Blanco Peris" w:date="2017-05-24T17:20:00Z"/>
          <w:rFonts w:ascii="Book Antiqua" w:hAnsi="Book Antiqua"/>
          <w:rPrChange w:id="1534" w:author="Pablo Blanco Peris" w:date="2017-05-28T13:38:00Z">
            <w:rPr>
              <w:del w:id="1535" w:author="Pablo Blanco Peris" w:date="2017-05-24T17:20:00Z"/>
            </w:rPr>
          </w:rPrChange>
        </w:rPr>
      </w:pPr>
      <w:del w:id="1536" w:author="Pablo Blanco Peris" w:date="2017-05-24T17:20:00Z">
        <w:r w:rsidRPr="00E64B63" w:rsidDel="00AE5C11">
          <w:rPr>
            <w:rFonts w:ascii="Book Antiqua" w:hAnsi="Book Antiqua"/>
            <w:rPrChange w:id="1537" w:author="Pablo Blanco Peris" w:date="2017-05-28T13:38:00Z">
              <w:rPr/>
            </w:rPrChange>
          </w:rPr>
          <w:delText>[5]</w:delText>
        </w:r>
        <w:r w:rsidRPr="00E64B63" w:rsidDel="00AE5C11">
          <w:rPr>
            <w:rFonts w:ascii="Book Antiqua" w:hAnsi="Book Antiqua"/>
            <w:rPrChange w:id="1538" w:author="Pablo Blanco Peris" w:date="2017-05-28T13:38:00Z">
              <w:rPr/>
            </w:rPrChange>
          </w:rPr>
          <w:tab/>
          <w:delText xml:space="preserve">M. A. Qureshi y M. Deriche, «A bibliography of pixel-based blind image forgery detection techniques», </w:delText>
        </w:r>
        <w:r w:rsidRPr="00E64B63" w:rsidDel="00AE5C11">
          <w:rPr>
            <w:rFonts w:ascii="Book Antiqua" w:hAnsi="Book Antiqua"/>
            <w:i/>
            <w:rPrChange w:id="1539" w:author="Pablo Blanco Peris" w:date="2017-05-28T13:38:00Z">
              <w:rPr>
                <w:i/>
              </w:rPr>
            </w:rPrChange>
          </w:rPr>
          <w:delText>Signal Process. Image Commun.</w:delText>
        </w:r>
        <w:r w:rsidRPr="00E64B63" w:rsidDel="00AE5C11">
          <w:rPr>
            <w:rFonts w:ascii="Book Antiqua" w:hAnsi="Book Antiqua"/>
            <w:rPrChange w:id="1540" w:author="Pablo Blanco Peris" w:date="2017-05-28T13:38:00Z">
              <w:rPr/>
            </w:rPrChange>
          </w:rPr>
          <w:delText>, vol. 39, Part A, pp. 46-74, nov. 2015.</w:delText>
        </w:r>
      </w:del>
    </w:p>
    <w:p w14:paraId="027278F5" w14:textId="596883C9" w:rsidR="00843D83" w:rsidRPr="00E64B63" w:rsidDel="00AE5C11" w:rsidRDefault="00843D83">
      <w:pPr>
        <w:pStyle w:val="Bibliografa1"/>
        <w:rPr>
          <w:del w:id="1541" w:author="Pablo Blanco Peris" w:date="2017-05-24T17:20:00Z"/>
          <w:rFonts w:ascii="Book Antiqua" w:hAnsi="Book Antiqua"/>
          <w:rPrChange w:id="1542" w:author="Pablo Blanco Peris" w:date="2017-05-28T13:38:00Z">
            <w:rPr>
              <w:del w:id="1543" w:author="Pablo Blanco Peris" w:date="2017-05-24T17:20:00Z"/>
            </w:rPr>
          </w:rPrChange>
        </w:rPr>
      </w:pPr>
      <w:del w:id="1544" w:author="Pablo Blanco Peris" w:date="2017-05-24T17:20:00Z">
        <w:r w:rsidRPr="00E64B63" w:rsidDel="00AE5C11">
          <w:rPr>
            <w:rFonts w:ascii="Book Antiqua" w:hAnsi="Book Antiqua"/>
            <w:rPrChange w:id="1545" w:author="Pablo Blanco Peris" w:date="2017-05-28T13:38:00Z">
              <w:rPr/>
            </w:rPrChange>
          </w:rPr>
          <w:delText>[6]</w:delText>
        </w:r>
        <w:r w:rsidRPr="00E64B63" w:rsidDel="00AE5C11">
          <w:rPr>
            <w:rFonts w:ascii="Book Antiqua" w:hAnsi="Book Antiqua"/>
            <w:rPrChange w:id="1546" w:author="Pablo Blanco Peris" w:date="2017-05-28T13:38:00Z">
              <w:rPr/>
            </w:rPrChange>
          </w:rPr>
          <w:tab/>
          <w:delText xml:space="preserve">H. Huang, W. Guo, y Y. Zhang, «Detection of Copy-Move Forgery in Digital Images Using SIFT Algorithm», en </w:delText>
        </w:r>
        <w:r w:rsidRPr="00E64B63" w:rsidDel="00AE5C11">
          <w:rPr>
            <w:rFonts w:ascii="Book Antiqua" w:hAnsi="Book Antiqua"/>
            <w:i/>
            <w:rPrChange w:id="1547" w:author="Pablo Blanco Peris" w:date="2017-05-28T13:38:00Z">
              <w:rPr>
                <w:i/>
              </w:rPr>
            </w:rPrChange>
          </w:rPr>
          <w:delText>2008 IEEE Pacific-Asia Workshop on Computational Intelligence and Industrial Application</w:delText>
        </w:r>
        <w:r w:rsidRPr="00E64B63" w:rsidDel="00AE5C11">
          <w:rPr>
            <w:rFonts w:ascii="Book Antiqua" w:hAnsi="Book Antiqua"/>
            <w:rPrChange w:id="1548" w:author="Pablo Blanco Peris" w:date="2017-05-28T13:38:00Z">
              <w:rPr/>
            </w:rPrChange>
          </w:rPr>
          <w:delText>, 2008, vol. 2, pp. 272-276.</w:delText>
        </w:r>
      </w:del>
    </w:p>
    <w:p w14:paraId="7C970805" w14:textId="3A5A3A59" w:rsidR="00843D83" w:rsidRPr="00E64B63" w:rsidDel="00AE5C11" w:rsidRDefault="00843D83">
      <w:pPr>
        <w:pStyle w:val="Bibliografa1"/>
        <w:rPr>
          <w:del w:id="1549" w:author="Pablo Blanco Peris" w:date="2017-05-24T17:20:00Z"/>
          <w:rFonts w:ascii="Book Antiqua" w:hAnsi="Book Antiqua"/>
          <w:rPrChange w:id="1550" w:author="Pablo Blanco Peris" w:date="2017-05-28T13:38:00Z">
            <w:rPr>
              <w:del w:id="1551" w:author="Pablo Blanco Peris" w:date="2017-05-24T17:20:00Z"/>
            </w:rPr>
          </w:rPrChange>
        </w:rPr>
      </w:pPr>
      <w:del w:id="1552" w:author="Pablo Blanco Peris" w:date="2017-05-24T17:20:00Z">
        <w:r w:rsidRPr="00E64B63" w:rsidDel="00AE5C11">
          <w:rPr>
            <w:rFonts w:ascii="Book Antiqua" w:hAnsi="Book Antiqua"/>
            <w:rPrChange w:id="1553" w:author="Pablo Blanco Peris" w:date="2017-05-28T13:38:00Z">
              <w:rPr/>
            </w:rPrChange>
          </w:rPr>
          <w:delText>[7]</w:delText>
        </w:r>
        <w:r w:rsidRPr="00E64B63" w:rsidDel="00AE5C11">
          <w:rPr>
            <w:rFonts w:ascii="Book Antiqua" w:hAnsi="Book Antiqua"/>
            <w:rPrChange w:id="1554" w:author="Pablo Blanco Peris" w:date="2017-05-28T13:38:00Z">
              <w:rPr/>
            </w:rPrChange>
          </w:rPr>
          <w:tab/>
          <w:delText xml:space="preserve">J.-C. Lee, «Copy-move image forgery detection based on Gabor magnitude», </w:delText>
        </w:r>
        <w:r w:rsidRPr="00E64B63" w:rsidDel="00AE5C11">
          <w:rPr>
            <w:rFonts w:ascii="Book Antiqua" w:hAnsi="Book Antiqua"/>
            <w:i/>
            <w:rPrChange w:id="1555" w:author="Pablo Blanco Peris" w:date="2017-05-28T13:38:00Z">
              <w:rPr>
                <w:i/>
              </w:rPr>
            </w:rPrChange>
          </w:rPr>
          <w:delText>J. Vis. Commun. Image Represent.</w:delText>
        </w:r>
        <w:r w:rsidRPr="00E64B63" w:rsidDel="00AE5C11">
          <w:rPr>
            <w:rFonts w:ascii="Book Antiqua" w:hAnsi="Book Antiqua"/>
            <w:rPrChange w:id="1556" w:author="Pablo Blanco Peris" w:date="2017-05-28T13:38:00Z">
              <w:rPr/>
            </w:rPrChange>
          </w:rPr>
          <w:delText>, vol. 31, pp. 320-334, 2015.</w:delText>
        </w:r>
      </w:del>
    </w:p>
    <w:p w14:paraId="491BB0CA" w14:textId="327D28EC" w:rsidR="00843D83" w:rsidRPr="00E64B63" w:rsidDel="00AE5C11" w:rsidRDefault="00843D83">
      <w:pPr>
        <w:pStyle w:val="Bibliografa1"/>
        <w:rPr>
          <w:del w:id="1557" w:author="Pablo Blanco Peris" w:date="2017-05-24T17:20:00Z"/>
          <w:rFonts w:ascii="Book Antiqua" w:hAnsi="Book Antiqua"/>
          <w:rPrChange w:id="1558" w:author="Pablo Blanco Peris" w:date="2017-05-28T13:38:00Z">
            <w:rPr>
              <w:del w:id="1559" w:author="Pablo Blanco Peris" w:date="2017-05-24T17:20:00Z"/>
            </w:rPr>
          </w:rPrChange>
        </w:rPr>
      </w:pPr>
      <w:del w:id="1560" w:author="Pablo Blanco Peris" w:date="2017-05-24T17:20:00Z">
        <w:r w:rsidRPr="00E64B63" w:rsidDel="00AE5C11">
          <w:rPr>
            <w:rFonts w:ascii="Book Antiqua" w:hAnsi="Book Antiqua"/>
            <w:rPrChange w:id="1561" w:author="Pablo Blanco Peris" w:date="2017-05-28T13:38:00Z">
              <w:rPr/>
            </w:rPrChange>
          </w:rPr>
          <w:delText>[8]</w:delText>
        </w:r>
        <w:r w:rsidRPr="00E64B63" w:rsidDel="00AE5C11">
          <w:rPr>
            <w:rFonts w:ascii="Book Antiqua" w:hAnsi="Book Antiqua"/>
            <w:rPrChange w:id="1562" w:author="Pablo Blanco Peris" w:date="2017-05-28T13:38:00Z">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563" w:author="Pablo Blanco Peris" w:date="2017-05-28T13:38:00Z"/>
          <w:rFonts w:ascii="Book Antiqua" w:hAnsi="Book Antiqua"/>
          <w:rPrChange w:id="1564" w:author="Pablo Blanco Peris" w:date="2017-05-28T13:38:00Z">
            <w:rPr>
              <w:ins w:id="1565" w:author="Pablo Blanco Peris" w:date="2017-05-28T13:38:00Z"/>
            </w:rPr>
          </w:rPrChange>
        </w:rPr>
      </w:pPr>
      <w:ins w:id="1566" w:author="Pablo Blanco Peris" w:date="2017-05-28T13:38:00Z">
        <w:r w:rsidRPr="00E64B63">
          <w:rPr>
            <w:rFonts w:ascii="Book Antiqua" w:hAnsi="Book Antiqua"/>
            <w:rPrChange w:id="1567" w:author="Pablo Blanco Peris" w:date="2017-05-28T13:38:00Z">
              <w:rPr/>
            </w:rPrChange>
          </w:rPr>
          <w:t>[1]</w:t>
        </w:r>
        <w:r w:rsidRPr="00E64B63">
          <w:rPr>
            <w:rFonts w:ascii="Book Antiqua" w:hAnsi="Book Antiqua"/>
            <w:rPrChange w:id="1568"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569" w:author="Pablo Blanco Peris" w:date="2017-05-28T13:38:00Z"/>
          <w:rFonts w:ascii="Book Antiqua" w:hAnsi="Book Antiqua"/>
          <w:rPrChange w:id="1570" w:author="Pablo Blanco Peris" w:date="2017-05-28T13:38:00Z">
            <w:rPr>
              <w:ins w:id="1571" w:author="Pablo Blanco Peris" w:date="2017-05-28T13:38:00Z"/>
            </w:rPr>
          </w:rPrChange>
        </w:rPr>
      </w:pPr>
      <w:ins w:id="1572" w:author="Pablo Blanco Peris" w:date="2017-05-28T13:38:00Z">
        <w:r w:rsidRPr="00E64B63">
          <w:rPr>
            <w:rFonts w:ascii="Book Antiqua" w:hAnsi="Book Antiqua"/>
            <w:rPrChange w:id="1573" w:author="Pablo Blanco Peris" w:date="2017-05-28T13:38:00Z">
              <w:rPr/>
            </w:rPrChange>
          </w:rPr>
          <w:t>[2]</w:t>
        </w:r>
        <w:r w:rsidRPr="00E64B63">
          <w:rPr>
            <w:rFonts w:ascii="Book Antiqua" w:hAnsi="Book Antiqua"/>
            <w:rPrChange w:id="1574" w:author="Pablo Blanco Peris" w:date="2017-05-28T13:38:00Z">
              <w:rPr/>
            </w:rPrChange>
          </w:rPr>
          <w:tab/>
          <w:t xml:space="preserve">Q. Liu </w:t>
        </w:r>
        <w:r w:rsidRPr="00E64B63">
          <w:rPr>
            <w:rFonts w:ascii="Book Antiqua" w:hAnsi="Book Antiqua"/>
            <w:i/>
            <w:iCs/>
            <w:rPrChange w:id="1575" w:author="Pablo Blanco Peris" w:date="2017-05-28T13:38:00Z">
              <w:rPr>
                <w:i/>
                <w:iCs/>
              </w:rPr>
            </w:rPrChange>
          </w:rPr>
          <w:t>et al.</w:t>
        </w:r>
        <w:r w:rsidRPr="00E64B63">
          <w:rPr>
            <w:rFonts w:ascii="Book Antiqua" w:hAnsi="Book Antiqua"/>
            <w:rPrChange w:id="1576"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577" w:author="Pablo Blanco Peris" w:date="2017-05-28T13:38:00Z">
              <w:rPr>
                <w:i/>
                <w:iCs/>
              </w:rPr>
            </w:rPrChange>
          </w:rPr>
          <w:t>Appl. Intell.</w:t>
        </w:r>
        <w:r w:rsidRPr="00E64B63">
          <w:rPr>
            <w:rFonts w:ascii="Book Antiqua" w:hAnsi="Book Antiqua"/>
            <w:rPrChange w:id="1578" w:author="Pablo Blanco Peris" w:date="2017-05-28T13:38:00Z">
              <w:rPr/>
            </w:rPrChange>
          </w:rPr>
          <w:t>, vol. 39, n.</w:t>
        </w:r>
        <w:r w:rsidRPr="00E64B63">
          <w:rPr>
            <w:rFonts w:ascii="Book Antiqua" w:hAnsi="Book Antiqua"/>
            <w:vertAlign w:val="superscript"/>
            <w:rPrChange w:id="1579" w:author="Pablo Blanco Peris" w:date="2017-05-28T13:38:00Z">
              <w:rPr>
                <w:vertAlign w:val="superscript"/>
              </w:rPr>
            </w:rPrChange>
          </w:rPr>
          <w:t>o</w:t>
        </w:r>
        <w:r w:rsidRPr="00E64B63">
          <w:rPr>
            <w:rFonts w:ascii="Book Antiqua" w:hAnsi="Book Antiqua"/>
            <w:rPrChange w:id="1580"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581" w:author="Pablo Blanco Peris" w:date="2017-05-28T13:38:00Z"/>
          <w:rFonts w:ascii="Book Antiqua" w:hAnsi="Book Antiqua"/>
          <w:rPrChange w:id="1582" w:author="Pablo Blanco Peris" w:date="2017-05-28T13:38:00Z">
            <w:rPr>
              <w:ins w:id="1583" w:author="Pablo Blanco Peris" w:date="2017-05-28T13:38:00Z"/>
            </w:rPr>
          </w:rPrChange>
        </w:rPr>
      </w:pPr>
      <w:ins w:id="1584" w:author="Pablo Blanco Peris" w:date="2017-05-28T13:38:00Z">
        <w:r w:rsidRPr="00E64B63">
          <w:rPr>
            <w:rFonts w:ascii="Book Antiqua" w:hAnsi="Book Antiqua"/>
            <w:rPrChange w:id="1585" w:author="Pablo Blanco Peris" w:date="2017-05-28T13:38:00Z">
              <w:rPr/>
            </w:rPrChange>
          </w:rPr>
          <w:t>[3]</w:t>
        </w:r>
        <w:r w:rsidRPr="00E64B63">
          <w:rPr>
            <w:rFonts w:ascii="Book Antiqua" w:hAnsi="Book Antiqua"/>
            <w:rPrChange w:id="1586" w:author="Pablo Blanco Peris" w:date="2017-05-28T13:38:00Z">
              <w:rPr/>
            </w:rPrChange>
          </w:rPr>
          <w:tab/>
          <w:t xml:space="preserve">M. Boutell y J. Luo, «Beyond Pixels: Exploiting Camera Metadata for Photo Classification», </w:t>
        </w:r>
        <w:r w:rsidRPr="00E64B63">
          <w:rPr>
            <w:rFonts w:ascii="Book Antiqua" w:hAnsi="Book Antiqua"/>
            <w:i/>
            <w:iCs/>
            <w:rPrChange w:id="1587" w:author="Pablo Blanco Peris" w:date="2017-05-28T13:38:00Z">
              <w:rPr>
                <w:i/>
                <w:iCs/>
              </w:rPr>
            </w:rPrChange>
          </w:rPr>
          <w:t>Pattern Recogn</w:t>
        </w:r>
        <w:r w:rsidRPr="00E64B63">
          <w:rPr>
            <w:rFonts w:ascii="Book Antiqua" w:hAnsi="Book Antiqua"/>
            <w:rPrChange w:id="1588" w:author="Pablo Blanco Peris" w:date="2017-05-28T13:38:00Z">
              <w:rPr/>
            </w:rPrChange>
          </w:rPr>
          <w:t>, vol. 38, n.</w:t>
        </w:r>
        <w:r w:rsidRPr="00E64B63">
          <w:rPr>
            <w:rFonts w:ascii="Book Antiqua" w:hAnsi="Book Antiqua"/>
            <w:vertAlign w:val="superscript"/>
            <w:rPrChange w:id="1589" w:author="Pablo Blanco Peris" w:date="2017-05-28T13:38:00Z">
              <w:rPr>
                <w:vertAlign w:val="superscript"/>
              </w:rPr>
            </w:rPrChange>
          </w:rPr>
          <w:t>o</w:t>
        </w:r>
        <w:r w:rsidRPr="00E64B63">
          <w:rPr>
            <w:rFonts w:ascii="Book Antiqua" w:hAnsi="Book Antiqua"/>
            <w:rPrChange w:id="1590"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591" w:author="Pablo Blanco Peris" w:date="2017-05-28T13:38:00Z"/>
          <w:rFonts w:ascii="Book Antiqua" w:hAnsi="Book Antiqua"/>
          <w:rPrChange w:id="1592" w:author="Pablo Blanco Peris" w:date="2017-05-28T13:38:00Z">
            <w:rPr>
              <w:ins w:id="1593" w:author="Pablo Blanco Peris" w:date="2017-05-28T13:38:00Z"/>
            </w:rPr>
          </w:rPrChange>
        </w:rPr>
      </w:pPr>
      <w:ins w:id="1594" w:author="Pablo Blanco Peris" w:date="2017-05-28T13:38:00Z">
        <w:r w:rsidRPr="00E64B63">
          <w:rPr>
            <w:rFonts w:ascii="Book Antiqua" w:hAnsi="Book Antiqua"/>
            <w:rPrChange w:id="1595" w:author="Pablo Blanco Peris" w:date="2017-05-28T13:38:00Z">
              <w:rPr/>
            </w:rPrChange>
          </w:rPr>
          <w:t>[4]</w:t>
        </w:r>
        <w:r w:rsidRPr="00E64B63">
          <w:rPr>
            <w:rFonts w:ascii="Book Antiqua" w:hAnsi="Book Antiqua"/>
            <w:rPrChange w:id="1596" w:author="Pablo Blanco Peris" w:date="2017-05-28T13:38:00Z">
              <w:rPr/>
            </w:rPrChange>
          </w:rPr>
          <w:tab/>
          <w:t xml:space="preserve">C. L. Lai y Y. S. Chen, </w:t>
        </w:r>
        <w:r w:rsidRPr="00E64B63">
          <w:rPr>
            <w:rFonts w:ascii="Book Antiqua" w:hAnsi="Book Antiqua"/>
            <w:i/>
            <w:iCs/>
            <w:rPrChange w:id="1597" w:author="Pablo Blanco Peris" w:date="2017-05-28T13:38:00Z">
              <w:rPr>
                <w:i/>
                <w:iCs/>
              </w:rPr>
            </w:rPrChange>
          </w:rPr>
          <w:t>2009 Int. Conf. Mach. Learn. Cybern.</w:t>
        </w:r>
        <w:r w:rsidRPr="00E64B63">
          <w:rPr>
            <w:rFonts w:ascii="Book Antiqua" w:hAnsi="Book Antiqua"/>
            <w:rPrChange w:id="1598"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599" w:author="Pablo Blanco Peris" w:date="2017-05-28T13:38:00Z"/>
          <w:rFonts w:ascii="Book Antiqua" w:hAnsi="Book Antiqua"/>
          <w:rPrChange w:id="1600" w:author="Pablo Blanco Peris" w:date="2017-05-28T13:38:00Z">
            <w:rPr>
              <w:ins w:id="1601" w:author="Pablo Blanco Peris" w:date="2017-05-28T13:38:00Z"/>
            </w:rPr>
          </w:rPrChange>
        </w:rPr>
      </w:pPr>
      <w:ins w:id="1602" w:author="Pablo Blanco Peris" w:date="2017-05-28T13:38:00Z">
        <w:r w:rsidRPr="00E64B63">
          <w:rPr>
            <w:rFonts w:ascii="Book Antiqua" w:hAnsi="Book Antiqua"/>
            <w:rPrChange w:id="1603" w:author="Pablo Blanco Peris" w:date="2017-05-28T13:38:00Z">
              <w:rPr/>
            </w:rPrChange>
          </w:rPr>
          <w:t>[5]</w:t>
        </w:r>
        <w:r w:rsidRPr="00E64B63">
          <w:rPr>
            <w:rFonts w:ascii="Book Antiqua" w:hAnsi="Book Antiqua"/>
            <w:rPrChange w:id="1604"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605" w:author="Pablo Blanco Peris" w:date="2017-05-28T13:38:00Z">
              <w:rPr>
                <w:i/>
                <w:iCs/>
              </w:rPr>
            </w:rPrChange>
          </w:rPr>
          <w:t>Signal Process. Image Commun.</w:t>
        </w:r>
        <w:r w:rsidRPr="00E64B63">
          <w:rPr>
            <w:rFonts w:ascii="Book Antiqua" w:hAnsi="Book Antiqua"/>
            <w:rPrChange w:id="1606"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607" w:author="Pablo Blanco Peris" w:date="2017-05-28T13:38:00Z"/>
          <w:rFonts w:ascii="Book Antiqua" w:hAnsi="Book Antiqua"/>
          <w:rPrChange w:id="1608" w:author="Pablo Blanco Peris" w:date="2017-05-28T13:38:00Z">
            <w:rPr>
              <w:ins w:id="1609" w:author="Pablo Blanco Peris" w:date="2017-05-28T13:38:00Z"/>
            </w:rPr>
          </w:rPrChange>
        </w:rPr>
      </w:pPr>
      <w:ins w:id="1610" w:author="Pablo Blanco Peris" w:date="2017-05-28T13:38:00Z">
        <w:r w:rsidRPr="00E64B63">
          <w:rPr>
            <w:rFonts w:ascii="Book Antiqua" w:hAnsi="Book Antiqua"/>
            <w:rPrChange w:id="1611" w:author="Pablo Blanco Peris" w:date="2017-05-28T13:38:00Z">
              <w:rPr/>
            </w:rPrChange>
          </w:rPr>
          <w:t>[6]</w:t>
        </w:r>
        <w:r w:rsidRPr="00E64B63">
          <w:rPr>
            <w:rFonts w:ascii="Book Antiqua" w:hAnsi="Book Antiqua"/>
            <w:rPrChange w:id="1612" w:author="Pablo Blanco Peris" w:date="2017-05-28T13:38:00Z">
              <w:rPr/>
            </w:rPrChange>
          </w:rPr>
          <w:tab/>
          <w:t xml:space="preserve">J.-C. Lee, «Copy-move image forgery detection based on Gabor magnitude», </w:t>
        </w:r>
        <w:r w:rsidRPr="00E64B63">
          <w:rPr>
            <w:rFonts w:ascii="Book Antiqua" w:hAnsi="Book Antiqua"/>
            <w:i/>
            <w:iCs/>
            <w:rPrChange w:id="1613" w:author="Pablo Blanco Peris" w:date="2017-05-28T13:38:00Z">
              <w:rPr>
                <w:i/>
                <w:iCs/>
              </w:rPr>
            </w:rPrChange>
          </w:rPr>
          <w:t>J. Vis. Commun. Image Represent.</w:t>
        </w:r>
        <w:r w:rsidRPr="00E64B63">
          <w:rPr>
            <w:rFonts w:ascii="Book Antiqua" w:hAnsi="Book Antiqua"/>
            <w:rPrChange w:id="1614"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615" w:author="Pablo Blanco Peris" w:date="2017-05-28T13:38:00Z"/>
          <w:rFonts w:ascii="Book Antiqua" w:hAnsi="Book Antiqua"/>
          <w:rPrChange w:id="1616" w:author="Pablo Blanco Peris" w:date="2017-05-28T13:38:00Z">
            <w:rPr>
              <w:ins w:id="1617" w:author="Pablo Blanco Peris" w:date="2017-05-28T13:38:00Z"/>
            </w:rPr>
          </w:rPrChange>
        </w:rPr>
      </w:pPr>
      <w:ins w:id="1618" w:author="Pablo Blanco Peris" w:date="2017-05-28T13:38:00Z">
        <w:r w:rsidRPr="00E64B63">
          <w:rPr>
            <w:rFonts w:ascii="Book Antiqua" w:hAnsi="Book Antiqua"/>
            <w:rPrChange w:id="1619" w:author="Pablo Blanco Peris" w:date="2017-05-28T13:38:00Z">
              <w:rPr/>
            </w:rPrChange>
          </w:rPr>
          <w:t>[7]</w:t>
        </w:r>
        <w:r w:rsidRPr="00E64B63">
          <w:rPr>
            <w:rFonts w:ascii="Book Antiqua" w:hAnsi="Book Antiqua"/>
            <w:rPrChange w:id="1620"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621" w:author="Pablo Blanco Peris" w:date="2017-05-28T13:38:00Z">
              <w:rPr>
                <w:i/>
                <w:iCs/>
              </w:rPr>
            </w:rPrChange>
          </w:rPr>
          <w:t>2008 IEEE Pacific-Asia Workshop on Computational Intelligence and Industrial Application</w:t>
        </w:r>
        <w:r w:rsidRPr="00E64B63">
          <w:rPr>
            <w:rFonts w:ascii="Book Antiqua" w:hAnsi="Book Antiqua"/>
            <w:rPrChange w:id="1622"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623" w:author="Pablo Blanco Peris" w:date="2017-05-28T13:38:00Z"/>
          <w:rFonts w:ascii="Book Antiqua" w:hAnsi="Book Antiqua"/>
          <w:rPrChange w:id="1624" w:author="Pablo Blanco Peris" w:date="2017-05-28T13:38:00Z">
            <w:rPr>
              <w:ins w:id="1625" w:author="Pablo Blanco Peris" w:date="2017-05-28T13:38:00Z"/>
            </w:rPr>
          </w:rPrChange>
        </w:rPr>
      </w:pPr>
      <w:ins w:id="1626" w:author="Pablo Blanco Peris" w:date="2017-05-28T13:38:00Z">
        <w:r w:rsidRPr="00E64B63">
          <w:rPr>
            <w:rFonts w:ascii="Book Antiqua" w:hAnsi="Book Antiqua"/>
            <w:rPrChange w:id="1627" w:author="Pablo Blanco Peris" w:date="2017-05-28T13:38:00Z">
              <w:rPr/>
            </w:rPrChange>
          </w:rPr>
          <w:t>[8]</w:t>
        </w:r>
        <w:r w:rsidRPr="00E64B63">
          <w:rPr>
            <w:rFonts w:ascii="Book Antiqua" w:hAnsi="Book Antiqua"/>
            <w:rPrChange w:id="1628" w:author="Pablo Blanco Peris" w:date="2017-05-28T13:38:00Z">
              <w:rPr/>
            </w:rPrChange>
          </w:rPr>
          <w:tab/>
          <w:t xml:space="preserve">«Image splicing detection based on Markov features in {QDCT} domain», </w:t>
        </w:r>
        <w:r w:rsidRPr="00E64B63">
          <w:rPr>
            <w:rFonts w:ascii="Book Antiqua" w:hAnsi="Book Antiqua"/>
            <w:i/>
            <w:iCs/>
            <w:rPrChange w:id="1629" w:author="Pablo Blanco Peris" w:date="2017-05-28T13:38:00Z">
              <w:rPr>
                <w:i/>
                <w:iCs/>
              </w:rPr>
            </w:rPrChange>
          </w:rPr>
          <w:t>Neurocomputing</w:t>
        </w:r>
        <w:r w:rsidRPr="00E64B63">
          <w:rPr>
            <w:rFonts w:ascii="Book Antiqua" w:hAnsi="Book Antiqua"/>
            <w:rPrChange w:id="1630"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631" w:author="Pablo Blanco Peris" w:date="2017-05-28T13:38:00Z"/>
          <w:rFonts w:ascii="Book Antiqua" w:hAnsi="Book Antiqua"/>
          <w:rPrChange w:id="1632" w:author="Pablo Blanco Peris" w:date="2017-05-28T13:38:00Z">
            <w:rPr>
              <w:ins w:id="1633" w:author="Pablo Blanco Peris" w:date="2017-05-28T13:38:00Z"/>
            </w:rPr>
          </w:rPrChange>
        </w:rPr>
      </w:pPr>
      <w:ins w:id="1634" w:author="Pablo Blanco Peris" w:date="2017-05-28T13:38:00Z">
        <w:r w:rsidRPr="00E64B63">
          <w:rPr>
            <w:rFonts w:ascii="Book Antiqua" w:hAnsi="Book Antiqua"/>
            <w:rPrChange w:id="1635" w:author="Pablo Blanco Peris" w:date="2017-05-28T13:38:00Z">
              <w:rPr/>
            </w:rPrChange>
          </w:rPr>
          <w:t>[9]</w:t>
        </w:r>
        <w:r w:rsidRPr="00E64B63">
          <w:rPr>
            <w:rFonts w:ascii="Book Antiqua" w:hAnsi="Book Antiqua"/>
            <w:rPrChange w:id="1636"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53"/>
      <w:headerReference w:type="default" r:id="rId54"/>
      <w:footerReference w:type="default" r:id="rId55"/>
      <w:headerReference w:type="first" r:id="rId56"/>
      <w:footerReference w:type="first" r:id="rId5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33438F" w:rsidRDefault="0033438F">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1A8E6D" w14:textId="77777777" w:rsidR="00AE485D" w:rsidRDefault="00AE485D">
      <w:r>
        <w:separator/>
      </w:r>
    </w:p>
    <w:p w14:paraId="24D6DDDE" w14:textId="77777777" w:rsidR="00AE485D" w:rsidRDefault="00AE485D"/>
  </w:endnote>
  <w:endnote w:type="continuationSeparator" w:id="0">
    <w:p w14:paraId="3E741A2B" w14:textId="77777777" w:rsidR="00AE485D" w:rsidRDefault="00AE485D">
      <w:r>
        <w:continuationSeparator/>
      </w:r>
    </w:p>
    <w:p w14:paraId="071CB8E5" w14:textId="77777777" w:rsidR="00AE485D" w:rsidRDefault="00AE48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33438F" w:rsidRDefault="0033438F"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33438F" w:rsidRDefault="0033438F"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035A0">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EndPr/>
    <w:sdtContent>
      <w:p w14:paraId="08C89C22" w14:textId="77777777" w:rsidR="0033438F" w:rsidRPr="00996B5C" w:rsidRDefault="0033438F"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035A0">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33438F" w:rsidRDefault="0033438F">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EndPr/>
    <w:sdtContent>
      <w:p w14:paraId="3E5758EA" w14:textId="77777777" w:rsidR="0033438F" w:rsidRPr="00996B5C" w:rsidRDefault="0033438F"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4035A0">
          <w:rPr>
            <w:noProof/>
          </w:rPr>
          <w:t>34</w:t>
        </w:r>
        <w:r w:rsidRPr="00996B5C">
          <w:rPr>
            <w:noProof/>
          </w:rPr>
          <w:fldChar w:fldCharType="end"/>
        </w:r>
      </w:p>
    </w:sdtContent>
  </w:sdt>
  <w:p w14:paraId="6212064A" w14:textId="77777777" w:rsidR="0033438F" w:rsidRDefault="0033438F"/>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33438F" w:rsidRDefault="0033438F">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33438F" w:rsidRDefault="0033438F"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33438F" w:rsidRDefault="0033438F"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035A0">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33438F" w:rsidRDefault="0033438F"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035A0">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33438F" w:rsidRDefault="0033438F"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33438F" w:rsidRDefault="0033438F"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4035A0">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33438F" w:rsidRDefault="0033438F"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33438F" w:rsidRDefault="0033438F"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4035A0">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18E95" w14:textId="77777777" w:rsidR="00AE485D" w:rsidRDefault="00AE485D">
      <w:r>
        <w:separator/>
      </w:r>
    </w:p>
    <w:p w14:paraId="7667D114" w14:textId="77777777" w:rsidR="00AE485D" w:rsidRDefault="00AE485D"/>
  </w:footnote>
  <w:footnote w:type="continuationSeparator" w:id="0">
    <w:p w14:paraId="5925E588" w14:textId="77777777" w:rsidR="00AE485D" w:rsidRDefault="00AE485D">
      <w:r>
        <w:continuationSeparator/>
      </w:r>
    </w:p>
    <w:p w14:paraId="1DE382CD" w14:textId="77777777" w:rsidR="00AE485D" w:rsidRDefault="00AE485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33438F" w:rsidRDefault="0033438F">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33438F" w:rsidRDefault="0033438F">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33438F" w:rsidRDefault="0033438F">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33438F" w:rsidRDefault="0033438F">
    <w:pPr>
      <w:pStyle w:val="Encabezado"/>
    </w:pPr>
  </w:p>
  <w:p w14:paraId="314FCD16" w14:textId="77777777" w:rsidR="0033438F" w:rsidRDefault="0033438F"/>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33438F" w:rsidRDefault="0033438F">
    <w:pPr>
      <w:pStyle w:val="Encabezado"/>
    </w:pPr>
  </w:p>
  <w:p w14:paraId="563B4F03" w14:textId="77777777" w:rsidR="0033438F" w:rsidRDefault="0033438F"/>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33438F" w:rsidRDefault="0033438F">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4">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728433A"/>
    <w:multiLevelType w:val="hybridMultilevel"/>
    <w:tmpl w:val="A67A19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3B1427FF"/>
    <w:multiLevelType w:val="multilevel"/>
    <w:tmpl w:val="4A96DA56"/>
    <w:lvl w:ilvl="0">
      <w:start w:val="1"/>
      <w:numFmt w:val="decimal"/>
      <w:lvlText w:val="%1."/>
      <w:lvlJc w:val="left"/>
      <w:pPr>
        <w:ind w:left="720" w:hanging="360"/>
      </w:pPr>
      <w:rPr>
        <w:rFonts w:hint="default"/>
        <w:b/>
        <w:u w:val="single"/>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3">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5">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0">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1">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2">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4">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5">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6">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7">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5"/>
  </w:num>
  <w:num w:numId="2">
    <w:abstractNumId w:val="16"/>
  </w:num>
  <w:num w:numId="3">
    <w:abstractNumId w:val="0"/>
  </w:num>
  <w:num w:numId="4">
    <w:abstractNumId w:val="19"/>
  </w:num>
  <w:num w:numId="5">
    <w:abstractNumId w:val="12"/>
  </w:num>
  <w:num w:numId="6">
    <w:abstractNumId w:val="12"/>
  </w:num>
  <w:num w:numId="7">
    <w:abstractNumId w:val="8"/>
  </w:num>
  <w:num w:numId="8">
    <w:abstractNumId w:val="36"/>
  </w:num>
  <w:num w:numId="9">
    <w:abstractNumId w:val="4"/>
  </w:num>
  <w:num w:numId="10">
    <w:abstractNumId w:val="29"/>
  </w:num>
  <w:num w:numId="11">
    <w:abstractNumId w:val="5"/>
  </w:num>
  <w:num w:numId="12">
    <w:abstractNumId w:val="24"/>
  </w:num>
  <w:num w:numId="13">
    <w:abstractNumId w:val="15"/>
  </w:num>
  <w:num w:numId="14">
    <w:abstractNumId w:val="11"/>
  </w:num>
  <w:num w:numId="15">
    <w:abstractNumId w:val="25"/>
  </w:num>
  <w:num w:numId="16">
    <w:abstractNumId w:val="6"/>
  </w:num>
  <w:num w:numId="17">
    <w:abstractNumId w:val="7"/>
  </w:num>
  <w:num w:numId="18">
    <w:abstractNumId w:val="37"/>
  </w:num>
  <w:num w:numId="19">
    <w:abstractNumId w:val="17"/>
  </w:num>
  <w:num w:numId="20">
    <w:abstractNumId w:val="13"/>
  </w:num>
  <w:num w:numId="21">
    <w:abstractNumId w:val="34"/>
  </w:num>
  <w:num w:numId="22">
    <w:abstractNumId w:val="26"/>
  </w:num>
  <w:num w:numId="23">
    <w:abstractNumId w:val="9"/>
  </w:num>
  <w:num w:numId="24">
    <w:abstractNumId w:val="27"/>
  </w:num>
  <w:num w:numId="25">
    <w:abstractNumId w:val="2"/>
  </w:num>
  <w:num w:numId="26">
    <w:abstractNumId w:val="32"/>
  </w:num>
  <w:num w:numId="27">
    <w:abstractNumId w:val="28"/>
  </w:num>
  <w:num w:numId="28">
    <w:abstractNumId w:val="1"/>
  </w:num>
  <w:num w:numId="29">
    <w:abstractNumId w:val="10"/>
  </w:num>
  <w:num w:numId="30">
    <w:abstractNumId w:val="31"/>
  </w:num>
  <w:num w:numId="31">
    <w:abstractNumId w:val="33"/>
  </w:num>
  <w:num w:numId="32">
    <w:abstractNumId w:val="3"/>
  </w:num>
  <w:num w:numId="33">
    <w:abstractNumId w:val="20"/>
  </w:num>
  <w:num w:numId="34">
    <w:abstractNumId w:val="30"/>
  </w:num>
  <w:num w:numId="35">
    <w:abstractNumId w:val="14"/>
  </w:num>
  <w:num w:numId="36">
    <w:abstractNumId w:val="21"/>
  </w:num>
  <w:num w:numId="37">
    <w:abstractNumId w:val="22"/>
  </w:num>
  <w:num w:numId="38">
    <w:abstractNumId w:val="23"/>
  </w:num>
  <w:num w:numId="39">
    <w:abstractNumId w:val="18"/>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35E0A"/>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91C"/>
    <w:rsid w:val="00131E01"/>
    <w:rsid w:val="00134D93"/>
    <w:rsid w:val="00135834"/>
    <w:rsid w:val="00135EE7"/>
    <w:rsid w:val="00141BAC"/>
    <w:rsid w:val="00147A49"/>
    <w:rsid w:val="00154D5D"/>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38CA"/>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438F"/>
    <w:rsid w:val="003345F2"/>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35A0"/>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0BF0"/>
    <w:rsid w:val="00564820"/>
    <w:rsid w:val="0056640C"/>
    <w:rsid w:val="005806D3"/>
    <w:rsid w:val="0058292E"/>
    <w:rsid w:val="00582CC1"/>
    <w:rsid w:val="005835CA"/>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5F74AA"/>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352E"/>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A7B83"/>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3628"/>
    <w:rsid w:val="00AE485D"/>
    <w:rsid w:val="00AE5C11"/>
    <w:rsid w:val="00AE5D3A"/>
    <w:rsid w:val="00AE7C7D"/>
    <w:rsid w:val="00AF12FA"/>
    <w:rsid w:val="00AF3CD1"/>
    <w:rsid w:val="00B01F5E"/>
    <w:rsid w:val="00B049B4"/>
    <w:rsid w:val="00B05445"/>
    <w:rsid w:val="00B11565"/>
    <w:rsid w:val="00B13132"/>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A71"/>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1DF0"/>
    <w:rsid w:val="00F231ED"/>
    <w:rsid w:val="00F266FC"/>
    <w:rsid w:val="00F26F29"/>
    <w:rsid w:val="00F30566"/>
    <w:rsid w:val="00F3254B"/>
    <w:rsid w:val="00F35FD9"/>
    <w:rsid w:val="00F402BF"/>
    <w:rsid w:val="00F448CF"/>
    <w:rsid w:val="00F46111"/>
    <w:rsid w:val="00F463BB"/>
    <w:rsid w:val="00F4745A"/>
    <w:rsid w:val="00F51D72"/>
    <w:rsid w:val="00F52E79"/>
    <w:rsid w:val="00F5491B"/>
    <w:rsid w:val="00F56CE5"/>
    <w:rsid w:val="00F57272"/>
    <w:rsid w:val="00F60594"/>
    <w:rsid w:val="00F63B0C"/>
    <w:rsid w:val="00F679E5"/>
    <w:rsid w:val="00F70747"/>
    <w:rsid w:val="00F71969"/>
    <w:rsid w:val="00F8383E"/>
    <w:rsid w:val="00F847A3"/>
    <w:rsid w:val="00F851E2"/>
    <w:rsid w:val="00F86819"/>
    <w:rsid w:val="00F977D6"/>
    <w:rsid w:val="00FA0098"/>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image" Target="media/image24.jpeg"/><Relationship Id="rId51" Type="http://schemas.openxmlformats.org/officeDocument/2006/relationships/image" Target="media/image25.jpeg"/><Relationship Id="rId52" Type="http://schemas.openxmlformats.org/officeDocument/2006/relationships/image" Target="media/image26.jpeg"/><Relationship Id="rId53" Type="http://schemas.openxmlformats.org/officeDocument/2006/relationships/header" Target="header4.xml"/><Relationship Id="rId54" Type="http://schemas.openxmlformats.org/officeDocument/2006/relationships/header" Target="header5.xml"/><Relationship Id="rId55" Type="http://schemas.openxmlformats.org/officeDocument/2006/relationships/footer" Target="footer14.xml"/><Relationship Id="rId56" Type="http://schemas.openxmlformats.org/officeDocument/2006/relationships/header" Target="header6.xml"/><Relationship Id="rId57" Type="http://schemas.openxmlformats.org/officeDocument/2006/relationships/footer" Target="footer15.xml"/><Relationship Id="rId58" Type="http://schemas.openxmlformats.org/officeDocument/2006/relationships/fontTable" Target="fontTable.xml"/><Relationship Id="rId59" Type="http://schemas.microsoft.com/office/2011/relationships/people" Target="people.xml"/><Relationship Id="rId40" Type="http://schemas.openxmlformats.org/officeDocument/2006/relationships/image" Target="media/image14.tiff"/><Relationship Id="rId41" Type="http://schemas.openxmlformats.org/officeDocument/2006/relationships/image" Target="media/image15.tiff"/><Relationship Id="rId42" Type="http://schemas.openxmlformats.org/officeDocument/2006/relationships/image" Target="media/image16.tiff"/><Relationship Id="rId43" Type="http://schemas.openxmlformats.org/officeDocument/2006/relationships/image" Target="media/image17.tiff"/><Relationship Id="rId44" Type="http://schemas.openxmlformats.org/officeDocument/2006/relationships/image" Target="media/image18.tiff"/><Relationship Id="rId45" Type="http://schemas.openxmlformats.org/officeDocument/2006/relationships/image" Target="media/image19.em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emf"/><Relationship Id="rId49" Type="http://schemas.openxmlformats.org/officeDocument/2006/relationships/image" Target="media/image2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jpeg"/><Relationship Id="rId38" Type="http://schemas.openxmlformats.org/officeDocument/2006/relationships/image" Target="media/image12.jpg"/><Relationship Id="rId39" Type="http://schemas.openxmlformats.org/officeDocument/2006/relationships/image" Target="media/image13.em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60"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8D3DE-E8BD-684C-81C9-B33506EAA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59</Pages>
  <Words>15222</Words>
  <Characters>83721</Characters>
  <Application>Microsoft Macintosh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Pablo Blanco Peris</cp:lastModifiedBy>
  <cp:revision>57</cp:revision>
  <cp:lastPrinted>2016-09-12T14:06:00Z</cp:lastPrinted>
  <dcterms:created xsi:type="dcterms:W3CDTF">2017-03-14T16:11:00Z</dcterms:created>
  <dcterms:modified xsi:type="dcterms:W3CDTF">2017-05-29T12:06:00Z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